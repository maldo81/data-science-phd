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A56EE" w14:textId="77777777" w:rsidR="00176715" w:rsidRPr="00176715" w:rsidRDefault="00176715" w:rsidP="00176715">
      <w:r w:rsidRPr="00176715">
        <w:t>UNIT I</w:t>
      </w:r>
    </w:p>
    <w:p w14:paraId="6A25C8E4" w14:textId="77777777" w:rsidR="00176715" w:rsidRPr="00176715" w:rsidRDefault="00176715" w:rsidP="00176715">
      <w:r w:rsidRPr="00176715">
        <w:t>INTRODUCTION</w:t>
      </w:r>
    </w:p>
    <w:p w14:paraId="4698CA44" w14:textId="77777777" w:rsidR="00176715" w:rsidRPr="00176715" w:rsidRDefault="00176715" w:rsidP="00176715">
      <w:r w:rsidRPr="00176715">
        <w:t>The study of business statistics is important, valuable, and interesting. However, because it involves a new language of terms, symbols, logic, and application of mathematics, it can be at times overwhelming. For many students, this text is their first and only introduction to business statistics, which instructors often teach as a “survey course.” That is, the student is presented with an overview of the subject, including a waterfront of techniques, concepts, and formulas. It can be overwhelming! One of the main difficulties in studying business statistics in this way is to be able to see “the forest for the trees,” that is, sorting out the myriad of topics so they make sense. With this in mind, the 18 chapters of this text have been organized into five units with each unit containing chapters that tend to present similar material. At the beginning of each unit, there is an introduction presenting the overlying themes to those chapters.</w:t>
      </w:r>
    </w:p>
    <w:p w14:paraId="6E945AB5" w14:textId="77777777" w:rsidR="00176715" w:rsidRPr="00176715" w:rsidRDefault="00176715" w:rsidP="00176715">
      <w:hyperlink r:id="rId5" w:anchor="part1" w:history="1">
        <w:r w:rsidRPr="00176715">
          <w:rPr>
            <w:rStyle w:val="Hyperlink"/>
            <w:b/>
            <w:bCs/>
          </w:rPr>
          <w:t>Unit I</w:t>
        </w:r>
      </w:hyperlink>
      <w:r w:rsidRPr="00176715">
        <w:t> is titled Introduction because the four chapters (1–4) contained therein “introduce” the study of business statistics. In </w:t>
      </w:r>
      <w:hyperlink r:id="rId6" w:anchor="ch1" w:history="1">
        <w:r w:rsidRPr="00176715">
          <w:rPr>
            <w:rStyle w:val="Hyperlink"/>
            <w:b/>
            <w:bCs/>
          </w:rPr>
          <w:t>Chapter 1</w:t>
        </w:r>
      </w:hyperlink>
      <w:r w:rsidRPr="00176715">
        <w:t>, students will learn what statistics are, the concepts of descriptive and inferential statistics, and levels of data measurement. In </w:t>
      </w:r>
      <w:hyperlink r:id="rId7" w:anchor="ch2" w:history="1">
        <w:r w:rsidRPr="00176715">
          <w:rPr>
            <w:rStyle w:val="Hyperlink"/>
            <w:b/>
            <w:bCs/>
          </w:rPr>
          <w:t>Chapter 2</w:t>
        </w:r>
      </w:hyperlink>
      <w:r w:rsidRPr="00176715">
        <w:t>, students will see how raw data can be organized using various graphical and tabular techniques to facilitate their use in making better business decisions. </w:t>
      </w:r>
      <w:hyperlink r:id="rId8" w:anchor="ch3" w:history="1">
        <w:r w:rsidRPr="00176715">
          <w:rPr>
            <w:rStyle w:val="Hyperlink"/>
            <w:b/>
            <w:bCs/>
          </w:rPr>
          <w:t>Chapter 3</w:t>
        </w:r>
      </w:hyperlink>
      <w:r w:rsidRPr="00176715">
        <w:t> introduces some essential and basic statistics that will be used to both summarize data and as tools for techniques introduced later in the text. There will also be discussion of distribution shapes. In y, the basic laws of probability are presented. The notion of probability underlies virtually every business statistics topic, distribution, and technique, thereby making it important to acquire an appreciation and understanding of probability. In </w:t>
      </w:r>
      <w:hyperlink r:id="rId9" w:anchor="part1" w:history="1">
        <w:r w:rsidRPr="00176715">
          <w:rPr>
            <w:rStyle w:val="Hyperlink"/>
            <w:b/>
            <w:bCs/>
          </w:rPr>
          <w:t>Unit I</w:t>
        </w:r>
      </w:hyperlink>
      <w:r w:rsidRPr="00176715">
        <w:t>, the first four chapters, we are developing “building blocks” that will enable students to understand and apply statistical concepts to analyze data that can assist present and future business managers in making better decisions.</w:t>
      </w:r>
    </w:p>
    <w:p w14:paraId="3612D1A5" w14:textId="77777777" w:rsidR="00176715" w:rsidRPr="00176715" w:rsidRDefault="00176715" w:rsidP="00176715">
      <w:r w:rsidRPr="00176715">
        <w:t>CHAPTER 1</w:t>
      </w:r>
    </w:p>
    <w:p w14:paraId="0B016848" w14:textId="77777777" w:rsidR="00176715" w:rsidRPr="00176715" w:rsidRDefault="00176715" w:rsidP="00176715">
      <w:r w:rsidRPr="00176715">
        <w:t>Introduction to Statistics</w:t>
      </w:r>
    </w:p>
    <w:p w14:paraId="500A549E" w14:textId="77777777" w:rsidR="00176715" w:rsidRPr="00176715" w:rsidRDefault="00176715" w:rsidP="00176715">
      <w:r w:rsidRPr="00176715">
        <w:rPr>
          <w:b/>
          <w:bCs/>
        </w:rPr>
        <w:t>LEARNING OBJECTIVES</w:t>
      </w:r>
    </w:p>
    <w:p w14:paraId="375D0FA9" w14:textId="77777777" w:rsidR="00176715" w:rsidRPr="00176715" w:rsidRDefault="00176715" w:rsidP="00176715">
      <w:r w:rsidRPr="00176715">
        <w:t>The primary objective of </w:t>
      </w:r>
      <w:hyperlink r:id="rId10" w:anchor="ch1" w:history="1">
        <w:r w:rsidRPr="00176715">
          <w:rPr>
            <w:rStyle w:val="Hyperlink"/>
            <w:b/>
            <w:bCs/>
          </w:rPr>
          <w:t>Chapter 1</w:t>
        </w:r>
      </w:hyperlink>
      <w:r w:rsidRPr="00176715">
        <w:t> is to introduce you to the world of statistics, thereby enabling you to:</w:t>
      </w:r>
    </w:p>
    <w:p w14:paraId="082E8D35" w14:textId="77777777" w:rsidR="00176715" w:rsidRPr="00176715" w:rsidRDefault="00176715" w:rsidP="00176715">
      <w:pPr>
        <w:numPr>
          <w:ilvl w:val="0"/>
          <w:numId w:val="1"/>
        </w:numPr>
      </w:pPr>
      <w:r w:rsidRPr="00176715">
        <w:t>List quantitative and graphical examples of statistics within a business context</w:t>
      </w:r>
    </w:p>
    <w:p w14:paraId="7CEBD050" w14:textId="77777777" w:rsidR="00176715" w:rsidRPr="00176715" w:rsidRDefault="00176715" w:rsidP="00176715">
      <w:pPr>
        <w:numPr>
          <w:ilvl w:val="0"/>
          <w:numId w:val="1"/>
        </w:numPr>
      </w:pPr>
      <w:r w:rsidRPr="00176715">
        <w:t>Define important statistical terms, including population, sample, and parameter, as they relate to descriptive and inferential statistics</w:t>
      </w:r>
    </w:p>
    <w:p w14:paraId="7DA397C0" w14:textId="77777777" w:rsidR="00176715" w:rsidRPr="00176715" w:rsidRDefault="00176715" w:rsidP="00176715">
      <w:pPr>
        <w:numPr>
          <w:ilvl w:val="0"/>
          <w:numId w:val="1"/>
        </w:numPr>
      </w:pPr>
      <w:r w:rsidRPr="00176715">
        <w:lastRenderedPageBreak/>
        <w:t>Explain the difference between variables, measurement, and data</w:t>
      </w:r>
    </w:p>
    <w:p w14:paraId="0801A959" w14:textId="77777777" w:rsidR="00176715" w:rsidRPr="00176715" w:rsidRDefault="00176715" w:rsidP="00176715">
      <w:pPr>
        <w:numPr>
          <w:ilvl w:val="0"/>
          <w:numId w:val="1"/>
        </w:numPr>
      </w:pPr>
      <w:r w:rsidRPr="00176715">
        <w:t>Compare the four different levels of data: nominal, ordinal, interval, and ratio</w:t>
      </w:r>
    </w:p>
    <w:p w14:paraId="42CA73E7" w14:textId="24B03039" w:rsidR="00176715" w:rsidRPr="00176715" w:rsidRDefault="00176715" w:rsidP="00176715">
      <w:r w:rsidRPr="00176715">
        <w:drawing>
          <wp:inline distT="0" distB="0" distL="0" distR="0" wp14:anchorId="789F42D2" wp14:editId="6BD9FC47">
            <wp:extent cx="5943600" cy="3424555"/>
            <wp:effectExtent l="0" t="0" r="0" b="4445"/>
            <wp:docPr id="1667104225"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p>
    <w:p w14:paraId="6BCD4413" w14:textId="0EB27573" w:rsidR="00176715" w:rsidRPr="00176715" w:rsidRDefault="00176715" w:rsidP="00176715">
      <w:pPr>
        <w:rPr>
          <w:b/>
          <w:bCs/>
        </w:rPr>
      </w:pPr>
      <w:r w:rsidRPr="00176715">
        <w:rPr>
          <w:b/>
          <w:bCs/>
        </w:rPr>
        <w:drawing>
          <wp:inline distT="0" distB="0" distL="0" distR="0" wp14:anchorId="10D357D2" wp14:editId="47B1E531">
            <wp:extent cx="1790700" cy="885825"/>
            <wp:effectExtent l="0" t="0" r="0" b="9525"/>
            <wp:docPr id="391767590"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6715">
        <w:rPr>
          <w:b/>
          <w:bCs/>
        </w:rPr>
        <w:t> Statistics Describe the State of Business in India's Countryside</w:t>
      </w:r>
    </w:p>
    <w:p w14:paraId="3CB980F8" w14:textId="31DE7F42" w:rsidR="00176715" w:rsidRPr="00176715" w:rsidRDefault="00176715" w:rsidP="00176715">
      <w:r w:rsidRPr="00176715">
        <w:drawing>
          <wp:inline distT="0" distB="0" distL="0" distR="0" wp14:anchorId="16DCCB90" wp14:editId="2B8BEBB6">
            <wp:extent cx="1304925" cy="533400"/>
            <wp:effectExtent l="0" t="0" r="9525" b="0"/>
            <wp:docPr id="196668031"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6715">
        <w:t> India is the second largest country in the world, with more than a billion people. Nearly three-quarters of the people live in rural areas scattered about the countryside in 6,000,000 villages. In fact, it may be said that 1 in every 10 people in the world live in rural India. Presently, the population in rural India can be described as poor and semi-illiterate. With an annual per capita income of less than $1 (U.S.) per day, rural India accounts for only about one-third of total national product sales. Less than 50% of households in rural India have electricity, and many of the roads are not paved. The annual per capita consumption for toothpaste is only 30 grams per person in rural India compared to 160 grams in urban India and 400 grams in the United States.</w:t>
      </w:r>
    </w:p>
    <w:p w14:paraId="33956B82" w14:textId="77777777" w:rsidR="00176715" w:rsidRPr="00176715" w:rsidRDefault="00176715" w:rsidP="00176715">
      <w:r w:rsidRPr="00176715">
        <w:lastRenderedPageBreak/>
        <w:t>Besides the impressive size of its population, there are other compelling reasons for companies to market their goods and services to rural India. The market of rural India has been growing at five times the rate of the urban India market. There is increasing agricultural productivity, leading to growth in disposable income, and there is a reduction in the gap between the tastes of urban and rural customers. The literacy level is increasing, and people are becoming more conscious about their lifestyles and opportunities for a better life.</w:t>
      </w:r>
    </w:p>
    <w:p w14:paraId="064A23A9" w14:textId="77777777" w:rsidR="00176715" w:rsidRPr="00176715" w:rsidRDefault="00176715" w:rsidP="00176715">
      <w:r w:rsidRPr="00176715">
        <w:t>Nearly two-thirds of all middleincome households in India are in rural areas, with the number of middle- and high-income households in rural India expected to grow from 80 million to 111 million over the next three years. More than one-third of all rural households now have a main source of income other than farming. Virtually every home has a radio, almost 20% have a television, and more than 30% have at least one bank account.</w:t>
      </w:r>
    </w:p>
    <w:p w14:paraId="6546BE2B" w14:textId="77777777" w:rsidR="00176715" w:rsidRPr="00176715" w:rsidRDefault="00176715" w:rsidP="00176715">
      <w:r w:rsidRPr="00176715">
        <w:t>In the early 1990s, toothpaste consumption in rural India doubled, and the consumption of shampoo increased fourfold. Recently, other products have done well in rural India, accounting for nearly one-half of all of the country's sales of televisions, fans, bicycles, bath soap, and other products. According to MART, a New Delhi–based research organization, rural India buys 46% of all soft drinks and 49% of motorcycles sold in India. In one year alone, the market for Coca-Cola in rural India grew by 37%, accounting for 80% of new Coke drinkers in India. Because of such factors, many U.S. and Indian firms, such as Microsoft, General Electric, Kellogg's, Colgate-Palmolive, Hindustan Lever, Godrej, Nirma Chemical Works, and Mahotra Marketing, have entered the rural Indian market with enthusiasm. Marketing to rural customers often involves building categories by persuading them to try and adopt products that they may not have used before. Rural India is a huge, relatively untapped market for businesses. However, entering such a market is not without risks and obstacles. The dilemma facing companies is whether to enter this marketplace and, if so, to what extent and how.</w:t>
      </w:r>
    </w:p>
    <w:p w14:paraId="65FA652A" w14:textId="77777777" w:rsidR="00176715" w:rsidRPr="00176715" w:rsidRDefault="00176715" w:rsidP="00176715">
      <w:pPr>
        <w:rPr>
          <w:b/>
          <w:bCs/>
        </w:rPr>
      </w:pPr>
      <w:r w:rsidRPr="00176715">
        <w:rPr>
          <w:b/>
          <w:bCs/>
        </w:rPr>
        <w:t>Managerial and Statistical Questions</w:t>
      </w:r>
    </w:p>
    <w:p w14:paraId="5207EB87" w14:textId="77777777" w:rsidR="00176715" w:rsidRPr="00176715" w:rsidRDefault="00176715" w:rsidP="00176715">
      <w:pPr>
        <w:numPr>
          <w:ilvl w:val="0"/>
          <w:numId w:val="2"/>
        </w:numPr>
      </w:pPr>
      <w:r w:rsidRPr="00176715">
        <w:t>Are the statistics presented in this report exact figures or estimates?</w:t>
      </w:r>
    </w:p>
    <w:p w14:paraId="14E369C5" w14:textId="77777777" w:rsidR="00176715" w:rsidRPr="00176715" w:rsidRDefault="00176715" w:rsidP="00176715">
      <w:pPr>
        <w:numPr>
          <w:ilvl w:val="0"/>
          <w:numId w:val="2"/>
        </w:numPr>
      </w:pPr>
      <w:r w:rsidRPr="00176715">
        <w:t>How and where could the researchers have gathered such data?</w:t>
      </w:r>
    </w:p>
    <w:p w14:paraId="735D683B" w14:textId="77777777" w:rsidR="00176715" w:rsidRPr="00176715" w:rsidRDefault="00176715" w:rsidP="00176715">
      <w:pPr>
        <w:numPr>
          <w:ilvl w:val="0"/>
          <w:numId w:val="2"/>
        </w:numPr>
      </w:pPr>
      <w:r w:rsidRPr="00176715">
        <w:t>In measuring the potential of the rural India marketplace, what other statistics could have been gathered?</w:t>
      </w:r>
    </w:p>
    <w:p w14:paraId="61748C14" w14:textId="77777777" w:rsidR="00176715" w:rsidRPr="00176715" w:rsidRDefault="00176715" w:rsidP="00176715">
      <w:pPr>
        <w:numPr>
          <w:ilvl w:val="0"/>
          <w:numId w:val="2"/>
        </w:numPr>
      </w:pPr>
      <w:r w:rsidRPr="00176715">
        <w:t>What levels of data measurement are represented by data on rural India?</w:t>
      </w:r>
    </w:p>
    <w:p w14:paraId="4F2EC3CA" w14:textId="77777777" w:rsidR="00176715" w:rsidRPr="00176715" w:rsidRDefault="00176715" w:rsidP="00176715">
      <w:pPr>
        <w:numPr>
          <w:ilvl w:val="0"/>
          <w:numId w:val="2"/>
        </w:numPr>
      </w:pPr>
      <w:r w:rsidRPr="00176715">
        <w:t>How can managers use these and other statistics to make better decisions about entering this marketplace?</w:t>
      </w:r>
    </w:p>
    <w:p w14:paraId="501A0522" w14:textId="77777777" w:rsidR="00176715" w:rsidRPr="00176715" w:rsidRDefault="00176715" w:rsidP="00176715">
      <w:r w:rsidRPr="00176715">
        <w:rPr>
          <w:i/>
          <w:iCs/>
        </w:rPr>
        <w:lastRenderedPageBreak/>
        <w:t>Source:</w:t>
      </w:r>
      <w:r w:rsidRPr="00176715">
        <w:t> Adapted from Raja Ramachandran, “Understanding the Market Environment of India,” </w:t>
      </w:r>
      <w:r w:rsidRPr="00176715">
        <w:rPr>
          <w:i/>
          <w:iCs/>
        </w:rPr>
        <w:t>Business Horizons</w:t>
      </w:r>
      <w:r w:rsidRPr="00176715">
        <w:t>, January 2000; P. Balakrishna and B. Sidharth, “Selling in Rural India,” </w:t>
      </w:r>
      <w:r w:rsidRPr="00176715">
        <w:rPr>
          <w:i/>
          <w:iCs/>
        </w:rPr>
        <w:t>The Hindu Business Line</w:t>
      </w:r>
      <w:r w:rsidRPr="00176715">
        <w:t>—Internet Edition, February 16, 2004; Rohit Bansal and Srividya Easwaran, “Creative Marketing for Rural India,” research paper, </w:t>
      </w:r>
      <w:hyperlink r:id="rId14" w:tgtFrame="_blank" w:history="1">
        <w:r w:rsidRPr="00176715">
          <w:rPr>
            <w:rStyle w:val="Hyperlink"/>
            <w:b/>
            <w:bCs/>
          </w:rPr>
          <w:t>http://www.indiainfoline.com;</w:t>
        </w:r>
      </w:hyperlink>
      <w:r w:rsidRPr="00176715">
        <w:t> Alex Steffen, “Rural India Ain't What It Used to Be,” </w:t>
      </w:r>
      <w:r w:rsidRPr="00176715">
        <w:rPr>
          <w:i/>
          <w:iCs/>
        </w:rPr>
        <w:t>WorldChanging</w:t>
      </w:r>
      <w:r w:rsidRPr="00176715">
        <w:t>, </w:t>
      </w:r>
      <w:hyperlink r:id="rId15" w:tgtFrame="_blank" w:history="1">
        <w:r w:rsidRPr="00176715">
          <w:rPr>
            <w:rStyle w:val="Hyperlink"/>
            <w:b/>
            <w:bCs/>
          </w:rPr>
          <w:t>http://www.worldchanging.com/archives/001235.html;</w:t>
        </w:r>
      </w:hyperlink>
      <w:r w:rsidRPr="00176715">
        <w:t> “Corporates Turn to Rural India for Growth,” BS Corporate Bureau in New Delhi, August 21, 2003, </w:t>
      </w:r>
      <w:hyperlink r:id="rId16" w:tgtFrame="_blank" w:history="1">
        <w:r w:rsidRPr="00176715">
          <w:rPr>
            <w:rStyle w:val="Hyperlink"/>
            <w:b/>
            <w:bCs/>
          </w:rPr>
          <w:t>http://www.rediff.com/money/2003/aug/21rural.htm;</w:t>
        </w:r>
      </w:hyperlink>
      <w:r w:rsidRPr="00176715">
        <w:t> Rajesh Jain, “Tech Talk: The Discovery of India: Rural India,” June 20, 2003, </w:t>
      </w:r>
      <w:hyperlink r:id="rId17" w:tgtFrame="_blank" w:history="1">
        <w:r w:rsidRPr="00176715">
          <w:rPr>
            <w:rStyle w:val="Hyperlink"/>
            <w:b/>
            <w:bCs/>
          </w:rPr>
          <w:t>http://www.emergic.org/archives/indi/005721.php;</w:t>
        </w:r>
      </w:hyperlink>
      <w:r w:rsidRPr="00176715">
        <w:t> “Marketing to Rural India: Making the Ends Meet,” March 8, 2007, in </w:t>
      </w:r>
      <w:r w:rsidRPr="00176715">
        <w:rPr>
          <w:i/>
          <w:iCs/>
        </w:rPr>
        <w:t>India Knowledge@Wharton</w:t>
      </w:r>
      <w:r w:rsidRPr="00176715">
        <w:t>, </w:t>
      </w:r>
      <w:hyperlink r:id="rId18" w:tgtFrame="_blank" w:history="1">
        <w:r w:rsidRPr="00176715">
          <w:rPr>
            <w:rStyle w:val="Hyperlink"/>
            <w:b/>
            <w:bCs/>
          </w:rPr>
          <w:t>http://knowledge.wharton.upenn.edu/india/article.cfm?articleid=4172;</w:t>
        </w:r>
      </w:hyperlink>
      <w:r w:rsidRPr="00176715">
        <w:t> “Rural Economy in India,” </w:t>
      </w:r>
      <w:hyperlink r:id="rId19" w:tgtFrame="_blank" w:history="1">
        <w:r w:rsidRPr="00176715">
          <w:rPr>
            <w:rStyle w:val="Hyperlink"/>
            <w:b/>
            <w:bCs/>
          </w:rPr>
          <w:t>businessmapsofindia.com</w:t>
        </w:r>
      </w:hyperlink>
      <w:r w:rsidRPr="00176715">
        <w:t>, </w:t>
      </w:r>
      <w:hyperlink r:id="rId20" w:tgtFrame="_blank" w:history="1">
        <w:r w:rsidRPr="00176715">
          <w:rPr>
            <w:rStyle w:val="Hyperlink"/>
            <w:b/>
            <w:bCs/>
          </w:rPr>
          <w:t>http://business.mapsofindia.com/rural-economy/</w:t>
        </w:r>
      </w:hyperlink>
      <w:r w:rsidRPr="00176715">
        <w:t>.</w:t>
      </w:r>
    </w:p>
    <w:p w14:paraId="1143C0A5" w14:textId="77777777" w:rsidR="00176715" w:rsidRPr="00176715" w:rsidRDefault="00176715" w:rsidP="00176715">
      <w:r w:rsidRPr="00176715">
        <w:t>Every minute of the working day, decisions are made by businesses around the world that determine whether companies will be profitable and growing or whether they will stagnate and die. Most of these decisions are made with the assistance of information gathered about the marketplace, the economic and financial environment, the workforce, the competition, and other factors. Such information usually comes in the form of data or is accompanied by data.</w:t>
      </w:r>
    </w:p>
    <w:p w14:paraId="6F4244DE" w14:textId="77777777" w:rsidR="00176715" w:rsidRPr="00176715" w:rsidRDefault="00176715" w:rsidP="00176715">
      <w:r w:rsidRPr="00176715">
        <w:t>Business statistics provides the tool through which such data are collected, analyzed, summarized, and presented to facilitate the decision-making process, and business statistics plays an important role in the ongoing saga of decision making within the dynamic world of business.</w:t>
      </w:r>
    </w:p>
    <w:p w14:paraId="5C58EB10" w14:textId="77777777" w:rsidR="00176715" w:rsidRPr="00176715" w:rsidRDefault="00176715" w:rsidP="00176715">
      <w:pPr>
        <w:rPr>
          <w:b/>
          <w:bCs/>
        </w:rPr>
      </w:pPr>
      <w:r w:rsidRPr="00176715">
        <w:rPr>
          <w:b/>
          <w:bCs/>
        </w:rPr>
        <w:t>1.1 STATISTICS IN BUSINESS</w:t>
      </w:r>
    </w:p>
    <w:p w14:paraId="5A3EACBD" w14:textId="77777777" w:rsidR="00176715" w:rsidRPr="00176715" w:rsidRDefault="00176715" w:rsidP="00176715">
      <w:r w:rsidRPr="00176715">
        <w:t>Virtually every area of business uses statistics in decision making. Here are some recent examples:</w:t>
      </w:r>
    </w:p>
    <w:p w14:paraId="3175A607" w14:textId="77777777" w:rsidR="00176715" w:rsidRPr="00176715" w:rsidRDefault="00176715" w:rsidP="00176715">
      <w:pPr>
        <w:numPr>
          <w:ilvl w:val="0"/>
          <w:numId w:val="3"/>
        </w:numPr>
      </w:pPr>
      <w:r w:rsidRPr="00176715">
        <w:t>According to a TNS Retail Forward ShopperScape survey, the average amount spent by a shopper on electronics in a three-month period is $629 at Circuit City, $504 at Best Buy, $246 at Wal-Mart, $172 at Target, and $120 at RadioShack.</w:t>
      </w:r>
    </w:p>
    <w:p w14:paraId="096F2C71" w14:textId="77777777" w:rsidR="00176715" w:rsidRPr="00176715" w:rsidRDefault="00176715" w:rsidP="00176715">
      <w:pPr>
        <w:numPr>
          <w:ilvl w:val="0"/>
          <w:numId w:val="3"/>
        </w:numPr>
      </w:pPr>
      <w:r w:rsidRPr="00176715">
        <w:t>A survey of 1465 workers by Hotjobs reports that 55% of workers believe that the quality of their work is perceived the same when they work remotely as when they are physically in the office.</w:t>
      </w:r>
    </w:p>
    <w:p w14:paraId="0908B2FC" w14:textId="77777777" w:rsidR="00176715" w:rsidRPr="00176715" w:rsidRDefault="00176715" w:rsidP="00176715">
      <w:pPr>
        <w:numPr>
          <w:ilvl w:val="0"/>
          <w:numId w:val="3"/>
        </w:numPr>
      </w:pPr>
      <w:r w:rsidRPr="00176715">
        <w:lastRenderedPageBreak/>
        <w:t>A survey of 477 executives by the Association of Executive Search Consultants determined that 48% of men and 67% of women say they are more likely to negotiate for less business travel compared with five years ago.</w:t>
      </w:r>
    </w:p>
    <w:p w14:paraId="2DC72F69" w14:textId="77777777" w:rsidR="00176715" w:rsidRPr="00176715" w:rsidRDefault="00176715" w:rsidP="00176715">
      <w:pPr>
        <w:numPr>
          <w:ilvl w:val="0"/>
          <w:numId w:val="3"/>
        </w:numPr>
      </w:pPr>
      <w:r w:rsidRPr="00176715">
        <w:t>A survey of 1007 adults by RBC Capital Markets showed that 37% of adults would be willing to drive 5 to 10 miles to save 20 cents on a gallon of gas.</w:t>
      </w:r>
    </w:p>
    <w:p w14:paraId="4D729C05" w14:textId="77777777" w:rsidR="00176715" w:rsidRPr="00176715" w:rsidRDefault="00176715" w:rsidP="00176715">
      <w:pPr>
        <w:numPr>
          <w:ilvl w:val="0"/>
          <w:numId w:val="3"/>
        </w:numPr>
      </w:pPr>
      <w:r w:rsidRPr="00176715">
        <w:t>A Deloitte Retail “Green” survey of 1080 adults revealed that 54% agreed that plastic, non-compostable shopping bags should be banned.</w:t>
      </w:r>
    </w:p>
    <w:p w14:paraId="40D85398" w14:textId="77777777" w:rsidR="00176715" w:rsidRPr="00176715" w:rsidRDefault="00176715" w:rsidP="00176715">
      <w:pPr>
        <w:numPr>
          <w:ilvl w:val="0"/>
          <w:numId w:val="3"/>
        </w:numPr>
      </w:pPr>
      <w:r w:rsidRPr="00176715">
        <w:t>A recent Household Economic Survey by Statistic New Zealand determined that the average weekly household net expenditure in New Zealand was $956 and that households in the Wellington region averaged $120 weekly on recreation and culture. In addition, 75% of all households were satisfied or very satisfied with their material standard of living.</w:t>
      </w:r>
    </w:p>
    <w:p w14:paraId="460BB7A6" w14:textId="77777777" w:rsidR="00176715" w:rsidRPr="00176715" w:rsidRDefault="00176715" w:rsidP="00176715">
      <w:pPr>
        <w:numPr>
          <w:ilvl w:val="0"/>
          <w:numId w:val="3"/>
        </w:numPr>
      </w:pPr>
      <w:r w:rsidRPr="00176715">
        <w:t>The Experience's Life After College survey of 320 recent college graduates showed that 58% moved back home after college. Thirty-two percent then remained at home for more than a year.</w:t>
      </w:r>
    </w:p>
    <w:p w14:paraId="4A913571" w14:textId="77777777" w:rsidR="00176715" w:rsidRPr="00176715" w:rsidRDefault="00176715" w:rsidP="00176715">
      <w:r w:rsidRPr="00176715">
        <w:t>You can see from these few examples that there is a wide variety of uses and applications of statistics in business. Note that in most of these examples, business researchers have conducted a study and provided us rich and interesting information.</w:t>
      </w:r>
    </w:p>
    <w:p w14:paraId="3FBC1D99" w14:textId="333BBA0C" w:rsidR="00176715" w:rsidRPr="00176715" w:rsidRDefault="00176715" w:rsidP="00176715">
      <w:r w:rsidRPr="00176715">
        <w:drawing>
          <wp:inline distT="0" distB="0" distL="0" distR="0" wp14:anchorId="2F7A1699" wp14:editId="5E6DBEC0">
            <wp:extent cx="5762625" cy="3457575"/>
            <wp:effectExtent l="0" t="0" r="9525" b="9525"/>
            <wp:docPr id="214984267"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2EC83F7D" w14:textId="77777777" w:rsidR="00176715" w:rsidRPr="00176715" w:rsidRDefault="00176715" w:rsidP="00176715">
      <w:r w:rsidRPr="00176715">
        <w:lastRenderedPageBreak/>
        <w:t>In this text we will examine several types of graphs for depicting data as we study ways to arrange or structure data into forms that are both meaningful and useful to decision makers. We will learn about techniques for sampling from a population that allow studies of the business world to be conducted more inexpensively and in a more timely manner. We will explore various ways to forecast future values and examine techniques for predicting trends. This text also includes many statistical tools for testing hypotheses and for estimating population values. These and many other exciting statistics and statistical techniques await us on this journey through business statistics. Let us begin.</w:t>
      </w:r>
    </w:p>
    <w:p w14:paraId="53386E22" w14:textId="77777777" w:rsidR="00176715" w:rsidRPr="00176715" w:rsidRDefault="00176715" w:rsidP="00176715">
      <w:pPr>
        <w:rPr>
          <w:b/>
          <w:bCs/>
        </w:rPr>
      </w:pPr>
      <w:r w:rsidRPr="00176715">
        <w:rPr>
          <w:b/>
          <w:bCs/>
        </w:rPr>
        <w:t>1.2 BASIC STATISTICAL CONCEPTS</w:t>
      </w:r>
    </w:p>
    <w:p w14:paraId="36E5F262" w14:textId="77777777" w:rsidR="00176715" w:rsidRPr="00176715" w:rsidRDefault="00176715" w:rsidP="00176715">
      <w:r w:rsidRPr="00176715">
        <w:t>Business statistics, like many areas of study, has its own language. It is important to begin our study with an introduction of some basic concepts in order to understand and communicate about the subject. We begin with a discussion of the word, </w:t>
      </w:r>
      <w:r w:rsidRPr="00176715">
        <w:rPr>
          <w:i/>
          <w:iCs/>
        </w:rPr>
        <w:t>statistics</w:t>
      </w:r>
      <w:r w:rsidRPr="00176715">
        <w:t>. The word </w:t>
      </w:r>
      <w:r w:rsidRPr="00176715">
        <w:rPr>
          <w:i/>
          <w:iCs/>
        </w:rPr>
        <w:t>statistics</w:t>
      </w:r>
      <w:r w:rsidRPr="00176715">
        <w:t> has many different meanings in our culture. </w:t>
      </w:r>
      <w:r w:rsidRPr="00176715">
        <w:rPr>
          <w:i/>
          <w:iCs/>
        </w:rPr>
        <w:t>Webster's Third New International Dictionary</w:t>
      </w:r>
      <w:r w:rsidRPr="00176715">
        <w:t> gives a comprehensive definition of </w:t>
      </w:r>
      <w:r w:rsidRPr="00176715">
        <w:rPr>
          <w:b/>
          <w:bCs/>
        </w:rPr>
        <w:t>statistics</w:t>
      </w:r>
      <w:r w:rsidRPr="00176715">
        <w:t> as </w:t>
      </w:r>
      <w:r w:rsidRPr="00176715">
        <w:rPr>
          <w:i/>
          <w:iCs/>
        </w:rPr>
        <w:t>a science dealing with the collection, analysis, interpretation, and presentation of numerical data</w:t>
      </w:r>
      <w:r w:rsidRPr="00176715">
        <w:t>. Viewed from this perspective, statistics includes all the topics presented in this text.</w:t>
      </w:r>
    </w:p>
    <w:p w14:paraId="2E905FE3" w14:textId="1B7EEF03" w:rsidR="00176715" w:rsidRPr="00176715" w:rsidRDefault="00176715" w:rsidP="00176715">
      <w:r w:rsidRPr="00176715">
        <w:drawing>
          <wp:inline distT="0" distB="0" distL="0" distR="0" wp14:anchorId="79C1C9C4" wp14:editId="793904ED">
            <wp:extent cx="2857500" cy="3352800"/>
            <wp:effectExtent l="0" t="0" r="0" b="0"/>
            <wp:docPr id="2067176389"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3352800"/>
                    </a:xfrm>
                    <a:prstGeom prst="rect">
                      <a:avLst/>
                    </a:prstGeom>
                    <a:noFill/>
                    <a:ln>
                      <a:noFill/>
                    </a:ln>
                  </pic:spPr>
                </pic:pic>
              </a:graphicData>
            </a:graphic>
          </wp:inline>
        </w:drawing>
      </w:r>
    </w:p>
    <w:p w14:paraId="73BB4979" w14:textId="77777777" w:rsidR="00176715" w:rsidRPr="00176715" w:rsidRDefault="00176715" w:rsidP="00176715">
      <w:r w:rsidRPr="00176715">
        <w:t>The study of statistics can be organized in a variety of ways. One of the main ways is to subdivide statistics into two branches: descriptive statistics and inferential statistics. To understand the difference between descriptive and inferential statistics, definitions of </w:t>
      </w:r>
      <w:r w:rsidRPr="00176715">
        <w:rPr>
          <w:i/>
          <w:iCs/>
        </w:rPr>
        <w:t>population</w:t>
      </w:r>
      <w:r w:rsidRPr="00176715">
        <w:t> and </w:t>
      </w:r>
      <w:r w:rsidRPr="00176715">
        <w:rPr>
          <w:i/>
          <w:iCs/>
        </w:rPr>
        <w:t>sample</w:t>
      </w:r>
      <w:r w:rsidRPr="00176715">
        <w:t> are helpful. </w:t>
      </w:r>
      <w:r w:rsidRPr="00176715">
        <w:rPr>
          <w:i/>
          <w:iCs/>
        </w:rPr>
        <w:t xml:space="preserve">Webster's Third New International </w:t>
      </w:r>
      <w:r w:rsidRPr="00176715">
        <w:rPr>
          <w:i/>
          <w:iCs/>
        </w:rPr>
        <w:lastRenderedPageBreak/>
        <w:t>Dictionary</w:t>
      </w:r>
      <w:r w:rsidRPr="00176715">
        <w:t> defines </w:t>
      </w:r>
      <w:r w:rsidRPr="00176715">
        <w:rPr>
          <w:b/>
          <w:bCs/>
        </w:rPr>
        <w:t>population</w:t>
      </w:r>
      <w:r w:rsidRPr="00176715">
        <w:t> as </w:t>
      </w:r>
      <w:r w:rsidRPr="00176715">
        <w:rPr>
          <w:i/>
          <w:iCs/>
        </w:rPr>
        <w:t>a collection of persons, objects, or items of interest</w:t>
      </w:r>
      <w:r w:rsidRPr="00176715">
        <w:t>. The population can be a widely defined category, such as “all automobiles,” or it can be narrowly defined, such as “all Ford Mustang cars produced from 2008 to 2010.” A population can be a group of people, such as “all workers presently employed by Microsoft,” or it can be a set of objects, such as “all dishwashers produced on February 3, 2009, by the General Electric Company at the Louisville plant.” The researcher defines the population to be whatever he or she is studying. When researchers </w:t>
      </w:r>
      <w:r w:rsidRPr="00176715">
        <w:rPr>
          <w:i/>
          <w:iCs/>
        </w:rPr>
        <w:t>gather data from the whole population for a given measurement of interest</w:t>
      </w:r>
      <w:r w:rsidRPr="00176715">
        <w:t>, they call it a </w:t>
      </w:r>
      <w:r w:rsidRPr="00176715">
        <w:rPr>
          <w:b/>
          <w:bCs/>
        </w:rPr>
        <w:t>census</w:t>
      </w:r>
      <w:r w:rsidRPr="00176715">
        <w:t>. Most people are familiar with the U.S. Census. Every 10 years, the government attempts to measure all persons living in this country.</w:t>
      </w:r>
    </w:p>
    <w:p w14:paraId="72FEA821" w14:textId="77777777" w:rsidR="00176715" w:rsidRPr="00176715" w:rsidRDefault="00176715" w:rsidP="00176715">
      <w:r w:rsidRPr="00176715">
        <w:t>A </w:t>
      </w:r>
      <w:r w:rsidRPr="00176715">
        <w:rPr>
          <w:b/>
          <w:bCs/>
        </w:rPr>
        <w:t>sample</w:t>
      </w:r>
      <w:r w:rsidRPr="00176715">
        <w:t> is </w:t>
      </w:r>
      <w:r w:rsidRPr="00176715">
        <w:rPr>
          <w:i/>
          <w:iCs/>
        </w:rPr>
        <w:t>a portion of the whole</w:t>
      </w:r>
      <w:r w:rsidRPr="00176715">
        <w:t> and, if properly taken, is representative of the whole. For various reasons (explained in </w:t>
      </w:r>
      <w:hyperlink r:id="rId23" w:anchor="ch7" w:history="1">
        <w:r w:rsidRPr="00176715">
          <w:rPr>
            <w:rStyle w:val="Hyperlink"/>
            <w:b/>
            <w:bCs/>
          </w:rPr>
          <w:t>Chapter 7</w:t>
        </w:r>
      </w:hyperlink>
      <w:r w:rsidRPr="00176715">
        <w:t>), researchers often prefer to work with a sample of the population instead of the entire population. For example, in conducting qualitycontrol experiments to determine the average life of lightbulbs, a lightbulb manufacturer might randomly sample only 75 lightbulbs during a production run. Because of time and money limitations, a human resources manager might take a random sample of 40 employees instead of using a census to measure company morale.</w:t>
      </w:r>
    </w:p>
    <w:p w14:paraId="2E84FFE3" w14:textId="77777777" w:rsidR="00176715" w:rsidRPr="00176715" w:rsidRDefault="00176715" w:rsidP="00176715">
      <w:r w:rsidRPr="00176715">
        <w:t>If a business analyst is </w:t>
      </w:r>
      <w:r w:rsidRPr="00176715">
        <w:rPr>
          <w:i/>
          <w:iCs/>
        </w:rPr>
        <w:t>using data gathered on a group to describe or reach conclusions about that same group</w:t>
      </w:r>
      <w:r w:rsidRPr="00176715">
        <w:t>, the statistics are called </w:t>
      </w:r>
      <w:r w:rsidRPr="00176715">
        <w:rPr>
          <w:b/>
          <w:bCs/>
        </w:rPr>
        <w:t>descriptive statistics</w:t>
      </w:r>
      <w:r w:rsidRPr="00176715">
        <w:t>. For example, if an instructor produces statistics to summarize a class's examination effort and uses those statistics to reach conclusions about that class only, the statistics are descriptive.</w:t>
      </w:r>
    </w:p>
    <w:p w14:paraId="3F5971B8" w14:textId="77777777" w:rsidR="00176715" w:rsidRPr="00176715" w:rsidRDefault="00176715" w:rsidP="00176715">
      <w:r w:rsidRPr="00176715">
        <w:t>Many of the statistical data generated by businesses are descriptive. They might include number of employees on vacation during June, average salary at the Denver office, corporate sales for 2011, average managerial satisfaction score on a company-wide census of employee attitudes, and average return on investment for the Lofton Company for the years 1990 through 2010.</w:t>
      </w:r>
    </w:p>
    <w:p w14:paraId="656C79E8" w14:textId="77777777" w:rsidR="00176715" w:rsidRPr="00176715" w:rsidRDefault="00176715" w:rsidP="00176715">
      <w:r w:rsidRPr="00176715">
        <w:t>Another type of statistics is called </w:t>
      </w:r>
      <w:r w:rsidRPr="00176715">
        <w:rPr>
          <w:b/>
          <w:bCs/>
        </w:rPr>
        <w:t>inferential statistics</w:t>
      </w:r>
      <w:r w:rsidRPr="00176715">
        <w:t>. If a researcher </w:t>
      </w:r>
      <w:r w:rsidRPr="00176715">
        <w:rPr>
          <w:i/>
          <w:iCs/>
        </w:rPr>
        <w:t>gathers data from a sample and uses the statistics generated to reach conclusions about the population from which the sample was taken</w:t>
      </w:r>
      <w:r w:rsidRPr="00176715">
        <w:t>, the statistics are inferential statistics. The data gathered from the sample are used to infer something about a larger group. Inferential statistics are sometimes referred to as </w:t>
      </w:r>
      <w:r w:rsidRPr="00176715">
        <w:rPr>
          <w:i/>
          <w:iCs/>
        </w:rPr>
        <w:t>inductive statistics.</w:t>
      </w:r>
      <w:r w:rsidRPr="00176715">
        <w:t> The use and importance of inferential statistics continue to grow.</w:t>
      </w:r>
    </w:p>
    <w:p w14:paraId="0D8D9FDD" w14:textId="77777777" w:rsidR="00176715" w:rsidRPr="00176715" w:rsidRDefault="00176715" w:rsidP="00176715">
      <w:r w:rsidRPr="00176715">
        <w:t xml:space="preserve">One application of inferential statistics is in pharmaceutical research. Some new drugs are expensive to produce, and therefore tests must be limited to small samples of patients. Utilizing inferential statistics, researchers can design experiments with small randomly </w:t>
      </w:r>
      <w:r w:rsidRPr="00176715">
        <w:lastRenderedPageBreak/>
        <w:t>selected samples of patients and attempt to reach conclusions and make inferences about the population.</w:t>
      </w:r>
    </w:p>
    <w:p w14:paraId="0D3A87F4" w14:textId="77777777" w:rsidR="00176715" w:rsidRPr="00176715" w:rsidRDefault="00176715" w:rsidP="00176715">
      <w:r w:rsidRPr="00176715">
        <w:t>Market researchers use inferential statistics to study the impact of advertising on various market segments. Suppose a soft drink company creates an advertisement depicting a dispensing machine that talks to the buyer, and market researchers want to measure the impact of the new advertisement on various age groups. The researcher could stratify the population into age categories ranging from young to old, randomly sample each stratum, and use inferential statistics to determine the effectiveness of the advertisement for the various age groups in the population. The advantage of using inferential statistics is that they enable the researcher to study effectively a wide range of phenomena without having to conduct a census. Most of the topics discussed in this text pertain to inferential statistics.</w:t>
      </w:r>
    </w:p>
    <w:p w14:paraId="197E44A1" w14:textId="19BF7178" w:rsidR="00176715" w:rsidRPr="00176715" w:rsidRDefault="00176715" w:rsidP="00176715">
      <w:r w:rsidRPr="00176715">
        <w:t>A </w:t>
      </w:r>
      <w:r w:rsidRPr="00176715">
        <w:rPr>
          <w:i/>
          <w:iCs/>
        </w:rPr>
        <w:t>descriptive measure of the population</w:t>
      </w:r>
      <w:r w:rsidRPr="00176715">
        <w:t> is called a </w:t>
      </w:r>
      <w:r w:rsidRPr="00176715">
        <w:rPr>
          <w:b/>
          <w:bCs/>
        </w:rPr>
        <w:t>parameter</w:t>
      </w:r>
      <w:r w:rsidRPr="00176715">
        <w:t>. Parameters are usually denoted by Greek letters. Examples of parameters are population mean (μ), population variance (σ</w:t>
      </w:r>
      <w:r w:rsidRPr="00176715">
        <w:rPr>
          <w:b/>
          <w:bCs/>
          <w:vertAlign w:val="superscript"/>
        </w:rPr>
        <w:t>2</w:t>
      </w:r>
      <w:r w:rsidRPr="00176715">
        <w:t>), and population standard deviation (σ). A </w:t>
      </w:r>
      <w:r w:rsidRPr="00176715">
        <w:rPr>
          <w:i/>
          <w:iCs/>
        </w:rPr>
        <w:t>descriptive measure of a sample</w:t>
      </w:r>
      <w:r w:rsidRPr="00176715">
        <w:t> is called a </w:t>
      </w:r>
      <w:r w:rsidRPr="00176715">
        <w:rPr>
          <w:b/>
          <w:bCs/>
        </w:rPr>
        <w:t>statistic</w:t>
      </w:r>
      <w:r w:rsidRPr="00176715">
        <w:t>. Statistics are usually denoted by Roman letters. Examples of statistics are sample mean (</w:t>
      </w:r>
      <w:r w:rsidRPr="00176715">
        <w:drawing>
          <wp:inline distT="0" distB="0" distL="0" distR="0" wp14:anchorId="1A664A68" wp14:editId="54C80D9F">
            <wp:extent cx="76200" cy="104775"/>
            <wp:effectExtent l="0" t="0" r="0" b="9525"/>
            <wp:docPr id="2110734449"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sidRPr="00176715">
        <w:t>), sample variance (</w:t>
      </w:r>
      <w:r w:rsidRPr="00176715">
        <w:rPr>
          <w:i/>
          <w:iCs/>
        </w:rPr>
        <w:t>s</w:t>
      </w:r>
      <w:r w:rsidRPr="00176715">
        <w:t> </w:t>
      </w:r>
      <w:r w:rsidRPr="00176715">
        <w:rPr>
          <w:b/>
          <w:bCs/>
          <w:vertAlign w:val="superscript"/>
        </w:rPr>
        <w:t>2</w:t>
      </w:r>
      <w:r w:rsidRPr="00176715">
        <w:t>), and sample standard deviation (</w:t>
      </w:r>
      <w:r w:rsidRPr="00176715">
        <w:rPr>
          <w:i/>
          <w:iCs/>
        </w:rPr>
        <w:t>s</w:t>
      </w:r>
      <w:r w:rsidRPr="00176715">
        <w:t>).</w:t>
      </w:r>
    </w:p>
    <w:p w14:paraId="1C1B95AE" w14:textId="77777777" w:rsidR="00176715" w:rsidRPr="00176715" w:rsidRDefault="00176715" w:rsidP="00176715">
      <w:r w:rsidRPr="00176715">
        <w:t>Differentiation between the terms </w:t>
      </w:r>
      <w:r w:rsidRPr="00176715">
        <w:rPr>
          <w:i/>
          <w:iCs/>
        </w:rPr>
        <w:t>parameter</w:t>
      </w:r>
      <w:r w:rsidRPr="00176715">
        <w:t> and </w:t>
      </w:r>
      <w:r w:rsidRPr="00176715">
        <w:rPr>
          <w:i/>
          <w:iCs/>
        </w:rPr>
        <w:t>statistic</w:t>
      </w:r>
      <w:r w:rsidRPr="00176715">
        <w:t> is important only in the use of inferential statistics. A business researcher often wants to estimate the value of a parameter or conduct tests about the parameter. However, the calculation of parameters is usually either impossible or infeasible because of the amount of time and money required to take a census. In such cases, the business researcher can take a random sample of the population, calculate a statistic on the sample, and infer by estimation the value of the parameter. The basis for inferential statistics, then, is the ability to make decisions about parameters without having to complete a census of the population.</w:t>
      </w:r>
    </w:p>
    <w:p w14:paraId="6949E8BC" w14:textId="77777777" w:rsidR="00176715" w:rsidRPr="00176715" w:rsidRDefault="00176715" w:rsidP="00176715">
      <w:r w:rsidRPr="00176715">
        <w:t>For example, a manufacturer of washing machines would probably want to determine the average number of loads that a new machine can wash before it needs repairs. The parameter is the population mean or average number of washes per machine before repair. A company researcher takes a sample of machines, computes the number of washes before repair for each machine, averages the numbers, and estimates the population value or parameter by using the statistic, which in this case is the sample average. </w:t>
      </w:r>
      <w:hyperlink r:id="rId25" w:anchor="fig1.1" w:history="1">
        <w:r w:rsidRPr="00176715">
          <w:rPr>
            <w:rStyle w:val="Hyperlink"/>
            <w:b/>
            <w:bCs/>
          </w:rPr>
          <w:t>Figure 1.1</w:t>
        </w:r>
      </w:hyperlink>
      <w:r w:rsidRPr="00176715">
        <w:t> demonstrates the inferential process.</w:t>
      </w:r>
    </w:p>
    <w:p w14:paraId="53725ACC" w14:textId="77777777" w:rsidR="00176715" w:rsidRPr="00176715" w:rsidRDefault="00176715" w:rsidP="00176715">
      <w:r w:rsidRPr="00176715">
        <w:t xml:space="preserve">Inferences about parameters are made under uncertainty. Unless parameters are computed directly from the population, the statistician never knows with certainty whether the estimates or inferences made from samples are true. In an effort to estimate the level </w:t>
      </w:r>
      <w:r w:rsidRPr="00176715">
        <w:lastRenderedPageBreak/>
        <w:t>of confidence in the result of the process, statisticians use probability statements. For this and other reasons, part of this text is devoted to probability (</w:t>
      </w:r>
      <w:hyperlink r:id="rId26" w:anchor="ch4" w:history="1">
        <w:r w:rsidRPr="00176715">
          <w:rPr>
            <w:rStyle w:val="Hyperlink"/>
            <w:b/>
            <w:bCs/>
          </w:rPr>
          <w:t>Chapter 4</w:t>
        </w:r>
      </w:hyperlink>
      <w:r w:rsidRPr="00176715">
        <w:t>).</w:t>
      </w:r>
    </w:p>
    <w:p w14:paraId="65123087" w14:textId="77777777" w:rsidR="00176715" w:rsidRPr="00176715" w:rsidRDefault="00176715" w:rsidP="00176715">
      <w:r w:rsidRPr="00176715">
        <w:rPr>
          <w:b/>
          <w:bCs/>
        </w:rPr>
        <w:t>FIGURE 1.1</w:t>
      </w:r>
      <w:r w:rsidRPr="00176715">
        <w:t> Process of Inferential Statistics to Estimate a Population Mean (μ)</w:t>
      </w:r>
    </w:p>
    <w:p w14:paraId="05DCA4E1" w14:textId="320D399E" w:rsidR="00176715" w:rsidRPr="00176715" w:rsidRDefault="00176715" w:rsidP="00176715">
      <w:r w:rsidRPr="00176715">
        <w:drawing>
          <wp:inline distT="0" distB="0" distL="0" distR="0" wp14:anchorId="61414854" wp14:editId="4F2DFB44">
            <wp:extent cx="3352800" cy="1838325"/>
            <wp:effectExtent l="0" t="0" r="0" b="9525"/>
            <wp:docPr id="638531800"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2800" cy="1838325"/>
                    </a:xfrm>
                    <a:prstGeom prst="rect">
                      <a:avLst/>
                    </a:prstGeom>
                    <a:noFill/>
                    <a:ln>
                      <a:noFill/>
                    </a:ln>
                  </pic:spPr>
                </pic:pic>
              </a:graphicData>
            </a:graphic>
          </wp:inline>
        </w:drawing>
      </w:r>
    </w:p>
    <w:p w14:paraId="7CAE0C8C" w14:textId="77777777" w:rsidR="00176715" w:rsidRPr="00176715" w:rsidRDefault="00176715" w:rsidP="00176715">
      <w:pPr>
        <w:rPr>
          <w:b/>
          <w:bCs/>
        </w:rPr>
      </w:pPr>
      <w:r w:rsidRPr="00176715">
        <w:rPr>
          <w:b/>
          <w:bCs/>
        </w:rPr>
        <w:t>1.3 VARIABLES AND DATA</w:t>
      </w:r>
    </w:p>
    <w:p w14:paraId="3C245BA2" w14:textId="77777777" w:rsidR="00176715" w:rsidRPr="00176715" w:rsidRDefault="00176715" w:rsidP="00176715">
      <w:r w:rsidRPr="00176715">
        <w:t>Business statistics is about measuring phenomena in the business world and organizing, analyzing, and presenting the resulting numerical information in such a way such that better, more informed business decisions can be made. Most business statistics studies contain variables, measurements, and data.</w:t>
      </w:r>
    </w:p>
    <w:p w14:paraId="59DC2A98" w14:textId="77777777" w:rsidR="00176715" w:rsidRPr="00176715" w:rsidRDefault="00176715" w:rsidP="00176715">
      <w:r w:rsidRPr="00176715">
        <w:t>In business statistics, a </w:t>
      </w:r>
      <w:r w:rsidRPr="00176715">
        <w:rPr>
          <w:b/>
          <w:bCs/>
        </w:rPr>
        <w:t>variable</w:t>
      </w:r>
      <w:r w:rsidRPr="00176715">
        <w:t> is </w:t>
      </w:r>
      <w:r w:rsidRPr="00176715">
        <w:rPr>
          <w:i/>
          <w:iCs/>
        </w:rPr>
        <w:t>a characteristic of any entity being studied that is capable of taking on different values</w:t>
      </w:r>
      <w:r w:rsidRPr="00176715">
        <w:t>. Some examples of variables in business might include return on investment, advertising dollars, labor productivity, stock price, historic cost, total sales, market share, age of worker, earnings per share, miles driven to work, time spent in store shopping, and many, many others. In business statistics studies, most variables produce a measurement that can be used for analysis. A </w:t>
      </w:r>
      <w:r w:rsidRPr="00176715">
        <w:rPr>
          <w:b/>
          <w:bCs/>
        </w:rPr>
        <w:t>measurement</w:t>
      </w:r>
      <w:r w:rsidRPr="00176715">
        <w:t> is </w:t>
      </w:r>
      <w:r w:rsidRPr="00176715">
        <w:rPr>
          <w:i/>
          <w:iCs/>
        </w:rPr>
        <w:t>when a standard process is used to assign numbers to particular attributes or characteristics of a variable.</w:t>
      </w:r>
      <w:r w:rsidRPr="00176715">
        <w:t> Many measurements are obvious, such as time spent in a store shopping by a customer, age of the worker, or the number of miles driven to work. However, some measurements, such as labor productivity, customer satisfaction, and return on investment, have to be defined by the business researcher or by experts within the field. Once such measurements are recorded and stored, they can be denoted as “data.” It can be said that </w:t>
      </w:r>
      <w:r w:rsidRPr="00176715">
        <w:rPr>
          <w:b/>
          <w:bCs/>
        </w:rPr>
        <w:t>data</w:t>
      </w:r>
      <w:r w:rsidRPr="00176715">
        <w:t> are </w:t>
      </w:r>
      <w:r w:rsidRPr="00176715">
        <w:rPr>
          <w:i/>
          <w:iCs/>
        </w:rPr>
        <w:t>recorded measurements.</w:t>
      </w:r>
      <w:r w:rsidRPr="00176715">
        <w:t> The processes of measuring and data gathering are basic to all that we do in business statistics. It is data that are analyzed by a business statistician in order to learn more about the variables being studied. Sometimes, sets of data are organized into databases as a way to store data or as a means for more conveniently analyzing data or comparing variables. Valid data are the lifeblood of business statistics, and it is important that the business researcher give thoughtful attention to the creation of meaningful, valid data before embarking on analysis and reaching conclusions.</w:t>
      </w:r>
    </w:p>
    <w:p w14:paraId="6E5AF3C4" w14:textId="77777777" w:rsidR="00176715" w:rsidRPr="00176715" w:rsidRDefault="00176715" w:rsidP="00176715">
      <w:pPr>
        <w:rPr>
          <w:b/>
          <w:bCs/>
        </w:rPr>
      </w:pPr>
      <w:r w:rsidRPr="00176715">
        <w:rPr>
          <w:b/>
          <w:bCs/>
        </w:rPr>
        <w:lastRenderedPageBreak/>
        <w:t>1.4 DATA MEASUREMENT</w:t>
      </w:r>
    </w:p>
    <w:p w14:paraId="32468B48" w14:textId="7D013B61" w:rsidR="00176715" w:rsidRPr="00176715" w:rsidRDefault="00176715" w:rsidP="00176715">
      <w:r w:rsidRPr="00176715">
        <w:drawing>
          <wp:inline distT="0" distB="0" distL="0" distR="0" wp14:anchorId="2080A279" wp14:editId="06260E5A">
            <wp:extent cx="1314450" cy="542925"/>
            <wp:effectExtent l="0" t="0" r="0" b="9525"/>
            <wp:docPr id="1852769031"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Millions of numerical data are gathered in businesses every day, representing myriad items. For example, numbers represent dollar costs of items produced, geographical locations of retail outlets, weights of shipments, and rankings of subordinates at yearly reviews. All such data should not be analyzed the same way statistically because the entities represented by the numbers are different. For this reason, the business researcher needs to know the </w:t>
      </w:r>
      <w:r w:rsidRPr="00176715">
        <w:rPr>
          <w:i/>
          <w:iCs/>
        </w:rPr>
        <w:t>level of data measurement</w:t>
      </w:r>
      <w:r w:rsidRPr="00176715">
        <w:t> represented by the numbers being analyzed.</w:t>
      </w:r>
    </w:p>
    <w:p w14:paraId="575A2458" w14:textId="77777777" w:rsidR="00176715" w:rsidRPr="00176715" w:rsidRDefault="00176715" w:rsidP="00176715">
      <w:r w:rsidRPr="00176715">
        <w:t>The disparate use of numbers can be illustrated by the numbers 40 and 80, which could represent the weights of two objects being shipped, the ratings received on a consumer test by two different products, or football jersey numbers of a fullback and a wide receiver. Although 80 pounds is twice as much as 40 pounds, the wide receiver is probably not twice as big as the fullback! Averaging the two weights seems reasonable, but averaging the football jersey numbers makes no sense. The appropriateness of the data analysis depends on the level of measurement of the data gathered. The phenomenon represented by the numbers determines the level of data measurement. Four common levels of data measurement follow.</w:t>
      </w:r>
    </w:p>
    <w:p w14:paraId="38311FFB" w14:textId="77777777" w:rsidR="00176715" w:rsidRPr="00176715" w:rsidRDefault="00176715" w:rsidP="00176715">
      <w:pPr>
        <w:numPr>
          <w:ilvl w:val="0"/>
          <w:numId w:val="4"/>
        </w:numPr>
      </w:pPr>
      <w:r w:rsidRPr="00176715">
        <w:t>Nominal</w:t>
      </w:r>
    </w:p>
    <w:p w14:paraId="4FA4BC1F" w14:textId="77777777" w:rsidR="00176715" w:rsidRPr="00176715" w:rsidRDefault="00176715" w:rsidP="00176715">
      <w:pPr>
        <w:numPr>
          <w:ilvl w:val="0"/>
          <w:numId w:val="4"/>
        </w:numPr>
      </w:pPr>
      <w:r w:rsidRPr="00176715">
        <w:t>Ordinal</w:t>
      </w:r>
    </w:p>
    <w:p w14:paraId="7DD1C63A" w14:textId="77777777" w:rsidR="00176715" w:rsidRPr="00176715" w:rsidRDefault="00176715" w:rsidP="00176715">
      <w:pPr>
        <w:numPr>
          <w:ilvl w:val="0"/>
          <w:numId w:val="4"/>
        </w:numPr>
      </w:pPr>
      <w:r w:rsidRPr="00176715">
        <w:t>Interval</w:t>
      </w:r>
    </w:p>
    <w:p w14:paraId="73AE9E85" w14:textId="77777777" w:rsidR="00176715" w:rsidRPr="00176715" w:rsidRDefault="00176715" w:rsidP="00176715">
      <w:pPr>
        <w:numPr>
          <w:ilvl w:val="0"/>
          <w:numId w:val="4"/>
        </w:numPr>
      </w:pPr>
      <w:r w:rsidRPr="00176715">
        <w:t>Ratio</w:t>
      </w:r>
    </w:p>
    <w:p w14:paraId="0D045379" w14:textId="77777777" w:rsidR="00176715" w:rsidRPr="00176715" w:rsidRDefault="00176715" w:rsidP="00176715">
      <w:pPr>
        <w:rPr>
          <w:b/>
          <w:bCs/>
        </w:rPr>
      </w:pPr>
      <w:r w:rsidRPr="00176715">
        <w:rPr>
          <w:b/>
          <w:bCs/>
        </w:rPr>
        <w:t>Nominal Level</w:t>
      </w:r>
    </w:p>
    <w:p w14:paraId="7A0305DF" w14:textId="77777777" w:rsidR="00176715" w:rsidRPr="00176715" w:rsidRDefault="00176715" w:rsidP="00176715">
      <w:r w:rsidRPr="00176715">
        <w:t>The </w:t>
      </w:r>
      <w:r w:rsidRPr="00176715">
        <w:rPr>
          <w:i/>
          <w:iCs/>
        </w:rPr>
        <w:t>lowest level of data measurement</w:t>
      </w:r>
      <w:r w:rsidRPr="00176715">
        <w:t> is the </w:t>
      </w:r>
      <w:r w:rsidRPr="00176715">
        <w:rPr>
          <w:b/>
          <w:bCs/>
        </w:rPr>
        <w:t>nominal level</w:t>
      </w:r>
      <w:r w:rsidRPr="00176715">
        <w:t>. Numbers representing nominallevel data (the word </w:t>
      </w:r>
      <w:r w:rsidRPr="00176715">
        <w:rPr>
          <w:i/>
          <w:iCs/>
        </w:rPr>
        <w:t>level</w:t>
      </w:r>
      <w:r w:rsidRPr="00176715">
        <w:t> often is omitted) can be </w:t>
      </w:r>
      <w:r w:rsidRPr="00176715">
        <w:rPr>
          <w:i/>
          <w:iCs/>
        </w:rPr>
        <w:t>used only to classify or categorize.</w:t>
      </w:r>
      <w:r w:rsidRPr="00176715">
        <w:t> Employee identification numbers are an example of nominal data. The numbers are used only to differentiate employees and not to make a value statement about them. Many demographic questions in surveys result in data that are nominal because the questions are used for classification only. The following is an example of such a question that would result in nominal data:</w:t>
      </w:r>
    </w:p>
    <w:p w14:paraId="61052FB3" w14:textId="77777777" w:rsidR="00176715" w:rsidRPr="00176715" w:rsidRDefault="00176715" w:rsidP="00176715">
      <w:r w:rsidRPr="00176715">
        <w:t>Which of the following employment classifications best describes your area of work?</w:t>
      </w:r>
    </w:p>
    <w:p w14:paraId="1F03D141" w14:textId="77777777" w:rsidR="00176715" w:rsidRPr="00176715" w:rsidRDefault="00176715" w:rsidP="00176715">
      <w:pPr>
        <w:numPr>
          <w:ilvl w:val="0"/>
          <w:numId w:val="5"/>
        </w:numPr>
      </w:pPr>
      <w:r w:rsidRPr="00176715">
        <w:t>Educator</w:t>
      </w:r>
    </w:p>
    <w:p w14:paraId="707F5B50" w14:textId="77777777" w:rsidR="00176715" w:rsidRPr="00176715" w:rsidRDefault="00176715" w:rsidP="00176715">
      <w:pPr>
        <w:numPr>
          <w:ilvl w:val="0"/>
          <w:numId w:val="5"/>
        </w:numPr>
      </w:pPr>
      <w:r w:rsidRPr="00176715">
        <w:lastRenderedPageBreak/>
        <w:t>Construction worker</w:t>
      </w:r>
    </w:p>
    <w:p w14:paraId="60DF0ED0" w14:textId="77777777" w:rsidR="00176715" w:rsidRPr="00176715" w:rsidRDefault="00176715" w:rsidP="00176715">
      <w:pPr>
        <w:numPr>
          <w:ilvl w:val="0"/>
          <w:numId w:val="5"/>
        </w:numPr>
      </w:pPr>
      <w:r w:rsidRPr="00176715">
        <w:t>Manufacturing worker</w:t>
      </w:r>
    </w:p>
    <w:p w14:paraId="68481A0D" w14:textId="77777777" w:rsidR="00176715" w:rsidRPr="00176715" w:rsidRDefault="00176715" w:rsidP="00176715">
      <w:pPr>
        <w:numPr>
          <w:ilvl w:val="0"/>
          <w:numId w:val="5"/>
        </w:numPr>
      </w:pPr>
      <w:r w:rsidRPr="00176715">
        <w:t>Lawyer</w:t>
      </w:r>
    </w:p>
    <w:p w14:paraId="311C526B" w14:textId="77777777" w:rsidR="00176715" w:rsidRPr="00176715" w:rsidRDefault="00176715" w:rsidP="00176715">
      <w:pPr>
        <w:numPr>
          <w:ilvl w:val="0"/>
          <w:numId w:val="5"/>
        </w:numPr>
      </w:pPr>
      <w:r w:rsidRPr="00176715">
        <w:t>Doctor</w:t>
      </w:r>
    </w:p>
    <w:p w14:paraId="2692A9B7" w14:textId="77777777" w:rsidR="00176715" w:rsidRPr="00176715" w:rsidRDefault="00176715" w:rsidP="00176715">
      <w:pPr>
        <w:numPr>
          <w:ilvl w:val="0"/>
          <w:numId w:val="5"/>
        </w:numPr>
      </w:pPr>
      <w:r w:rsidRPr="00176715">
        <w:t>Other</w:t>
      </w:r>
    </w:p>
    <w:p w14:paraId="638598F6" w14:textId="77777777" w:rsidR="00176715" w:rsidRPr="00176715" w:rsidRDefault="00176715" w:rsidP="00176715">
      <w:r w:rsidRPr="00176715">
        <w:t>Suppose that, for computing purposes, an educator is assigned a 1, a construction worker is assigned a 2, a manufacturing worker is assigned a 3, and so on. These numbers should be used only to classify respondents. The number 1 does not denote the top classification. It is used only to differentiate an educator (1) from a lawyer (4).</w:t>
      </w:r>
    </w:p>
    <w:p w14:paraId="1749FA26" w14:textId="77777777" w:rsidR="00176715" w:rsidRPr="00176715" w:rsidRDefault="00176715" w:rsidP="00176715">
      <w:r w:rsidRPr="00176715">
        <w:t>Some other types of variables that often produce nominal-level data are sex, religion, ethnicity, geographic location, and place of birth. Social Security numbers, telephone numbers, employee ID numbers, and ZIP code numbers are further examples of nominal data. Statistical techniques that are appropriate for analyzing nominal data are limited. However, some of the more widely used statistics, such as the chi-square statistic, can be applied to nominal data, often producing useful information.</w:t>
      </w:r>
    </w:p>
    <w:p w14:paraId="0C0E430C" w14:textId="77777777" w:rsidR="00176715" w:rsidRPr="00176715" w:rsidRDefault="00176715" w:rsidP="00176715">
      <w:pPr>
        <w:rPr>
          <w:b/>
          <w:bCs/>
        </w:rPr>
      </w:pPr>
      <w:r w:rsidRPr="00176715">
        <w:rPr>
          <w:b/>
          <w:bCs/>
        </w:rPr>
        <w:t>Ordinal Level</w:t>
      </w:r>
    </w:p>
    <w:p w14:paraId="1A2EE287" w14:textId="77777777" w:rsidR="00176715" w:rsidRPr="00176715" w:rsidRDefault="00176715" w:rsidP="00176715">
      <w:r w:rsidRPr="00176715">
        <w:rPr>
          <w:b/>
          <w:bCs/>
        </w:rPr>
        <w:t>Ordinal-level data</w:t>
      </w:r>
      <w:r w:rsidRPr="00176715">
        <w:t> measurement is higher than the nominal level. In addition to the nominallevel capabilities, ordinal-level measurement can be used to rank or order objects. For example, using ordinal data, a supervisor can evaluate three employees by ranking their productivity with the numbers 1 through 3. The supervisor could identify one employee as the most productive, one as the least productive, and one as somewhere between by using ordinal data. However, the supervisor could not use ordinal data to establish that the intervals between the employees ranked 1 and 2 and between the employees ranked 2 and 3 are equal; that is, she could not say that the differences in the amount of productivity between workers ranked 1, 2, and 3 are necessarily the same. With ordinal data, the distances or spacing represented by consecutive numbers are not always equal.</w:t>
      </w:r>
    </w:p>
    <w:p w14:paraId="13B50D3E" w14:textId="77777777" w:rsidR="00176715" w:rsidRPr="00176715" w:rsidRDefault="00176715" w:rsidP="00176715">
      <w:r w:rsidRPr="00176715">
        <w:t>Some questionnaire Likert-type scales are considered by many researchers to be ordinal in level. The following is an example of one such scale:</w:t>
      </w:r>
    </w:p>
    <w:p w14:paraId="23C9BFD8" w14:textId="204FF8C7" w:rsidR="00176715" w:rsidRPr="00176715" w:rsidRDefault="00176715" w:rsidP="00176715">
      <w:r w:rsidRPr="00176715">
        <w:t>This computer tutorial is</w:t>
      </w:r>
      <w:r w:rsidRPr="00176715">
        <w:drawing>
          <wp:inline distT="0" distB="0" distL="0" distR="0" wp14:anchorId="01E5BB47" wp14:editId="768D284D">
            <wp:extent cx="3257550" cy="542925"/>
            <wp:effectExtent l="0" t="0" r="0" b="9525"/>
            <wp:docPr id="1316457231"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542925"/>
                    </a:xfrm>
                    <a:prstGeom prst="rect">
                      <a:avLst/>
                    </a:prstGeom>
                    <a:noFill/>
                    <a:ln>
                      <a:noFill/>
                    </a:ln>
                  </pic:spPr>
                </pic:pic>
              </a:graphicData>
            </a:graphic>
          </wp:inline>
        </w:drawing>
      </w:r>
    </w:p>
    <w:p w14:paraId="0DD17D6A" w14:textId="77777777" w:rsidR="00176715" w:rsidRPr="00176715" w:rsidRDefault="00176715" w:rsidP="00176715">
      <w:r w:rsidRPr="00176715">
        <w:t xml:space="preserve">will remain, not the adjectives. Virtually everyone would agree that a 5 is higher than a 4 on this scale and that ranking responses is possible. However, most respondents would not </w:t>
      </w:r>
      <w:r w:rsidRPr="00176715">
        <w:lastRenderedPageBreak/>
        <w:t>consider the differences between not helpful, somewhat helpful, moderately helpful, very helpful, and extremely helpful to be equal.</w:t>
      </w:r>
    </w:p>
    <w:p w14:paraId="38C50AF9" w14:textId="77777777" w:rsidR="00176715" w:rsidRPr="00176715" w:rsidRDefault="00176715" w:rsidP="00176715">
      <w:r w:rsidRPr="00176715">
        <w:t>Mutual funds as investments are sometimes rated in terms of risk by using measures of default risk, currency risk, and interest rate risk. These three measures are applied to investments by rating them as having high, medium, and low risk. Suppose high risk is assigned a 3, medium risk a 2, and low risk a 1. If a fund is awarded a 3 rather than a 2, it carries more risk, and so on. However, the differences in risk between categories 1, 2, and 3 are not necessarily equal. Thus, these measurements of risk are only ordinal-level measurements. Another example of the use of ordinal numbers in business is the ranking of the top 50 most admired companies in </w:t>
      </w:r>
      <w:r w:rsidRPr="00176715">
        <w:rPr>
          <w:i/>
          <w:iCs/>
        </w:rPr>
        <w:t>Fortune</w:t>
      </w:r>
      <w:r w:rsidRPr="00176715">
        <w:t> magazine. The numbers ranking the companies are only ordinal in measurement. Certain statistical techniques are specifically suited to ordinal data, but many other techniques are not appropriate for use on ordinal data. For example, it does not make sense to say that the average of “moderately helpful” and “very helpful” is “moderately helpful and a half.”</w:t>
      </w:r>
    </w:p>
    <w:p w14:paraId="7A42C686" w14:textId="77777777" w:rsidR="00176715" w:rsidRPr="00176715" w:rsidRDefault="00176715" w:rsidP="00176715">
      <w:r w:rsidRPr="00176715">
        <w:t>Because nominal and ordinal data are often derived from imprecise measurements such as demographic questions, the categorization of people or objects, or the ranking of items, </w:t>
      </w:r>
      <w:r w:rsidRPr="00176715">
        <w:rPr>
          <w:i/>
          <w:iCs/>
        </w:rPr>
        <w:t>nominal and ordinal data</w:t>
      </w:r>
      <w:r w:rsidRPr="00176715">
        <w:t> are </w:t>
      </w:r>
      <w:r w:rsidRPr="00176715">
        <w:rPr>
          <w:b/>
          <w:bCs/>
        </w:rPr>
        <w:t>nonmetric data</w:t>
      </w:r>
      <w:r w:rsidRPr="00176715">
        <w:t> and are sometimes referred to as </w:t>
      </w:r>
      <w:r w:rsidRPr="00176715">
        <w:rPr>
          <w:i/>
          <w:iCs/>
        </w:rPr>
        <w:t>qualitative data.</w:t>
      </w:r>
    </w:p>
    <w:p w14:paraId="6EC6FB3D" w14:textId="77777777" w:rsidR="00176715" w:rsidRPr="00176715" w:rsidRDefault="00176715" w:rsidP="00176715">
      <w:pPr>
        <w:rPr>
          <w:b/>
          <w:bCs/>
        </w:rPr>
      </w:pPr>
      <w:r w:rsidRPr="00176715">
        <w:rPr>
          <w:b/>
          <w:bCs/>
        </w:rPr>
        <w:t>Interval Level</w:t>
      </w:r>
    </w:p>
    <w:p w14:paraId="62A1370A" w14:textId="77777777" w:rsidR="00176715" w:rsidRPr="00176715" w:rsidRDefault="00176715" w:rsidP="00176715">
      <w:r w:rsidRPr="00176715">
        <w:rPr>
          <w:b/>
          <w:bCs/>
        </w:rPr>
        <w:t>Interval-level data</w:t>
      </w:r>
      <w:r w:rsidRPr="00176715">
        <w:t> measurement is the </w:t>
      </w:r>
      <w:r w:rsidRPr="00176715">
        <w:rPr>
          <w:i/>
          <w:iCs/>
        </w:rPr>
        <w:t>next to the highest level of data in which the distances between consecutive numbers have meaning and the data are always numerical.</w:t>
      </w:r>
      <w:r w:rsidRPr="00176715">
        <w:t> The distances represented by the differences between consecutive numbers are equal; that is, interval data have equal intervals. An example of interval measurement is Fahrenheit temperature. With Fahrenheit temperature numbers, the temperatures can be ranked, and the amounts of heat between consecutive readings, such as 20°, 21°, and 22°, are the same.</w:t>
      </w:r>
    </w:p>
    <w:p w14:paraId="5DC9596A" w14:textId="77777777" w:rsidR="00176715" w:rsidRPr="00176715" w:rsidRDefault="00176715" w:rsidP="00176715">
      <w:r w:rsidRPr="00176715">
        <w:t>In addition, with interval-level data, the zero point is a matter of convention or convenience and not a natural or fixed zero point. Zero is just another point on the scale and does not mean the absence of the phenomenon. For example, zero degrees Fahrenheit is not the lowest possible temperature. Some other examples of interval-level data are the percentage change in employment, the percentage return on a stock, and the dollar change in stock price.</w:t>
      </w:r>
    </w:p>
    <w:p w14:paraId="10782F19" w14:textId="77777777" w:rsidR="00176715" w:rsidRPr="00176715" w:rsidRDefault="00176715" w:rsidP="00176715">
      <w:pPr>
        <w:rPr>
          <w:b/>
          <w:bCs/>
        </w:rPr>
      </w:pPr>
      <w:r w:rsidRPr="00176715">
        <w:rPr>
          <w:b/>
          <w:bCs/>
        </w:rPr>
        <w:t>Ratio Level</w:t>
      </w:r>
    </w:p>
    <w:p w14:paraId="6DB381A9" w14:textId="77777777" w:rsidR="00176715" w:rsidRPr="00176715" w:rsidRDefault="00176715" w:rsidP="00176715">
      <w:r w:rsidRPr="00176715">
        <w:rPr>
          <w:b/>
          <w:bCs/>
        </w:rPr>
        <w:t>Ratio-level data</w:t>
      </w:r>
      <w:r w:rsidRPr="00176715">
        <w:t> measurement is </w:t>
      </w:r>
      <w:r w:rsidRPr="00176715">
        <w:rPr>
          <w:i/>
          <w:iCs/>
        </w:rPr>
        <w:t>the highest level of data measurement.</w:t>
      </w:r>
      <w:r w:rsidRPr="00176715">
        <w:t> Ratio data </w:t>
      </w:r>
      <w:r w:rsidRPr="00176715">
        <w:rPr>
          <w:i/>
          <w:iCs/>
        </w:rPr>
        <w:t>have the same properties as interval data</w:t>
      </w:r>
      <w:r w:rsidRPr="00176715">
        <w:t>, but ratio data have an </w:t>
      </w:r>
      <w:r w:rsidRPr="00176715">
        <w:rPr>
          <w:i/>
          <w:iCs/>
        </w:rPr>
        <w:t>absolute zero</w:t>
      </w:r>
      <w:r w:rsidRPr="00176715">
        <w:t>, and </w:t>
      </w:r>
      <w:r w:rsidRPr="00176715">
        <w:rPr>
          <w:i/>
          <w:iCs/>
        </w:rPr>
        <w:t xml:space="preserve">the ratio of </w:t>
      </w:r>
      <w:r w:rsidRPr="00176715">
        <w:rPr>
          <w:i/>
          <w:iCs/>
        </w:rPr>
        <w:lastRenderedPageBreak/>
        <w:t>two numbers is meaningful.</w:t>
      </w:r>
      <w:r w:rsidRPr="00176715">
        <w:t> The notion of absolute zero means that zero is fixed, and </w:t>
      </w:r>
      <w:r w:rsidRPr="00176715">
        <w:rPr>
          <w:i/>
          <w:iCs/>
        </w:rPr>
        <w:t>the zero value in the data represents the absence of the characteristic being studied.</w:t>
      </w:r>
      <w:r w:rsidRPr="00176715">
        <w:t> The value of zero cannot be arbitrarily assigned because it represents a fixed point. This definition enables the statistician to create </w:t>
      </w:r>
      <w:r w:rsidRPr="00176715">
        <w:rPr>
          <w:i/>
          <w:iCs/>
        </w:rPr>
        <w:t>ratios</w:t>
      </w:r>
      <w:r w:rsidRPr="00176715">
        <w:t> with the data.</w:t>
      </w:r>
    </w:p>
    <w:p w14:paraId="1A821759" w14:textId="77777777" w:rsidR="00176715" w:rsidRPr="00176715" w:rsidRDefault="00176715" w:rsidP="00176715">
      <w:r w:rsidRPr="00176715">
        <w:t>Examples of ratio data are height, weight, time, volume, and Kelvin temperature. With ratio data, a researcher can state that 180 pounds of weight is twice as much as 90 pounds or, in other words, make a ratio of 180 : 90. Many of the data gathered by machines in industry are ratio data.</w:t>
      </w:r>
    </w:p>
    <w:p w14:paraId="0BC67AFD" w14:textId="77777777" w:rsidR="00176715" w:rsidRPr="00176715" w:rsidRDefault="00176715" w:rsidP="00176715">
      <w:r w:rsidRPr="00176715">
        <w:t>Other examples in the business world that are ratio level in measurement are production cycle time, work measurement time, passenger miles, number of trucks sold, complaints per 10,000 fliers, and number of employees.</w:t>
      </w:r>
    </w:p>
    <w:p w14:paraId="58690497" w14:textId="77777777" w:rsidR="00176715" w:rsidRPr="00176715" w:rsidRDefault="00176715" w:rsidP="00176715">
      <w:r w:rsidRPr="00176715">
        <w:t>Because interval- and ratio-level data are usually gathered by precise instruments often used in production and engineering processes, in national standardized testing, or in standardized accounting procedures, they are called </w:t>
      </w:r>
      <w:r w:rsidRPr="00176715">
        <w:rPr>
          <w:b/>
          <w:bCs/>
        </w:rPr>
        <w:t>metric data</w:t>
      </w:r>
      <w:r w:rsidRPr="00176715">
        <w:t> and are sometimes referred to as </w:t>
      </w:r>
      <w:r w:rsidRPr="00176715">
        <w:rPr>
          <w:i/>
          <w:iCs/>
        </w:rPr>
        <w:t>quantitative</w:t>
      </w:r>
      <w:r w:rsidRPr="00176715">
        <w:t> data.</w:t>
      </w:r>
    </w:p>
    <w:p w14:paraId="4FE1F609" w14:textId="77777777" w:rsidR="00176715" w:rsidRPr="00176715" w:rsidRDefault="00176715" w:rsidP="00176715">
      <w:pPr>
        <w:rPr>
          <w:b/>
          <w:bCs/>
        </w:rPr>
      </w:pPr>
      <w:r w:rsidRPr="00176715">
        <w:rPr>
          <w:b/>
          <w:bCs/>
        </w:rPr>
        <w:t>Comparison of the Four Levels of Data</w:t>
      </w:r>
    </w:p>
    <w:p w14:paraId="2AA8A7AA" w14:textId="77777777" w:rsidR="00176715" w:rsidRPr="00176715" w:rsidRDefault="00176715" w:rsidP="00176715">
      <w:hyperlink r:id="rId30" w:anchor="fig1.2" w:history="1">
        <w:r w:rsidRPr="00176715">
          <w:rPr>
            <w:rStyle w:val="Hyperlink"/>
            <w:b/>
            <w:bCs/>
          </w:rPr>
          <w:t>Figure 1.2</w:t>
        </w:r>
      </w:hyperlink>
      <w:r w:rsidRPr="00176715">
        <w:t> shows the relationships of the usage potential among the four levels of data measurement. The concentric squares denote that each higher level of data can be analyzed by any of the techniques used on lower levels of data but, in addition, can be used in other statistical techniques. Therefore, ratio data can be analyzed by any statistical technique applicable to the other three levels of data plus some others.</w:t>
      </w:r>
    </w:p>
    <w:p w14:paraId="2334E9EB" w14:textId="77777777" w:rsidR="00176715" w:rsidRPr="00176715" w:rsidRDefault="00176715" w:rsidP="00176715">
      <w:r w:rsidRPr="00176715">
        <w:rPr>
          <w:b/>
          <w:bCs/>
        </w:rPr>
        <w:t>FIGURE 1.2</w:t>
      </w:r>
      <w:r w:rsidRPr="00176715">
        <w:t> Usage Potential of Various Levels of Data</w:t>
      </w:r>
    </w:p>
    <w:p w14:paraId="3FFEA8F3" w14:textId="603EB23F" w:rsidR="00176715" w:rsidRPr="00176715" w:rsidRDefault="00176715" w:rsidP="00176715">
      <w:r w:rsidRPr="00176715">
        <w:drawing>
          <wp:inline distT="0" distB="0" distL="0" distR="0" wp14:anchorId="654E3290" wp14:editId="13E200A0">
            <wp:extent cx="1809750" cy="1809750"/>
            <wp:effectExtent l="0" t="0" r="0" b="0"/>
            <wp:docPr id="83590802"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27A43E2E" w14:textId="77777777" w:rsidR="00176715" w:rsidRPr="00176715" w:rsidRDefault="00176715" w:rsidP="00176715">
      <w:r w:rsidRPr="00176715">
        <w:t xml:space="preserve">Nominal data are the most limited data in terms of the types of statistical analysis that can be used with them. Ordinal data allow the researcher to perform any analysis that can be done with nominal data and some additional analyses. With ratio data, a statistician can make ratio comparisons and appropriately do any analysis that can be performed on </w:t>
      </w:r>
      <w:r w:rsidRPr="00176715">
        <w:lastRenderedPageBreak/>
        <w:t>nominal, ordinal, or interval data. Some statistical techniques require ratio data and cannot be used to analyze other levels of data.</w:t>
      </w:r>
    </w:p>
    <w:p w14:paraId="62F244A0" w14:textId="77777777" w:rsidR="00176715" w:rsidRPr="00176715" w:rsidRDefault="00176715" w:rsidP="00176715">
      <w:r w:rsidRPr="00176715">
        <w:t>Statistical techniques can be separated into two categories: parametric statistics and nonparametric statistics. </w:t>
      </w:r>
      <w:r w:rsidRPr="00176715">
        <w:rPr>
          <w:b/>
          <w:bCs/>
        </w:rPr>
        <w:t>Parametric statistics</w:t>
      </w:r>
      <w:r w:rsidRPr="00176715">
        <w:t> require that data be interval or ratio. If the data are nominal or ordinal, </w:t>
      </w:r>
      <w:r w:rsidRPr="00176715">
        <w:rPr>
          <w:b/>
          <w:bCs/>
        </w:rPr>
        <w:t>nonparametric statistics</w:t>
      </w:r>
      <w:r w:rsidRPr="00176715">
        <w:t> must be used. Nonparametric statistics can also be used to analyze interval or ratio data. This text focuses largely on parametric statistics, with the exception of </w:t>
      </w:r>
      <w:hyperlink r:id="rId32" w:anchor="ch16" w:history="1">
        <w:r w:rsidRPr="00176715">
          <w:rPr>
            <w:rStyle w:val="Hyperlink"/>
            <w:b/>
            <w:bCs/>
          </w:rPr>
          <w:t>Chapter 16</w:t>
        </w:r>
      </w:hyperlink>
      <w:r w:rsidRPr="00176715">
        <w:t> and </w:t>
      </w:r>
      <w:hyperlink r:id="rId33" w:anchor="ch17" w:history="1">
        <w:r w:rsidRPr="00176715">
          <w:rPr>
            <w:rStyle w:val="Hyperlink"/>
            <w:b/>
            <w:bCs/>
          </w:rPr>
          <w:t>Chapter 17</w:t>
        </w:r>
      </w:hyperlink>
      <w:r w:rsidRPr="00176715">
        <w:t>, which contain nonparametric techniques. Thus much of the material in this text requires that data be interval or ratio data.</w:t>
      </w:r>
    </w:p>
    <w:p w14:paraId="033F86C5" w14:textId="77777777" w:rsidR="00176715" w:rsidRPr="00176715" w:rsidRDefault="00176715" w:rsidP="00176715">
      <w:r w:rsidRPr="00176715">
        <w:rPr>
          <w:b/>
          <w:bCs/>
        </w:rPr>
        <w:t>DEMONSTRATION PROBLEM 1.1</w:t>
      </w:r>
    </w:p>
    <w:p w14:paraId="3721E279" w14:textId="72577050" w:rsidR="00176715" w:rsidRPr="00176715" w:rsidRDefault="00176715" w:rsidP="00176715">
      <w:r w:rsidRPr="00176715">
        <w:drawing>
          <wp:inline distT="0" distB="0" distL="0" distR="0" wp14:anchorId="03F698C2" wp14:editId="1EC7CEDB">
            <wp:extent cx="1695450" cy="542925"/>
            <wp:effectExtent l="0" t="0" r="0" b="9525"/>
            <wp:docPr id="739321316"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6715">
        <w:t> Many changes continue to occur in the healthcare industry. Because of increased competition for patients among providers and the need to determine how providers can better serve their clientele, hospital administrators sometimes administer a quality satisfaction survey to their patients after the patient is released. The following types of questions are sometimes asked on such a survey. These questions will result in what level of data measurement?</w:t>
      </w:r>
    </w:p>
    <w:p w14:paraId="29FA0A90" w14:textId="77777777" w:rsidR="00176715" w:rsidRPr="00176715" w:rsidRDefault="00176715" w:rsidP="00176715">
      <w:pPr>
        <w:numPr>
          <w:ilvl w:val="0"/>
          <w:numId w:val="6"/>
        </w:numPr>
      </w:pPr>
      <w:r w:rsidRPr="00176715">
        <w:t>How long ago were you released from the hospital?</w:t>
      </w:r>
    </w:p>
    <w:p w14:paraId="7873EF2E" w14:textId="77777777" w:rsidR="00176715" w:rsidRPr="00176715" w:rsidRDefault="00176715" w:rsidP="00176715">
      <w:pPr>
        <w:numPr>
          <w:ilvl w:val="0"/>
          <w:numId w:val="6"/>
        </w:numPr>
      </w:pPr>
      <w:r w:rsidRPr="00176715">
        <w:t>Which type of unit were you in for most of your stay?</w:t>
      </w:r>
    </w:p>
    <w:p w14:paraId="12ABB2BF" w14:textId="77777777" w:rsidR="00176715" w:rsidRPr="00176715" w:rsidRDefault="00176715" w:rsidP="00176715">
      <w:pPr>
        <w:numPr>
          <w:ilvl w:val="1"/>
          <w:numId w:val="7"/>
        </w:numPr>
      </w:pPr>
      <w:r w:rsidRPr="00176715">
        <w:t>__Coronary care</w:t>
      </w:r>
    </w:p>
    <w:p w14:paraId="5FF506C0" w14:textId="77777777" w:rsidR="00176715" w:rsidRPr="00176715" w:rsidRDefault="00176715" w:rsidP="00176715">
      <w:pPr>
        <w:numPr>
          <w:ilvl w:val="1"/>
          <w:numId w:val="8"/>
        </w:numPr>
      </w:pPr>
      <w:r w:rsidRPr="00176715">
        <w:t>__Intensive care</w:t>
      </w:r>
    </w:p>
    <w:p w14:paraId="5610EAE3" w14:textId="77777777" w:rsidR="00176715" w:rsidRPr="00176715" w:rsidRDefault="00176715" w:rsidP="00176715">
      <w:pPr>
        <w:numPr>
          <w:ilvl w:val="1"/>
          <w:numId w:val="9"/>
        </w:numPr>
      </w:pPr>
      <w:r w:rsidRPr="00176715">
        <w:t>__Maternity care</w:t>
      </w:r>
    </w:p>
    <w:p w14:paraId="620FD8F6" w14:textId="77777777" w:rsidR="00176715" w:rsidRPr="00176715" w:rsidRDefault="00176715" w:rsidP="00176715">
      <w:pPr>
        <w:numPr>
          <w:ilvl w:val="1"/>
          <w:numId w:val="10"/>
        </w:numPr>
      </w:pPr>
      <w:r w:rsidRPr="00176715">
        <w:t>__Medical unit</w:t>
      </w:r>
    </w:p>
    <w:p w14:paraId="15032EAF" w14:textId="77777777" w:rsidR="00176715" w:rsidRPr="00176715" w:rsidRDefault="00176715" w:rsidP="00176715">
      <w:pPr>
        <w:numPr>
          <w:ilvl w:val="1"/>
          <w:numId w:val="11"/>
        </w:numPr>
      </w:pPr>
      <w:r w:rsidRPr="00176715">
        <w:t>__Pediatric/children's unit</w:t>
      </w:r>
    </w:p>
    <w:p w14:paraId="3622B6D5" w14:textId="77777777" w:rsidR="00176715" w:rsidRPr="00176715" w:rsidRDefault="00176715" w:rsidP="00176715">
      <w:pPr>
        <w:numPr>
          <w:ilvl w:val="1"/>
          <w:numId w:val="12"/>
        </w:numPr>
      </w:pPr>
      <w:r w:rsidRPr="00176715">
        <w:t>__Surgical unit</w:t>
      </w:r>
    </w:p>
    <w:p w14:paraId="6CCCD940" w14:textId="77777777" w:rsidR="00176715" w:rsidRPr="00176715" w:rsidRDefault="00176715" w:rsidP="00176715">
      <w:pPr>
        <w:numPr>
          <w:ilvl w:val="0"/>
          <w:numId w:val="6"/>
        </w:numPr>
      </w:pPr>
      <w:r w:rsidRPr="00176715">
        <w:t>In choosing a hospital, how important was the hospital's location?</w:t>
      </w:r>
    </w:p>
    <w:p w14:paraId="09B75E38" w14:textId="1626DAE1" w:rsidR="00176715" w:rsidRPr="00176715" w:rsidRDefault="00176715" w:rsidP="00176715">
      <w:r w:rsidRPr="00176715">
        <w:drawing>
          <wp:inline distT="0" distB="0" distL="0" distR="0" wp14:anchorId="264EF7CF" wp14:editId="07244990">
            <wp:extent cx="3695700" cy="466725"/>
            <wp:effectExtent l="0" t="0" r="0" b="9525"/>
            <wp:docPr id="462919678"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466725"/>
                    </a:xfrm>
                    <a:prstGeom prst="rect">
                      <a:avLst/>
                    </a:prstGeom>
                    <a:noFill/>
                    <a:ln>
                      <a:noFill/>
                    </a:ln>
                  </pic:spPr>
                </pic:pic>
              </a:graphicData>
            </a:graphic>
          </wp:inline>
        </w:drawing>
      </w:r>
    </w:p>
    <w:p w14:paraId="5AA64875" w14:textId="77777777" w:rsidR="00176715" w:rsidRPr="00176715" w:rsidRDefault="00176715" w:rsidP="00176715">
      <w:pPr>
        <w:numPr>
          <w:ilvl w:val="0"/>
          <w:numId w:val="6"/>
        </w:numPr>
      </w:pPr>
      <w:r w:rsidRPr="00176715">
        <w:t>How serious was your condition when you were first admitted to the hospital?</w:t>
      </w:r>
    </w:p>
    <w:p w14:paraId="3836A099" w14:textId="77777777" w:rsidR="00176715" w:rsidRPr="00176715" w:rsidRDefault="00176715" w:rsidP="00176715">
      <w:pPr>
        <w:numPr>
          <w:ilvl w:val="1"/>
          <w:numId w:val="13"/>
        </w:numPr>
      </w:pPr>
      <w:r w:rsidRPr="00176715">
        <w:t>__Critical __Serious __Moderate __Minor</w:t>
      </w:r>
    </w:p>
    <w:p w14:paraId="22BBDD3C" w14:textId="77777777" w:rsidR="00176715" w:rsidRPr="00176715" w:rsidRDefault="00176715" w:rsidP="00176715">
      <w:pPr>
        <w:numPr>
          <w:ilvl w:val="0"/>
          <w:numId w:val="6"/>
        </w:numPr>
      </w:pPr>
      <w:r w:rsidRPr="00176715">
        <w:lastRenderedPageBreak/>
        <w:t>Rate the skill of your doctor:</w:t>
      </w:r>
    </w:p>
    <w:p w14:paraId="1C22FD7F" w14:textId="77777777" w:rsidR="00176715" w:rsidRPr="00176715" w:rsidRDefault="00176715" w:rsidP="00176715">
      <w:pPr>
        <w:numPr>
          <w:ilvl w:val="1"/>
          <w:numId w:val="14"/>
        </w:numPr>
      </w:pPr>
      <w:r w:rsidRPr="00176715">
        <w:t>__Excellent __Very Good __Good __Fair __Poor</w:t>
      </w:r>
    </w:p>
    <w:p w14:paraId="0563BB8B" w14:textId="77777777" w:rsidR="00176715" w:rsidRPr="00176715" w:rsidRDefault="00176715" w:rsidP="00176715">
      <w:pPr>
        <w:rPr>
          <w:b/>
          <w:bCs/>
        </w:rPr>
      </w:pPr>
      <w:r w:rsidRPr="00176715">
        <w:rPr>
          <w:b/>
          <w:bCs/>
        </w:rPr>
        <w:t>Solution</w:t>
      </w:r>
    </w:p>
    <w:p w14:paraId="5E1E8522" w14:textId="77777777" w:rsidR="00176715" w:rsidRPr="00176715" w:rsidRDefault="00176715" w:rsidP="00176715">
      <w:r w:rsidRPr="00176715">
        <w:t>Question 1 is a time measurement with an absolute zero and is therefore ratio-level measurement. A person who has been out of the hospital for two weeks has been out twice as long as someone who has been out of the hospital for one week.</w:t>
      </w:r>
    </w:p>
    <w:p w14:paraId="53E647AF" w14:textId="77777777" w:rsidR="00176715" w:rsidRPr="00176715" w:rsidRDefault="00176715" w:rsidP="00176715">
      <w:r w:rsidRPr="00176715">
        <w:t>Question 2 yields nominal data because the patient is asked only to categorize the type of unit he or she was in. This question does not require a hierarchy or ranking of the type of unit. Questions 3, 4, and 5 are likely to result in ordinal-level data. Suppose a number is assigned the descriptors in each of these three questions. For question 3, “very important” might be assigned a 4, “somewhat important” a 3, “not very important” a 2, and “not at all important” a 1. Certainly, the higher the number, the more important is the hospital's location. Thus, these responses can be ranked by selection. However, the increases in importance from 1 to 2 to 3 to 4 are not necessarily equal. This same logic applies to the numeric values assigned in questions 4 and 5.</w:t>
      </w:r>
    </w:p>
    <w:p w14:paraId="4458F8B7" w14:textId="77777777" w:rsidR="00176715" w:rsidRPr="00176715" w:rsidRDefault="00176715" w:rsidP="00176715">
      <w:r w:rsidRPr="00176715">
        <w:rPr>
          <w:b/>
          <w:bCs/>
        </w:rPr>
        <w:t>THINKING CRITICALLY ABOUT STATISTICS IN BUSINESS TODAY</w:t>
      </w:r>
    </w:p>
    <w:p w14:paraId="244A4CCA" w14:textId="77777777" w:rsidR="00176715" w:rsidRPr="00176715" w:rsidRDefault="00176715" w:rsidP="00176715">
      <w:r w:rsidRPr="00176715">
        <w:rPr>
          <w:b/>
          <w:bCs/>
        </w:rPr>
        <w:t>Cellular Phone Use in Japan</w:t>
      </w:r>
    </w:p>
    <w:p w14:paraId="51709FB9" w14:textId="77777777" w:rsidR="00176715" w:rsidRPr="00176715" w:rsidRDefault="00176715" w:rsidP="00176715">
      <w:r w:rsidRPr="00176715">
        <w:t>The Communications and Information Network Association of Japan (CIAJ) conducts an annual study of cellular phone use in Japan. A recent survey was taken as part of this study using a sample of 600 cell phone users split evenly between men and women and almost equally distributed over six age brackets. The survey was administered in the greater Tokyo and Osaka metropolitan areas. The study produced several interesting findings. It was determined that 62.2% had replaced their handsets in the previous 10 months. A little more than 6% owned a second cell phone. Of these, the objective of about twothirds was to own one for business use and a second one for personal use. Of all those surveyed, 18.2% used their handsets to view videos, and another 17.3% were not currently using their handsets to view videos but were interested in doing so. Some of the everyday uses of cell phones included e-mailing (91.7% of respondents), camera functions (77.7%), Internet searching (46.7%), and watching TV (28.0%). In the future, respondents hoped there would be cell phones with high-speed data transmission that could be used to send and receive PC files (47.7%), for video services such as YouTube (46.9%), for downloading music albums (45.3%) and music videos (40.8%), and for downloading long videos such as movies (39.2%).</w:t>
      </w:r>
    </w:p>
    <w:p w14:paraId="68AC5AD7" w14:textId="77777777" w:rsidR="00176715" w:rsidRPr="00176715" w:rsidRDefault="00176715" w:rsidP="00176715">
      <w:r w:rsidRPr="00176715">
        <w:rPr>
          <w:b/>
          <w:bCs/>
        </w:rPr>
        <w:t>Things to Ponder</w:t>
      </w:r>
    </w:p>
    <w:p w14:paraId="3725D3C1" w14:textId="77777777" w:rsidR="00176715" w:rsidRPr="00176715" w:rsidRDefault="00176715" w:rsidP="00176715">
      <w:pPr>
        <w:numPr>
          <w:ilvl w:val="0"/>
          <w:numId w:val="15"/>
        </w:numPr>
      </w:pPr>
      <w:r w:rsidRPr="00176715">
        <w:lastRenderedPageBreak/>
        <w:t>In what way was this study an example of inferential statistics?</w:t>
      </w:r>
    </w:p>
    <w:p w14:paraId="4139714C" w14:textId="77777777" w:rsidR="00176715" w:rsidRPr="00176715" w:rsidRDefault="00176715" w:rsidP="00176715">
      <w:pPr>
        <w:numPr>
          <w:ilvl w:val="0"/>
          <w:numId w:val="15"/>
        </w:numPr>
      </w:pPr>
      <w:r w:rsidRPr="00176715">
        <w:t>What is the population of this study?</w:t>
      </w:r>
    </w:p>
    <w:p w14:paraId="53BC56D0" w14:textId="77777777" w:rsidR="00176715" w:rsidRPr="00176715" w:rsidRDefault="00176715" w:rsidP="00176715">
      <w:pPr>
        <w:numPr>
          <w:ilvl w:val="0"/>
          <w:numId w:val="15"/>
        </w:numPr>
      </w:pPr>
      <w:r w:rsidRPr="00176715">
        <w:t>What are some of the variables being studied?</w:t>
      </w:r>
    </w:p>
    <w:p w14:paraId="7B5B3A1B" w14:textId="77777777" w:rsidR="00176715" w:rsidRPr="00176715" w:rsidRDefault="00176715" w:rsidP="00176715">
      <w:pPr>
        <w:numPr>
          <w:ilvl w:val="0"/>
          <w:numId w:val="15"/>
        </w:numPr>
      </w:pPr>
      <w:r w:rsidRPr="00176715">
        <w:t>How might a study such as this yield information that is useful to business decision makers?</w:t>
      </w:r>
    </w:p>
    <w:p w14:paraId="75D12820" w14:textId="77777777" w:rsidR="00176715" w:rsidRPr="00176715" w:rsidRDefault="00176715" w:rsidP="00176715">
      <w:r w:rsidRPr="00176715">
        <w:rPr>
          <w:i/>
          <w:iCs/>
        </w:rPr>
        <w:t>Source:</w:t>
      </w:r>
      <w:r w:rsidRPr="00176715">
        <w:t> “CIAJ Releases Report on the Study of Cellular Phone Use,” Results of an annual study of cellular phone use in Japan conducted by the Communications and Information Network Association of Japan (CIAJ), July 30, 2008, </w:t>
      </w:r>
      <w:hyperlink r:id="rId36" w:tgtFrame="_blank" w:history="1">
        <w:r w:rsidRPr="00176715">
          <w:rPr>
            <w:rStyle w:val="Hyperlink"/>
            <w:b/>
            <w:bCs/>
          </w:rPr>
          <w:t>http://www.wirelesswatch.jp/docs/CIAJ_0808.doc</w:t>
        </w:r>
      </w:hyperlink>
      <w:r w:rsidRPr="00176715">
        <w:t>.</w:t>
      </w:r>
    </w:p>
    <w:p w14:paraId="73FD3973" w14:textId="77777777" w:rsidR="00176715" w:rsidRPr="00176715" w:rsidRDefault="00176715" w:rsidP="00176715">
      <w:pPr>
        <w:rPr>
          <w:b/>
          <w:bCs/>
        </w:rPr>
      </w:pPr>
      <w:r w:rsidRPr="00176715">
        <w:rPr>
          <w:b/>
          <w:bCs/>
        </w:rPr>
        <w:t>Statistical Analysis Using the Computer: Excel and Minitab</w:t>
      </w:r>
    </w:p>
    <w:p w14:paraId="5491EB49" w14:textId="77777777" w:rsidR="00176715" w:rsidRPr="00176715" w:rsidRDefault="00176715" w:rsidP="00176715">
      <w:r w:rsidRPr="00176715">
        <w:t>The advent of the modern computer opened many new opportunities for statistical analysis. The computer allows for storage, retrieval, and transfer of large data sets. Furthermore, computer software has been developed to analyze data by means of sophisticated statistical techniques. Some widely used statistical techniques, such as multiple regression, are so tedious and cumbersome to compute manually that they were of little practical use to researchers before computers were developed.</w:t>
      </w:r>
    </w:p>
    <w:p w14:paraId="7CFC28C1" w14:textId="77777777" w:rsidR="00176715" w:rsidRPr="00176715" w:rsidRDefault="00176715" w:rsidP="00176715">
      <w:r w:rsidRPr="00176715">
        <w:t>Business statisticians use many popular statistical software packages, including Minitab, SAS, and SPSS. Many computer spreadsheet software packages also have the capability of analyzing data statistically. In this text, the computer statistical output presented is from both the Minitab and the Microsoft Excel software.</w:t>
      </w:r>
    </w:p>
    <w:p w14:paraId="70B48120" w14:textId="5FFF8AC2" w:rsidR="00176715" w:rsidRPr="00176715" w:rsidRDefault="00176715" w:rsidP="00176715">
      <w:pPr>
        <w:rPr>
          <w:b/>
          <w:bCs/>
        </w:rPr>
      </w:pPr>
      <w:r w:rsidRPr="00176715">
        <w:rPr>
          <w:b/>
          <w:bCs/>
        </w:rPr>
        <w:drawing>
          <wp:inline distT="0" distB="0" distL="0" distR="0" wp14:anchorId="3E8595EB" wp14:editId="6AEB4D40">
            <wp:extent cx="1628775" cy="704850"/>
            <wp:effectExtent l="0" t="0" r="9525" b="0"/>
            <wp:docPr id="1404573024"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6715">
        <w:rPr>
          <w:b/>
          <w:bCs/>
        </w:rPr>
        <w:t> Statistics Describe the State of Business in India's Countryside</w:t>
      </w:r>
    </w:p>
    <w:p w14:paraId="57CAA322" w14:textId="49D2DBF7" w:rsidR="00176715" w:rsidRPr="00176715" w:rsidRDefault="00176715" w:rsidP="00176715">
      <w:r w:rsidRPr="00176715">
        <w:drawing>
          <wp:inline distT="0" distB="0" distL="0" distR="0" wp14:anchorId="25D52A6B" wp14:editId="22B9B7F4">
            <wp:extent cx="1304925" cy="542925"/>
            <wp:effectExtent l="0" t="0" r="9525" b="9525"/>
            <wp:docPr id="527015791"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xml:space="preserve"> Several statistics were reported in the Decision Dilemma about rural India, including the average annual consumption of toothpaste per person, the percentage of households having electricity, and the percentage of households that have at least one bank account. The authors of the sources from which the Decision Dilemma was drawn never stated whether the reported statistics were based on actual data drawn from a census of rural India households or were based on estimates taken from a sample of rural households. If the data came from a census, then the totals, averages, and percentages </w:t>
      </w:r>
      <w:r w:rsidRPr="00176715">
        <w:lastRenderedPageBreak/>
        <w:t>presented in the Decision Dilemma are parameters. If, on the other hand, the data were gathered from samples, then they are statistics. Although governments especially do conduct censuses and at least some of the reported numbers could be parameters, more often than not, such data are gathered from samples of people or items. For example, in rural India, the government, academicians, or business researchers could have taken random samples of households, gathering consumer statistics that are then used to estimate population parameters, such as percentage of households with televisions, and so forth.</w:t>
      </w:r>
    </w:p>
    <w:p w14:paraId="13E12898" w14:textId="77777777" w:rsidR="00176715" w:rsidRPr="00176715" w:rsidRDefault="00176715" w:rsidP="00176715">
      <w:r w:rsidRPr="00176715">
        <w:t>In conducting research on a topic like consumer consumption in rural India, there is potential for a wide variety of statistics to be gathered that represent several levels of data. For example, ratio-level measurements on items such as income, number of children, age of household heads, number of livestock, and grams of toothpaste consumed per year might be obtained. On the other hand, if researchers use a Likert scale (1-to-5 measurements) to gather responses about the interests, likes, and preferences of rural India consumers, an ordinal-level measurement would be obtained, as would the ranking of products or brands in market research studies. Other variables, such as geographic location, sex, occupation, or religion, are usually measured with nominal data.</w:t>
      </w:r>
    </w:p>
    <w:p w14:paraId="3FDF0F82" w14:textId="77777777" w:rsidR="00176715" w:rsidRPr="00176715" w:rsidRDefault="00176715" w:rsidP="00176715">
      <w:r w:rsidRPr="00176715">
        <w:t>The decision to enter the rural India market is not just a marketing decision. It involves production capacity and schedule issues, transportation challenges, financial commitments, managerial growth or reassignment, accounting issues (accounting for rural India may differ from techniques used in traditional markets), information systems, and other related areas. With so much on the line, company decision makers need as much relevant information available as possible. In this Decision Dilemma, it is obvious to the decision maker that rural India is still quite poor and illiterate. Its capacity as a market is great. The statistics on the increasing sales of a few personal-care products look promising. What are the future forecasts for the earning power of people in rural India? Will major cultural issues block the adoption of the types of products that companies want to sell there? The answers to these and many other interesting and useful questions can be obtained by the appropriate use of statistics. The 750 million people living in rural India represent the second largest group of people in the world. It certainly is a market segment worth studying further.</w:t>
      </w:r>
    </w:p>
    <w:p w14:paraId="6B62C238" w14:textId="77777777" w:rsidR="00176715" w:rsidRPr="00176715" w:rsidRDefault="00176715" w:rsidP="00176715">
      <w:r w:rsidRPr="00176715">
        <w:rPr>
          <w:b/>
          <w:bCs/>
        </w:rPr>
        <w:t>ETHICAL CONSIDERATIONS</w:t>
      </w:r>
    </w:p>
    <w:p w14:paraId="46C1CFEF" w14:textId="77777777" w:rsidR="00176715" w:rsidRPr="00176715" w:rsidRDefault="00176715" w:rsidP="00176715">
      <w:r w:rsidRPr="00176715">
        <w:t xml:space="preserve">With the abundance and proliferation of statistical data, potential misuse of statistics in business dealings is a concern. It is, in effect, unethical business behavior to use statistics out of context. Unethical business people might use only selective data from studies to </w:t>
      </w:r>
      <w:r w:rsidRPr="00176715">
        <w:lastRenderedPageBreak/>
        <w:t>underscore their point, omitting statistics from the same studies that argue against their case. The results of statistical studies can be misstated or overstated to gain favor.</w:t>
      </w:r>
    </w:p>
    <w:p w14:paraId="1452EBC1" w14:textId="77777777" w:rsidR="00176715" w:rsidRPr="00176715" w:rsidRDefault="00176715" w:rsidP="00176715">
      <w:r w:rsidRPr="00176715">
        <w:t>This chapter noted that if data are nominal or ordinal, then only nonparametric statistics are appropriate for analysis. The use of parametric statistics to analyze nominal and/or ordinal data is wrong and could be considered under some circumstances to be unethical.</w:t>
      </w:r>
    </w:p>
    <w:p w14:paraId="4C2AFC1E" w14:textId="77777777" w:rsidR="00176715" w:rsidRPr="00176715" w:rsidRDefault="00176715" w:rsidP="00176715">
      <w:r w:rsidRPr="00176715">
        <w:t>In this text, each chapter contains a section on ethics that discusses how businesses can misuse the techniques presented in the chapter in an unethical manner. As both users and producers, business students need to be aware of the potential ethical pitfalls that can occur with statistics.</w:t>
      </w:r>
    </w:p>
    <w:p w14:paraId="2816DCCC" w14:textId="77777777" w:rsidR="00176715" w:rsidRPr="00176715" w:rsidRDefault="00176715" w:rsidP="00176715">
      <w:pPr>
        <w:rPr>
          <w:b/>
          <w:bCs/>
        </w:rPr>
      </w:pPr>
      <w:r w:rsidRPr="00176715">
        <w:rPr>
          <w:b/>
          <w:bCs/>
        </w:rPr>
        <w:t>SUMMARY</w:t>
      </w:r>
    </w:p>
    <w:p w14:paraId="1021460B" w14:textId="77777777" w:rsidR="00176715" w:rsidRPr="00176715" w:rsidRDefault="00176715" w:rsidP="00176715">
      <w:r w:rsidRPr="00176715">
        <w:t>Statistics is an important decision-making tool in business and is used in virtually every area of business. In this course, the word </w:t>
      </w:r>
      <w:r w:rsidRPr="00176715">
        <w:rPr>
          <w:i/>
          <w:iCs/>
        </w:rPr>
        <w:t>statistics</w:t>
      </w:r>
      <w:r w:rsidRPr="00176715">
        <w:t> is defined as the science of gathering, analyzing, interpreting, and presenting numerical data.</w:t>
      </w:r>
    </w:p>
    <w:p w14:paraId="6788D5DB" w14:textId="77777777" w:rsidR="00176715" w:rsidRPr="00176715" w:rsidRDefault="00176715" w:rsidP="00176715">
      <w:r w:rsidRPr="00176715">
        <w:t>The study of statistics can be subdivided into two main areas: </w:t>
      </w:r>
      <w:r w:rsidRPr="00176715">
        <w:rPr>
          <w:i/>
          <w:iCs/>
        </w:rPr>
        <w:t>descriptive statistics</w:t>
      </w:r>
      <w:r w:rsidRPr="00176715">
        <w:t> and </w:t>
      </w:r>
      <w:r w:rsidRPr="00176715">
        <w:rPr>
          <w:i/>
          <w:iCs/>
        </w:rPr>
        <w:t>inferential statistics.</w:t>
      </w:r>
      <w:r w:rsidRPr="00176715">
        <w:t> Descriptive statistics result from gathering data from a body, group, or population and reaching conclusions only about that group. Inferential statistics are generated from the process of gathering sample data from a group, body, or population and reaching conclusions about the larger group from which the sample was drawn.</w:t>
      </w:r>
    </w:p>
    <w:p w14:paraId="078125CD" w14:textId="77777777" w:rsidR="00176715" w:rsidRPr="00176715" w:rsidRDefault="00176715" w:rsidP="00176715">
      <w:r w:rsidRPr="00176715">
        <w:t>Most business statistics studies contain variables, measurements, and data. A </w:t>
      </w:r>
      <w:r w:rsidRPr="00176715">
        <w:rPr>
          <w:i/>
          <w:iCs/>
        </w:rPr>
        <w:t>variable</w:t>
      </w:r>
      <w:r w:rsidRPr="00176715">
        <w:t> is a characteristic of any entity being studied that is capable of taking on different values. Examples of variables might include monthly household food spending, time between arrivals at a restaurant, and patient satisfaction rating. A </w:t>
      </w:r>
      <w:r w:rsidRPr="00176715">
        <w:rPr>
          <w:i/>
          <w:iCs/>
        </w:rPr>
        <w:t>measurement</w:t>
      </w:r>
      <w:r w:rsidRPr="00176715">
        <w:t> is when a standard process is used to assign numbers to particular attributes or characteristics of a variable. Measurements on monthly household food spending might be taken in dollars, time between arrivals might be measured in minutes, and patient satisfaction might be measured using a 5-point scale. </w:t>
      </w:r>
      <w:r w:rsidRPr="00176715">
        <w:rPr>
          <w:i/>
          <w:iCs/>
        </w:rPr>
        <w:t>Data</w:t>
      </w:r>
      <w:r w:rsidRPr="00176715">
        <w:t> are recorded measurements. It is data that are analyzed by business statisticians in order to learn more about the variables being studied.</w:t>
      </w:r>
    </w:p>
    <w:p w14:paraId="0093EAE4" w14:textId="77777777" w:rsidR="00176715" w:rsidRPr="00176715" w:rsidRDefault="00176715" w:rsidP="00176715">
      <w:r w:rsidRPr="00176715">
        <w:t>The appropriate type of statistical analysis depends on the level of data measurement, which can be (1) </w:t>
      </w:r>
      <w:r w:rsidRPr="00176715">
        <w:rPr>
          <w:i/>
          <w:iCs/>
        </w:rPr>
        <w:t>nominal</w:t>
      </w:r>
      <w:r w:rsidRPr="00176715">
        <w:t>, (2) </w:t>
      </w:r>
      <w:r w:rsidRPr="00176715">
        <w:rPr>
          <w:i/>
          <w:iCs/>
        </w:rPr>
        <w:t>ordinal</w:t>
      </w:r>
      <w:r w:rsidRPr="00176715">
        <w:t>, (3) </w:t>
      </w:r>
      <w:r w:rsidRPr="00176715">
        <w:rPr>
          <w:i/>
          <w:iCs/>
        </w:rPr>
        <w:t>interval</w:t>
      </w:r>
      <w:r w:rsidRPr="00176715">
        <w:t>, or (4) </w:t>
      </w:r>
      <w:r w:rsidRPr="00176715">
        <w:rPr>
          <w:i/>
          <w:iCs/>
        </w:rPr>
        <w:t>ratio.</w:t>
      </w:r>
      <w:r w:rsidRPr="00176715">
        <w:t xml:space="preserve"> Nominal is the lowest level, representing classification only of such data as geographic location, sex, or Social Security number. The next level is ordinal, which provides rank ordering measurements in which the intervals between consecutive numbers do not necessarily represent equal distances. Interval is the next to highest level of data measurement in which the distances represented by consecutive numbers are equal. The highest level of data measurement is </w:t>
      </w:r>
      <w:r w:rsidRPr="00176715">
        <w:lastRenderedPageBreak/>
        <w:t>ratio, which has all the qualities of interval measurement, but ratio data contain an absolute zero and ratios between numbers are meaningful. Interval and ratio data sometimes are called </w:t>
      </w:r>
      <w:r w:rsidRPr="00176715">
        <w:rPr>
          <w:i/>
          <w:iCs/>
        </w:rPr>
        <w:t>metric</w:t>
      </w:r>
      <w:r w:rsidRPr="00176715">
        <w:t> or </w:t>
      </w:r>
      <w:r w:rsidRPr="00176715">
        <w:rPr>
          <w:i/>
          <w:iCs/>
        </w:rPr>
        <w:t>quantitative</w:t>
      </w:r>
      <w:r w:rsidRPr="00176715">
        <w:t> data. Nominal and ordinal data sometimes are called </w:t>
      </w:r>
      <w:r w:rsidRPr="00176715">
        <w:rPr>
          <w:i/>
          <w:iCs/>
        </w:rPr>
        <w:t>nonmetric</w:t>
      </w:r>
      <w:r w:rsidRPr="00176715">
        <w:t> or </w:t>
      </w:r>
      <w:r w:rsidRPr="00176715">
        <w:rPr>
          <w:i/>
          <w:iCs/>
        </w:rPr>
        <w:t>qualitative</w:t>
      </w:r>
      <w:r w:rsidRPr="00176715">
        <w:t> data.</w:t>
      </w:r>
    </w:p>
    <w:p w14:paraId="45A6CFE5" w14:textId="77777777" w:rsidR="00176715" w:rsidRPr="00176715" w:rsidRDefault="00176715" w:rsidP="00176715">
      <w:r w:rsidRPr="00176715">
        <w:t>Two major types of inferential statistics are (1) </w:t>
      </w:r>
      <w:r w:rsidRPr="00176715">
        <w:rPr>
          <w:i/>
          <w:iCs/>
        </w:rPr>
        <w:t>parametric statistics</w:t>
      </w:r>
      <w:r w:rsidRPr="00176715">
        <w:t> and (2) </w:t>
      </w:r>
      <w:r w:rsidRPr="00176715">
        <w:rPr>
          <w:i/>
          <w:iCs/>
        </w:rPr>
        <w:t>nonparametric statistics.</w:t>
      </w:r>
      <w:r w:rsidRPr="00176715">
        <w:t> Use of parametric statistics requires interval or ratio data and certain assumptions about the distribution of the data. The techniques presented in this text are largely parametric. If data are only nominal or ordinal in level, nonparametric statistics must be used.</w:t>
      </w:r>
    </w:p>
    <w:p w14:paraId="2B825E55" w14:textId="77777777" w:rsidR="00176715" w:rsidRPr="00176715" w:rsidRDefault="00176715" w:rsidP="00176715">
      <w:pPr>
        <w:rPr>
          <w:b/>
          <w:bCs/>
        </w:rPr>
      </w:pPr>
      <w:r w:rsidRPr="00176715">
        <w:rPr>
          <w:b/>
          <w:bCs/>
        </w:rPr>
        <w:t>KEY TERMS</w:t>
      </w:r>
    </w:p>
    <w:p w14:paraId="4369B586" w14:textId="1D9716A4" w:rsidR="00176715" w:rsidRPr="00176715" w:rsidRDefault="00176715" w:rsidP="00176715">
      <w:r w:rsidRPr="00176715">
        <w:drawing>
          <wp:inline distT="0" distB="0" distL="0" distR="0" wp14:anchorId="7DC920BC" wp14:editId="1447B27D">
            <wp:extent cx="1304925" cy="533400"/>
            <wp:effectExtent l="0" t="0" r="9525" b="0"/>
            <wp:docPr id="1983147744"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4965BCEE" w14:textId="77777777" w:rsidR="00176715" w:rsidRPr="00176715" w:rsidRDefault="00176715" w:rsidP="00176715">
      <w:r w:rsidRPr="00176715">
        <w:t>census</w:t>
      </w:r>
    </w:p>
    <w:p w14:paraId="5F0DDBD6" w14:textId="77777777" w:rsidR="00176715" w:rsidRPr="00176715" w:rsidRDefault="00176715" w:rsidP="00176715">
      <w:r w:rsidRPr="00176715">
        <w:t>data</w:t>
      </w:r>
    </w:p>
    <w:p w14:paraId="31B797BB" w14:textId="77777777" w:rsidR="00176715" w:rsidRPr="00176715" w:rsidRDefault="00176715" w:rsidP="00176715">
      <w:r w:rsidRPr="00176715">
        <w:t>descriptive statistics</w:t>
      </w:r>
    </w:p>
    <w:p w14:paraId="6B44A57E" w14:textId="77777777" w:rsidR="00176715" w:rsidRPr="00176715" w:rsidRDefault="00176715" w:rsidP="00176715">
      <w:r w:rsidRPr="00176715">
        <w:t>inferential statistics</w:t>
      </w:r>
    </w:p>
    <w:p w14:paraId="438DB455" w14:textId="77777777" w:rsidR="00176715" w:rsidRPr="00176715" w:rsidRDefault="00176715" w:rsidP="00176715">
      <w:r w:rsidRPr="00176715">
        <w:t>interval-level data</w:t>
      </w:r>
    </w:p>
    <w:p w14:paraId="2E4BE78A" w14:textId="77777777" w:rsidR="00176715" w:rsidRPr="00176715" w:rsidRDefault="00176715" w:rsidP="00176715">
      <w:r w:rsidRPr="00176715">
        <w:t>measurement</w:t>
      </w:r>
    </w:p>
    <w:p w14:paraId="30FE57A0" w14:textId="77777777" w:rsidR="00176715" w:rsidRPr="00176715" w:rsidRDefault="00176715" w:rsidP="00176715">
      <w:r w:rsidRPr="00176715">
        <w:t>metric data</w:t>
      </w:r>
    </w:p>
    <w:p w14:paraId="28745B56" w14:textId="77777777" w:rsidR="00176715" w:rsidRPr="00176715" w:rsidRDefault="00176715" w:rsidP="00176715">
      <w:r w:rsidRPr="00176715">
        <w:t>nominal-level data</w:t>
      </w:r>
    </w:p>
    <w:p w14:paraId="12E0AD4A" w14:textId="77777777" w:rsidR="00176715" w:rsidRPr="00176715" w:rsidRDefault="00176715" w:rsidP="00176715">
      <w:r w:rsidRPr="00176715">
        <w:t>nonmetric data</w:t>
      </w:r>
    </w:p>
    <w:p w14:paraId="5064A874" w14:textId="77777777" w:rsidR="00176715" w:rsidRPr="00176715" w:rsidRDefault="00176715" w:rsidP="00176715">
      <w:r w:rsidRPr="00176715">
        <w:t>nonparametric statistics</w:t>
      </w:r>
    </w:p>
    <w:p w14:paraId="409F494D" w14:textId="77777777" w:rsidR="00176715" w:rsidRPr="00176715" w:rsidRDefault="00176715" w:rsidP="00176715">
      <w:r w:rsidRPr="00176715">
        <w:t>ordinal-level data</w:t>
      </w:r>
    </w:p>
    <w:p w14:paraId="39CBDCAD" w14:textId="77777777" w:rsidR="00176715" w:rsidRPr="00176715" w:rsidRDefault="00176715" w:rsidP="00176715">
      <w:r w:rsidRPr="00176715">
        <w:t>parameter</w:t>
      </w:r>
    </w:p>
    <w:p w14:paraId="5CDD9A2F" w14:textId="77777777" w:rsidR="00176715" w:rsidRPr="00176715" w:rsidRDefault="00176715" w:rsidP="00176715">
      <w:r w:rsidRPr="00176715">
        <w:t>parametric statistics</w:t>
      </w:r>
    </w:p>
    <w:p w14:paraId="3C70E5E6" w14:textId="77777777" w:rsidR="00176715" w:rsidRPr="00176715" w:rsidRDefault="00176715" w:rsidP="00176715">
      <w:r w:rsidRPr="00176715">
        <w:t>population</w:t>
      </w:r>
    </w:p>
    <w:p w14:paraId="523086D0" w14:textId="77777777" w:rsidR="00176715" w:rsidRPr="00176715" w:rsidRDefault="00176715" w:rsidP="00176715">
      <w:r w:rsidRPr="00176715">
        <w:t>ratio-level data</w:t>
      </w:r>
    </w:p>
    <w:p w14:paraId="2AB0C6BC" w14:textId="77777777" w:rsidR="00176715" w:rsidRPr="00176715" w:rsidRDefault="00176715" w:rsidP="00176715">
      <w:r w:rsidRPr="00176715">
        <w:t>sample</w:t>
      </w:r>
    </w:p>
    <w:p w14:paraId="5AC4E6B9" w14:textId="77777777" w:rsidR="00176715" w:rsidRPr="00176715" w:rsidRDefault="00176715" w:rsidP="00176715">
      <w:r w:rsidRPr="00176715">
        <w:lastRenderedPageBreak/>
        <w:t>statistic</w:t>
      </w:r>
    </w:p>
    <w:p w14:paraId="4ED42B89" w14:textId="77777777" w:rsidR="00176715" w:rsidRPr="00176715" w:rsidRDefault="00176715" w:rsidP="00176715">
      <w:r w:rsidRPr="00176715">
        <w:t>statistics</w:t>
      </w:r>
    </w:p>
    <w:p w14:paraId="3C9708ED" w14:textId="77777777" w:rsidR="00176715" w:rsidRPr="00176715" w:rsidRDefault="00176715" w:rsidP="00176715">
      <w:r w:rsidRPr="00176715">
        <w:t>variable</w:t>
      </w:r>
    </w:p>
    <w:p w14:paraId="093E43FE" w14:textId="77777777" w:rsidR="00176715" w:rsidRPr="00176715" w:rsidRDefault="00176715" w:rsidP="00176715">
      <w:pPr>
        <w:rPr>
          <w:b/>
          <w:bCs/>
        </w:rPr>
      </w:pPr>
      <w:r w:rsidRPr="00176715">
        <w:rPr>
          <w:b/>
          <w:bCs/>
        </w:rPr>
        <w:t>SUPPLEMENTARY PROBLEMS</w:t>
      </w:r>
    </w:p>
    <w:p w14:paraId="34C31D39" w14:textId="77777777" w:rsidR="00176715" w:rsidRPr="00176715" w:rsidRDefault="00176715" w:rsidP="00176715">
      <w:pPr>
        <w:numPr>
          <w:ilvl w:val="0"/>
          <w:numId w:val="16"/>
        </w:numPr>
      </w:pPr>
      <w:r w:rsidRPr="00176715">
        <w:rPr>
          <w:b/>
          <w:bCs/>
        </w:rPr>
        <w:t>1.1</w:t>
      </w:r>
      <w:r w:rsidRPr="00176715">
        <w:t> Give a specific example of data that might be gathered from each of the following business disciplines: accounting, finance, human resources, marketing, information systems, production, and management. An example in the marketing area might be “number of sales per month by each salesperson.”</w:t>
      </w:r>
    </w:p>
    <w:p w14:paraId="3C44E528" w14:textId="77777777" w:rsidR="00176715" w:rsidRPr="00176715" w:rsidRDefault="00176715" w:rsidP="00176715">
      <w:pPr>
        <w:numPr>
          <w:ilvl w:val="0"/>
          <w:numId w:val="16"/>
        </w:numPr>
      </w:pPr>
      <w:r w:rsidRPr="00176715">
        <w:rPr>
          <w:b/>
          <w:bCs/>
        </w:rPr>
        <w:t>1.2</w:t>
      </w:r>
      <w:r w:rsidRPr="00176715">
        <w:t> State examples of data that can be gathered for decision making purposes from each of the following industries: manufacturing, insurance, travel, retailing, communications, computing, agriculture, banking, and healthcare. An example in the travel industry might be the cost of business travel per day in various European cities.</w:t>
      </w:r>
    </w:p>
    <w:p w14:paraId="3A17F404" w14:textId="77777777" w:rsidR="00176715" w:rsidRPr="00176715" w:rsidRDefault="00176715" w:rsidP="00176715">
      <w:pPr>
        <w:numPr>
          <w:ilvl w:val="0"/>
          <w:numId w:val="16"/>
        </w:numPr>
      </w:pPr>
      <w:r w:rsidRPr="00176715">
        <w:rPr>
          <w:b/>
          <w:bCs/>
        </w:rPr>
        <w:t>1.3</w:t>
      </w:r>
      <w:r w:rsidRPr="00176715">
        <w:t> Give an example of </w:t>
      </w:r>
      <w:r w:rsidRPr="00176715">
        <w:rPr>
          <w:i/>
          <w:iCs/>
        </w:rPr>
        <w:t>descriptive</w:t>
      </w:r>
      <w:r w:rsidRPr="00176715">
        <w:t> statistics in the recorded music industry. Give an example of how </w:t>
      </w:r>
      <w:r w:rsidRPr="00176715">
        <w:rPr>
          <w:i/>
          <w:iCs/>
        </w:rPr>
        <w:t>inferential</w:t>
      </w:r>
      <w:r w:rsidRPr="00176715">
        <w:t> statistics could be used in the recorded music industry. Compare the two examples. What makes them different?</w:t>
      </w:r>
    </w:p>
    <w:p w14:paraId="43F9180B" w14:textId="77777777" w:rsidR="00176715" w:rsidRPr="00176715" w:rsidRDefault="00176715" w:rsidP="00176715">
      <w:pPr>
        <w:numPr>
          <w:ilvl w:val="0"/>
          <w:numId w:val="16"/>
        </w:numPr>
      </w:pPr>
      <w:r w:rsidRPr="00176715">
        <w:rPr>
          <w:b/>
          <w:bCs/>
        </w:rPr>
        <w:t>1.4</w:t>
      </w:r>
      <w:r w:rsidRPr="00176715">
        <w:t> Suppose you are an operations manager for a plant that manufactures batteries. Give an example of how you could use </w:t>
      </w:r>
      <w:r w:rsidRPr="00176715">
        <w:rPr>
          <w:i/>
          <w:iCs/>
        </w:rPr>
        <w:t>descriptive</w:t>
      </w:r>
      <w:r w:rsidRPr="00176715">
        <w:t> statistics to make better managerial decisions. Give an example of how you could use </w:t>
      </w:r>
      <w:r w:rsidRPr="00176715">
        <w:rPr>
          <w:i/>
          <w:iCs/>
        </w:rPr>
        <w:t>inferential</w:t>
      </w:r>
      <w:r w:rsidRPr="00176715">
        <w:t> statistics to make better managerial decisions.</w:t>
      </w:r>
    </w:p>
    <w:p w14:paraId="461C28A0" w14:textId="77777777" w:rsidR="00176715" w:rsidRPr="00176715" w:rsidRDefault="00176715" w:rsidP="00176715">
      <w:pPr>
        <w:numPr>
          <w:ilvl w:val="0"/>
          <w:numId w:val="16"/>
        </w:numPr>
      </w:pPr>
      <w:r w:rsidRPr="00176715">
        <w:rPr>
          <w:b/>
          <w:bCs/>
        </w:rPr>
        <w:t>1.5</w:t>
      </w:r>
      <w:r w:rsidRPr="00176715">
        <w:t> There are many types of information that might help the manager of a large department store run the business more efficiently and better understand how to improve sales. Think about this in such areas as sales, customers, human resources, inventory, suppliers, etc., and list five variables that might produce information that could aid the manager in his or her job. Write a sentence or two describing each variable, and briefly discuss some numerical observations that might be generated for each variable.</w:t>
      </w:r>
    </w:p>
    <w:p w14:paraId="414F58AB" w14:textId="77777777" w:rsidR="00176715" w:rsidRPr="00176715" w:rsidRDefault="00176715" w:rsidP="00176715">
      <w:pPr>
        <w:numPr>
          <w:ilvl w:val="0"/>
          <w:numId w:val="16"/>
        </w:numPr>
      </w:pPr>
      <w:r w:rsidRPr="00176715">
        <w:rPr>
          <w:b/>
          <w:bCs/>
        </w:rPr>
        <w:t>1.6</w:t>
      </w:r>
      <w:r w:rsidRPr="00176715">
        <w:t> Suppose you are the owner of a medium-sized restaurant in a small city. What are some variables associated with different aspects of the business that might be helpful to you in making business decisions about the restaurant? Name four of these variables, and for each variable, briefly describe a numerical observation that might be the result of measuring the variable.</w:t>
      </w:r>
    </w:p>
    <w:p w14:paraId="1C096A18" w14:textId="77777777" w:rsidR="00176715" w:rsidRPr="00176715" w:rsidRDefault="00176715" w:rsidP="00176715">
      <w:pPr>
        <w:numPr>
          <w:ilvl w:val="0"/>
          <w:numId w:val="16"/>
        </w:numPr>
      </w:pPr>
      <w:r w:rsidRPr="00176715">
        <w:rPr>
          <w:b/>
          <w:bCs/>
        </w:rPr>
        <w:t>1.7</w:t>
      </w:r>
      <w:r w:rsidRPr="00176715">
        <w:t> Classify each of the following as nominal, ordinal, interval, or ratio data.</w:t>
      </w:r>
    </w:p>
    <w:p w14:paraId="3037E99F" w14:textId="77777777" w:rsidR="00176715" w:rsidRPr="00176715" w:rsidRDefault="00176715" w:rsidP="00176715">
      <w:pPr>
        <w:numPr>
          <w:ilvl w:val="1"/>
          <w:numId w:val="17"/>
        </w:numPr>
      </w:pPr>
      <w:r w:rsidRPr="00176715">
        <w:lastRenderedPageBreak/>
        <w:t>The time required to produce each tire on an assembly line</w:t>
      </w:r>
    </w:p>
    <w:p w14:paraId="6C0A3680" w14:textId="77777777" w:rsidR="00176715" w:rsidRPr="00176715" w:rsidRDefault="00176715" w:rsidP="00176715">
      <w:pPr>
        <w:numPr>
          <w:ilvl w:val="1"/>
          <w:numId w:val="18"/>
        </w:numPr>
      </w:pPr>
      <w:r w:rsidRPr="00176715">
        <w:t>The number of quarts of milk a family drinks in a month</w:t>
      </w:r>
    </w:p>
    <w:p w14:paraId="5ED9C01D" w14:textId="77777777" w:rsidR="00176715" w:rsidRPr="00176715" w:rsidRDefault="00176715" w:rsidP="00176715">
      <w:pPr>
        <w:numPr>
          <w:ilvl w:val="1"/>
          <w:numId w:val="19"/>
        </w:numPr>
      </w:pPr>
      <w:r w:rsidRPr="00176715">
        <w:t>The ranking of four machines in your plant after they have been designated as excellent, good, satisfactory, and poor</w:t>
      </w:r>
    </w:p>
    <w:p w14:paraId="62ABFCDD" w14:textId="77777777" w:rsidR="00176715" w:rsidRPr="00176715" w:rsidRDefault="00176715" w:rsidP="00176715">
      <w:pPr>
        <w:numPr>
          <w:ilvl w:val="1"/>
          <w:numId w:val="20"/>
        </w:numPr>
      </w:pPr>
      <w:r w:rsidRPr="00176715">
        <w:t>The telephone area code of clients in the United States</w:t>
      </w:r>
    </w:p>
    <w:p w14:paraId="7B108C70" w14:textId="77777777" w:rsidR="00176715" w:rsidRPr="00176715" w:rsidRDefault="00176715" w:rsidP="00176715">
      <w:pPr>
        <w:numPr>
          <w:ilvl w:val="1"/>
          <w:numId w:val="21"/>
        </w:numPr>
      </w:pPr>
      <w:r w:rsidRPr="00176715">
        <w:t>The age of each of your employees</w:t>
      </w:r>
    </w:p>
    <w:p w14:paraId="44E8A2F1" w14:textId="77777777" w:rsidR="00176715" w:rsidRPr="00176715" w:rsidRDefault="00176715" w:rsidP="00176715">
      <w:pPr>
        <w:numPr>
          <w:ilvl w:val="1"/>
          <w:numId w:val="22"/>
        </w:numPr>
      </w:pPr>
      <w:r w:rsidRPr="00176715">
        <w:t>The dollar sales at the local pizza shop each month</w:t>
      </w:r>
    </w:p>
    <w:p w14:paraId="2BBFD3F0" w14:textId="77777777" w:rsidR="00176715" w:rsidRPr="00176715" w:rsidRDefault="00176715" w:rsidP="00176715">
      <w:pPr>
        <w:numPr>
          <w:ilvl w:val="1"/>
          <w:numId w:val="23"/>
        </w:numPr>
      </w:pPr>
      <w:r w:rsidRPr="00176715">
        <w:t>An employee's identification number</w:t>
      </w:r>
    </w:p>
    <w:p w14:paraId="7932769A" w14:textId="77777777" w:rsidR="00176715" w:rsidRPr="00176715" w:rsidRDefault="00176715" w:rsidP="00176715">
      <w:pPr>
        <w:numPr>
          <w:ilvl w:val="1"/>
          <w:numId w:val="24"/>
        </w:numPr>
      </w:pPr>
      <w:r w:rsidRPr="00176715">
        <w:t>The response time of an emergency unit</w:t>
      </w:r>
    </w:p>
    <w:p w14:paraId="1FFCD8AD" w14:textId="77777777" w:rsidR="00176715" w:rsidRPr="00176715" w:rsidRDefault="00176715" w:rsidP="00176715">
      <w:pPr>
        <w:numPr>
          <w:ilvl w:val="0"/>
          <w:numId w:val="16"/>
        </w:numPr>
      </w:pPr>
      <w:r w:rsidRPr="00176715">
        <w:rPr>
          <w:b/>
          <w:bCs/>
        </w:rPr>
        <w:t>1.8</w:t>
      </w:r>
      <w:r w:rsidRPr="00176715">
        <w:t> Classify each of the following as nominal, ordinal, interval, or ratio data.</w:t>
      </w:r>
    </w:p>
    <w:p w14:paraId="42111986" w14:textId="77777777" w:rsidR="00176715" w:rsidRPr="00176715" w:rsidRDefault="00176715" w:rsidP="00176715">
      <w:pPr>
        <w:numPr>
          <w:ilvl w:val="1"/>
          <w:numId w:val="25"/>
        </w:numPr>
      </w:pPr>
      <w:r w:rsidRPr="00176715">
        <w:t>The ranking of a company by </w:t>
      </w:r>
      <w:r w:rsidRPr="00176715">
        <w:rPr>
          <w:i/>
          <w:iCs/>
        </w:rPr>
        <w:t>Fortune</w:t>
      </w:r>
      <w:r w:rsidRPr="00176715">
        <w:t> 500</w:t>
      </w:r>
    </w:p>
    <w:p w14:paraId="250CF7C2" w14:textId="77777777" w:rsidR="00176715" w:rsidRPr="00176715" w:rsidRDefault="00176715" w:rsidP="00176715">
      <w:pPr>
        <w:numPr>
          <w:ilvl w:val="1"/>
          <w:numId w:val="26"/>
        </w:numPr>
      </w:pPr>
      <w:r w:rsidRPr="00176715">
        <w:t>The number of tickets sold at a movie theater on any given night</w:t>
      </w:r>
    </w:p>
    <w:p w14:paraId="7D898B4A" w14:textId="77777777" w:rsidR="00176715" w:rsidRPr="00176715" w:rsidRDefault="00176715" w:rsidP="00176715">
      <w:pPr>
        <w:numPr>
          <w:ilvl w:val="1"/>
          <w:numId w:val="27"/>
        </w:numPr>
      </w:pPr>
      <w:r w:rsidRPr="00176715">
        <w:t>The identification number on a questionnaire</w:t>
      </w:r>
    </w:p>
    <w:p w14:paraId="20B19078" w14:textId="77777777" w:rsidR="00176715" w:rsidRPr="00176715" w:rsidRDefault="00176715" w:rsidP="00176715">
      <w:pPr>
        <w:numPr>
          <w:ilvl w:val="1"/>
          <w:numId w:val="28"/>
        </w:numPr>
      </w:pPr>
      <w:r w:rsidRPr="00176715">
        <w:t>Per capita income</w:t>
      </w:r>
    </w:p>
    <w:p w14:paraId="5700055D" w14:textId="77777777" w:rsidR="00176715" w:rsidRPr="00176715" w:rsidRDefault="00176715" w:rsidP="00176715">
      <w:pPr>
        <w:numPr>
          <w:ilvl w:val="1"/>
          <w:numId w:val="29"/>
        </w:numPr>
      </w:pPr>
      <w:r w:rsidRPr="00176715">
        <w:t>The trade balance in dollars</w:t>
      </w:r>
    </w:p>
    <w:p w14:paraId="36DA9C59" w14:textId="77777777" w:rsidR="00176715" w:rsidRPr="00176715" w:rsidRDefault="00176715" w:rsidP="00176715">
      <w:pPr>
        <w:numPr>
          <w:ilvl w:val="1"/>
          <w:numId w:val="30"/>
        </w:numPr>
      </w:pPr>
      <w:r w:rsidRPr="00176715">
        <w:t>Profit/loss in dollars</w:t>
      </w:r>
    </w:p>
    <w:p w14:paraId="7BACDAD2" w14:textId="77777777" w:rsidR="00176715" w:rsidRPr="00176715" w:rsidRDefault="00176715" w:rsidP="00176715">
      <w:pPr>
        <w:numPr>
          <w:ilvl w:val="1"/>
          <w:numId w:val="31"/>
        </w:numPr>
      </w:pPr>
      <w:r w:rsidRPr="00176715">
        <w:t>A company's tax identification</w:t>
      </w:r>
    </w:p>
    <w:p w14:paraId="315397FC" w14:textId="77777777" w:rsidR="00176715" w:rsidRPr="00176715" w:rsidRDefault="00176715" w:rsidP="00176715">
      <w:pPr>
        <w:numPr>
          <w:ilvl w:val="1"/>
          <w:numId w:val="32"/>
        </w:numPr>
      </w:pPr>
      <w:r w:rsidRPr="00176715">
        <w:t>The Standard &amp; Poor's bond ratings of cities based on the following scales:</w:t>
      </w:r>
    </w:p>
    <w:tbl>
      <w:tblPr>
        <w:tblW w:w="0" w:type="auto"/>
        <w:tblInd w:w="2160" w:type="dxa"/>
        <w:shd w:val="clear" w:color="auto" w:fill="FFFFFF"/>
        <w:tblCellMar>
          <w:top w:w="210" w:type="dxa"/>
          <w:left w:w="210" w:type="dxa"/>
          <w:bottom w:w="210" w:type="dxa"/>
          <w:right w:w="210" w:type="dxa"/>
        </w:tblCellMar>
        <w:tblLook w:val="04A0" w:firstRow="1" w:lastRow="0" w:firstColumn="1" w:lastColumn="0" w:noHBand="0" w:noVBand="1"/>
      </w:tblPr>
      <w:tblGrid>
        <w:gridCol w:w="4103"/>
        <w:gridCol w:w="1081"/>
      </w:tblGrid>
      <w:tr w:rsidR="00176715" w:rsidRPr="00176715" w14:paraId="693A9E20" w14:textId="77777777">
        <w:trPr>
          <w:tblHeader/>
        </w:trPr>
        <w:tc>
          <w:tcPr>
            <w:tcW w:w="0" w:type="auto"/>
            <w:tcBorders>
              <w:top w:val="nil"/>
              <w:left w:val="nil"/>
              <w:bottom w:val="nil"/>
              <w:right w:val="nil"/>
            </w:tcBorders>
            <w:vAlign w:val="center"/>
            <w:hideMark/>
          </w:tcPr>
          <w:p w14:paraId="6EFA7563" w14:textId="77777777" w:rsidR="00176715" w:rsidRPr="00176715" w:rsidRDefault="00176715" w:rsidP="00176715">
            <w:r w:rsidRPr="00176715">
              <w:rPr>
                <w:b/>
                <w:bCs/>
              </w:rPr>
              <w:t>Rating</w:t>
            </w:r>
          </w:p>
        </w:tc>
        <w:tc>
          <w:tcPr>
            <w:tcW w:w="0" w:type="auto"/>
            <w:tcBorders>
              <w:top w:val="nil"/>
              <w:left w:val="nil"/>
              <w:bottom w:val="nil"/>
              <w:right w:val="nil"/>
            </w:tcBorders>
            <w:vAlign w:val="center"/>
            <w:hideMark/>
          </w:tcPr>
          <w:p w14:paraId="197644D0" w14:textId="77777777" w:rsidR="00176715" w:rsidRPr="00176715" w:rsidRDefault="00176715" w:rsidP="00176715">
            <w:r w:rsidRPr="00176715">
              <w:rPr>
                <w:b/>
                <w:bCs/>
              </w:rPr>
              <w:t>Grade</w:t>
            </w:r>
          </w:p>
        </w:tc>
      </w:tr>
      <w:tr w:rsidR="00176715" w:rsidRPr="00176715" w14:paraId="388E48CE" w14:textId="77777777">
        <w:tc>
          <w:tcPr>
            <w:tcW w:w="0" w:type="auto"/>
            <w:tcBorders>
              <w:top w:val="nil"/>
              <w:left w:val="nil"/>
              <w:bottom w:val="nil"/>
              <w:right w:val="nil"/>
            </w:tcBorders>
            <w:hideMark/>
          </w:tcPr>
          <w:p w14:paraId="08D1252B" w14:textId="77777777" w:rsidR="00176715" w:rsidRPr="00176715" w:rsidRDefault="00176715" w:rsidP="00176715">
            <w:r w:rsidRPr="00176715">
              <w:t>Highest quality</w:t>
            </w:r>
          </w:p>
        </w:tc>
        <w:tc>
          <w:tcPr>
            <w:tcW w:w="0" w:type="auto"/>
            <w:tcBorders>
              <w:top w:val="nil"/>
              <w:left w:val="nil"/>
              <w:bottom w:val="nil"/>
              <w:right w:val="nil"/>
            </w:tcBorders>
            <w:hideMark/>
          </w:tcPr>
          <w:p w14:paraId="5A8B998B" w14:textId="77777777" w:rsidR="00176715" w:rsidRPr="00176715" w:rsidRDefault="00176715" w:rsidP="00176715">
            <w:r w:rsidRPr="00176715">
              <w:t>AAA</w:t>
            </w:r>
          </w:p>
        </w:tc>
      </w:tr>
      <w:tr w:rsidR="00176715" w:rsidRPr="00176715" w14:paraId="0E349B16" w14:textId="77777777">
        <w:tc>
          <w:tcPr>
            <w:tcW w:w="0" w:type="auto"/>
            <w:tcBorders>
              <w:top w:val="nil"/>
              <w:left w:val="nil"/>
              <w:bottom w:val="nil"/>
              <w:right w:val="nil"/>
            </w:tcBorders>
            <w:hideMark/>
          </w:tcPr>
          <w:p w14:paraId="458BE279" w14:textId="77777777" w:rsidR="00176715" w:rsidRPr="00176715" w:rsidRDefault="00176715" w:rsidP="00176715">
            <w:r w:rsidRPr="00176715">
              <w:t>High quality</w:t>
            </w:r>
          </w:p>
        </w:tc>
        <w:tc>
          <w:tcPr>
            <w:tcW w:w="0" w:type="auto"/>
            <w:tcBorders>
              <w:top w:val="nil"/>
              <w:left w:val="nil"/>
              <w:bottom w:val="nil"/>
              <w:right w:val="nil"/>
            </w:tcBorders>
            <w:hideMark/>
          </w:tcPr>
          <w:p w14:paraId="227C1B6B" w14:textId="77777777" w:rsidR="00176715" w:rsidRPr="00176715" w:rsidRDefault="00176715" w:rsidP="00176715">
            <w:r w:rsidRPr="00176715">
              <w:t>AA</w:t>
            </w:r>
          </w:p>
        </w:tc>
      </w:tr>
      <w:tr w:rsidR="00176715" w:rsidRPr="00176715" w14:paraId="650646EB" w14:textId="77777777">
        <w:tc>
          <w:tcPr>
            <w:tcW w:w="0" w:type="auto"/>
            <w:tcBorders>
              <w:top w:val="nil"/>
              <w:left w:val="nil"/>
              <w:bottom w:val="nil"/>
              <w:right w:val="nil"/>
            </w:tcBorders>
            <w:hideMark/>
          </w:tcPr>
          <w:p w14:paraId="132E4BD9" w14:textId="77777777" w:rsidR="00176715" w:rsidRPr="00176715" w:rsidRDefault="00176715" w:rsidP="00176715">
            <w:r w:rsidRPr="00176715">
              <w:t>Upper medium quality</w:t>
            </w:r>
          </w:p>
        </w:tc>
        <w:tc>
          <w:tcPr>
            <w:tcW w:w="0" w:type="auto"/>
            <w:tcBorders>
              <w:top w:val="nil"/>
              <w:left w:val="nil"/>
              <w:bottom w:val="nil"/>
              <w:right w:val="nil"/>
            </w:tcBorders>
            <w:hideMark/>
          </w:tcPr>
          <w:p w14:paraId="722087CA" w14:textId="77777777" w:rsidR="00176715" w:rsidRPr="00176715" w:rsidRDefault="00176715" w:rsidP="00176715">
            <w:r w:rsidRPr="00176715">
              <w:t>A</w:t>
            </w:r>
          </w:p>
        </w:tc>
      </w:tr>
      <w:tr w:rsidR="00176715" w:rsidRPr="00176715" w14:paraId="64FC6827" w14:textId="77777777">
        <w:tc>
          <w:tcPr>
            <w:tcW w:w="0" w:type="auto"/>
            <w:tcBorders>
              <w:top w:val="nil"/>
              <w:left w:val="nil"/>
              <w:bottom w:val="nil"/>
              <w:right w:val="nil"/>
            </w:tcBorders>
            <w:hideMark/>
          </w:tcPr>
          <w:p w14:paraId="3CDB8CFF" w14:textId="77777777" w:rsidR="00176715" w:rsidRPr="00176715" w:rsidRDefault="00176715" w:rsidP="00176715">
            <w:r w:rsidRPr="00176715">
              <w:lastRenderedPageBreak/>
              <w:t>Medium quality</w:t>
            </w:r>
          </w:p>
        </w:tc>
        <w:tc>
          <w:tcPr>
            <w:tcW w:w="0" w:type="auto"/>
            <w:tcBorders>
              <w:top w:val="nil"/>
              <w:left w:val="nil"/>
              <w:bottom w:val="nil"/>
              <w:right w:val="nil"/>
            </w:tcBorders>
            <w:hideMark/>
          </w:tcPr>
          <w:p w14:paraId="4DBCF47E" w14:textId="77777777" w:rsidR="00176715" w:rsidRPr="00176715" w:rsidRDefault="00176715" w:rsidP="00176715">
            <w:r w:rsidRPr="00176715">
              <w:t>BBB</w:t>
            </w:r>
          </w:p>
        </w:tc>
      </w:tr>
      <w:tr w:rsidR="00176715" w:rsidRPr="00176715" w14:paraId="1C3078C9" w14:textId="77777777">
        <w:tc>
          <w:tcPr>
            <w:tcW w:w="0" w:type="auto"/>
            <w:tcBorders>
              <w:top w:val="nil"/>
              <w:left w:val="nil"/>
              <w:bottom w:val="nil"/>
              <w:right w:val="nil"/>
            </w:tcBorders>
            <w:hideMark/>
          </w:tcPr>
          <w:p w14:paraId="42348CF7" w14:textId="77777777" w:rsidR="00176715" w:rsidRPr="00176715" w:rsidRDefault="00176715" w:rsidP="00176715">
            <w:r w:rsidRPr="00176715">
              <w:t>Somewhat speculative</w:t>
            </w:r>
          </w:p>
        </w:tc>
        <w:tc>
          <w:tcPr>
            <w:tcW w:w="0" w:type="auto"/>
            <w:tcBorders>
              <w:top w:val="nil"/>
              <w:left w:val="nil"/>
              <w:bottom w:val="nil"/>
              <w:right w:val="nil"/>
            </w:tcBorders>
            <w:hideMark/>
          </w:tcPr>
          <w:p w14:paraId="7510AFAD" w14:textId="77777777" w:rsidR="00176715" w:rsidRPr="00176715" w:rsidRDefault="00176715" w:rsidP="00176715">
            <w:r w:rsidRPr="00176715">
              <w:t>BB</w:t>
            </w:r>
          </w:p>
        </w:tc>
      </w:tr>
      <w:tr w:rsidR="00176715" w:rsidRPr="00176715" w14:paraId="0A8353F8" w14:textId="77777777">
        <w:tc>
          <w:tcPr>
            <w:tcW w:w="0" w:type="auto"/>
            <w:tcBorders>
              <w:top w:val="nil"/>
              <w:left w:val="nil"/>
              <w:bottom w:val="nil"/>
              <w:right w:val="nil"/>
            </w:tcBorders>
            <w:hideMark/>
          </w:tcPr>
          <w:p w14:paraId="0A967118" w14:textId="77777777" w:rsidR="00176715" w:rsidRPr="00176715" w:rsidRDefault="00176715" w:rsidP="00176715">
            <w:r w:rsidRPr="00176715">
              <w:t>Low quality, speculative</w:t>
            </w:r>
          </w:p>
        </w:tc>
        <w:tc>
          <w:tcPr>
            <w:tcW w:w="0" w:type="auto"/>
            <w:tcBorders>
              <w:top w:val="nil"/>
              <w:left w:val="nil"/>
              <w:bottom w:val="nil"/>
              <w:right w:val="nil"/>
            </w:tcBorders>
            <w:hideMark/>
          </w:tcPr>
          <w:p w14:paraId="487D506D" w14:textId="77777777" w:rsidR="00176715" w:rsidRPr="00176715" w:rsidRDefault="00176715" w:rsidP="00176715">
            <w:r w:rsidRPr="00176715">
              <w:t>B</w:t>
            </w:r>
          </w:p>
        </w:tc>
      </w:tr>
      <w:tr w:rsidR="00176715" w:rsidRPr="00176715" w14:paraId="254AD06C" w14:textId="77777777">
        <w:tc>
          <w:tcPr>
            <w:tcW w:w="0" w:type="auto"/>
            <w:tcBorders>
              <w:top w:val="nil"/>
              <w:left w:val="nil"/>
              <w:bottom w:val="nil"/>
              <w:right w:val="nil"/>
            </w:tcBorders>
            <w:hideMark/>
          </w:tcPr>
          <w:p w14:paraId="6B3919EC" w14:textId="77777777" w:rsidR="00176715" w:rsidRPr="00176715" w:rsidRDefault="00176715" w:rsidP="00176715">
            <w:r w:rsidRPr="00176715">
              <w:t>Low grade, default possible</w:t>
            </w:r>
          </w:p>
        </w:tc>
        <w:tc>
          <w:tcPr>
            <w:tcW w:w="0" w:type="auto"/>
            <w:tcBorders>
              <w:top w:val="nil"/>
              <w:left w:val="nil"/>
              <w:bottom w:val="nil"/>
              <w:right w:val="nil"/>
            </w:tcBorders>
            <w:hideMark/>
          </w:tcPr>
          <w:p w14:paraId="08A461DB" w14:textId="77777777" w:rsidR="00176715" w:rsidRPr="00176715" w:rsidRDefault="00176715" w:rsidP="00176715">
            <w:r w:rsidRPr="00176715">
              <w:t>CCC</w:t>
            </w:r>
          </w:p>
        </w:tc>
      </w:tr>
      <w:tr w:rsidR="00176715" w:rsidRPr="00176715" w14:paraId="4AE134B5" w14:textId="77777777">
        <w:tc>
          <w:tcPr>
            <w:tcW w:w="0" w:type="auto"/>
            <w:tcBorders>
              <w:top w:val="nil"/>
              <w:left w:val="nil"/>
              <w:bottom w:val="nil"/>
              <w:right w:val="nil"/>
            </w:tcBorders>
            <w:hideMark/>
          </w:tcPr>
          <w:p w14:paraId="422A8C1C" w14:textId="77777777" w:rsidR="00176715" w:rsidRPr="00176715" w:rsidRDefault="00176715" w:rsidP="00176715">
            <w:r w:rsidRPr="00176715">
              <w:t>Low grade, partial recovery possible</w:t>
            </w:r>
          </w:p>
        </w:tc>
        <w:tc>
          <w:tcPr>
            <w:tcW w:w="0" w:type="auto"/>
            <w:tcBorders>
              <w:top w:val="nil"/>
              <w:left w:val="nil"/>
              <w:bottom w:val="nil"/>
              <w:right w:val="nil"/>
            </w:tcBorders>
            <w:hideMark/>
          </w:tcPr>
          <w:p w14:paraId="754DF5F2" w14:textId="77777777" w:rsidR="00176715" w:rsidRPr="00176715" w:rsidRDefault="00176715" w:rsidP="00176715">
            <w:r w:rsidRPr="00176715">
              <w:t>CC</w:t>
            </w:r>
          </w:p>
        </w:tc>
      </w:tr>
      <w:tr w:rsidR="00176715" w:rsidRPr="00176715" w14:paraId="580468C7" w14:textId="77777777">
        <w:tc>
          <w:tcPr>
            <w:tcW w:w="0" w:type="auto"/>
            <w:tcBorders>
              <w:top w:val="nil"/>
              <w:left w:val="nil"/>
              <w:bottom w:val="nil"/>
              <w:right w:val="nil"/>
            </w:tcBorders>
            <w:hideMark/>
          </w:tcPr>
          <w:p w14:paraId="3CAFDDE5" w14:textId="77777777" w:rsidR="00176715" w:rsidRPr="00176715" w:rsidRDefault="00176715" w:rsidP="00176715">
            <w:r w:rsidRPr="00176715">
              <w:t>Default, recovery unlikely</w:t>
            </w:r>
          </w:p>
        </w:tc>
        <w:tc>
          <w:tcPr>
            <w:tcW w:w="0" w:type="auto"/>
            <w:tcBorders>
              <w:top w:val="nil"/>
              <w:left w:val="nil"/>
              <w:bottom w:val="nil"/>
              <w:right w:val="nil"/>
            </w:tcBorders>
            <w:hideMark/>
          </w:tcPr>
          <w:p w14:paraId="41E06160" w14:textId="77777777" w:rsidR="00176715" w:rsidRPr="00176715" w:rsidRDefault="00176715" w:rsidP="00176715">
            <w:r w:rsidRPr="00176715">
              <w:t>C</w:t>
            </w:r>
          </w:p>
        </w:tc>
      </w:tr>
    </w:tbl>
    <w:p w14:paraId="3C349061" w14:textId="77777777" w:rsidR="00176715" w:rsidRPr="00176715" w:rsidRDefault="00176715" w:rsidP="00176715">
      <w:pPr>
        <w:numPr>
          <w:ilvl w:val="0"/>
          <w:numId w:val="16"/>
        </w:numPr>
      </w:pPr>
      <w:r w:rsidRPr="00176715">
        <w:rPr>
          <w:b/>
          <w:bCs/>
        </w:rPr>
        <w:t>1.9</w:t>
      </w:r>
      <w:r w:rsidRPr="00176715">
        <w:t> The Rathburn Manufacturing Company makes electric wiring, which it sells to contractors in the construction industry. Approximately 900 electric contractors purchase wire from Rathburn annually. Rathburn's director of marketing wants to determine electric contractors' satisfaction with Rathburn's wire. He developed a questionnaire that yields a satisfaction score between 10 and 50 for participant responses. A random sample of 35 of the 900 contractors is asked to complete a satisfaction survey. The satisfaction scores for the 35 participants are averaged to produce a mean satisfaction score.</w:t>
      </w:r>
    </w:p>
    <w:p w14:paraId="4793BD44" w14:textId="77777777" w:rsidR="00176715" w:rsidRPr="00176715" w:rsidRDefault="00176715" w:rsidP="00176715">
      <w:pPr>
        <w:numPr>
          <w:ilvl w:val="1"/>
          <w:numId w:val="33"/>
        </w:numPr>
      </w:pPr>
      <w:r w:rsidRPr="00176715">
        <w:t>What is the population for this study?</w:t>
      </w:r>
    </w:p>
    <w:p w14:paraId="09D0C65A" w14:textId="77777777" w:rsidR="00176715" w:rsidRPr="00176715" w:rsidRDefault="00176715" w:rsidP="00176715">
      <w:pPr>
        <w:numPr>
          <w:ilvl w:val="1"/>
          <w:numId w:val="34"/>
        </w:numPr>
      </w:pPr>
      <w:r w:rsidRPr="00176715">
        <w:t>What is the sample for this study?</w:t>
      </w:r>
    </w:p>
    <w:p w14:paraId="29562CB5" w14:textId="77777777" w:rsidR="00176715" w:rsidRPr="00176715" w:rsidRDefault="00176715" w:rsidP="00176715">
      <w:pPr>
        <w:numPr>
          <w:ilvl w:val="1"/>
          <w:numId w:val="35"/>
        </w:numPr>
      </w:pPr>
      <w:r w:rsidRPr="00176715">
        <w:t>What is the statistic for this study?</w:t>
      </w:r>
    </w:p>
    <w:p w14:paraId="69FDF691" w14:textId="77777777" w:rsidR="00176715" w:rsidRPr="00176715" w:rsidRDefault="00176715" w:rsidP="00176715">
      <w:pPr>
        <w:numPr>
          <w:ilvl w:val="1"/>
          <w:numId w:val="36"/>
        </w:numPr>
      </w:pPr>
      <w:r w:rsidRPr="00176715">
        <w:t>What would be a parameter for this study?</w:t>
      </w:r>
    </w:p>
    <w:p w14:paraId="4EE8F835" w14:textId="77777777" w:rsidR="00176715" w:rsidRPr="00176715" w:rsidRDefault="00176715" w:rsidP="00176715">
      <w:r w:rsidRPr="00176715">
        <w:rPr>
          <w:i/>
          <w:iCs/>
        </w:rPr>
        <w:t>see</w:t>
      </w:r>
      <w:r w:rsidRPr="00176715">
        <w:t> </w:t>
      </w:r>
      <w:hyperlink r:id="rId40" w:tgtFrame="_blank" w:history="1">
        <w:r w:rsidRPr="00176715">
          <w:rPr>
            <w:rStyle w:val="Hyperlink"/>
            <w:b/>
            <w:bCs/>
          </w:rPr>
          <w:t>www.wiley.com/college/black</w:t>
        </w:r>
      </w:hyperlink>
    </w:p>
    <w:p w14:paraId="5A86F9CB" w14:textId="77777777" w:rsidR="00176715" w:rsidRPr="00176715" w:rsidRDefault="00176715" w:rsidP="00176715">
      <w:pPr>
        <w:rPr>
          <w:b/>
          <w:bCs/>
        </w:rPr>
      </w:pPr>
      <w:r w:rsidRPr="00176715">
        <w:rPr>
          <w:b/>
          <w:bCs/>
        </w:rPr>
        <w:t>ANALYZING THE DATABASES</w:t>
      </w:r>
    </w:p>
    <w:p w14:paraId="0729DA35" w14:textId="41EEA617" w:rsidR="00176715" w:rsidRPr="00176715" w:rsidRDefault="00176715" w:rsidP="00176715">
      <w:r w:rsidRPr="00176715">
        <w:lastRenderedPageBreak/>
        <w:drawing>
          <wp:inline distT="0" distB="0" distL="0" distR="0" wp14:anchorId="27F9D2A5" wp14:editId="45DCC7ED">
            <wp:extent cx="1304925" cy="542925"/>
            <wp:effectExtent l="0" t="0" r="9525" b="9525"/>
            <wp:docPr id="1227953433"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Nine databases are available with this text, providing additional opportunities to apply the statistics presented in this course. These databases are located in WileyPLUS, and each is available in either Minitab or Excel format for your convenience. These nine databases represent a wide variety of business areas, such as agribusiness, consumer spending, energy, finance, healthcare, international labor, manufacturing, and the stock market. Altogether, these databases contain 61 variables and 7722 observations. The data are gathered from such reliable sources as the U.S. government's Bureau of Labor, the U.S. Department of Agriculture, the American Hospital Association, the Energy Information Administration, </w:t>
      </w:r>
      <w:r w:rsidRPr="00176715">
        <w:rPr>
          <w:i/>
          <w:iCs/>
        </w:rPr>
        <w:t>Moody's Handbook of Common Stocks</w:t>
      </w:r>
      <w:r w:rsidRPr="00176715">
        <w:t>, and the U.S. Census Bureau. Five of the nine databases contain time-series data. These databases are:</w:t>
      </w:r>
    </w:p>
    <w:p w14:paraId="6BA4E796" w14:textId="77777777" w:rsidR="00176715" w:rsidRPr="00176715" w:rsidRDefault="00176715" w:rsidP="00176715">
      <w:pPr>
        <w:rPr>
          <w:b/>
          <w:bCs/>
        </w:rPr>
      </w:pPr>
      <w:r w:rsidRPr="00176715">
        <w:rPr>
          <w:b/>
          <w:bCs/>
        </w:rPr>
        <w:t>12-YEAR GASOLINE DATABASE</w:t>
      </w:r>
    </w:p>
    <w:p w14:paraId="30555882" w14:textId="77777777" w:rsidR="00176715" w:rsidRPr="00176715" w:rsidRDefault="00176715" w:rsidP="00176715">
      <w:r w:rsidRPr="00176715">
        <w:t>The 12-year time-series gasoline database contains monthly data for four variables: U.S. Gasoline Prices, OPEC Spot Price, U.S. Finished Motor Gasoline Production, and U.S. Natural Gas Wellhead Price. There are 137 data entries for each variable. U.S. Gasoline Prices are given in cents, the OPEC Spot Price is given in dollars per barrel, U.S. Finished Motor Gasoline Production is given in 1000 barrels per day, and U.S. Natural Gas Wellhead Price is given in dollars per 1000 cubic feet.</w:t>
      </w:r>
    </w:p>
    <w:p w14:paraId="5531462C" w14:textId="77777777" w:rsidR="00176715" w:rsidRPr="00176715" w:rsidRDefault="00176715" w:rsidP="00176715">
      <w:pPr>
        <w:rPr>
          <w:b/>
          <w:bCs/>
        </w:rPr>
      </w:pPr>
      <w:r w:rsidRPr="00176715">
        <w:rPr>
          <w:b/>
          <w:bCs/>
        </w:rPr>
        <w:t>CONSUMER FOOD DATABASE</w:t>
      </w:r>
    </w:p>
    <w:p w14:paraId="5E5DE2BE" w14:textId="77777777" w:rsidR="00176715" w:rsidRPr="00176715" w:rsidRDefault="00176715" w:rsidP="00176715">
      <w:r w:rsidRPr="00176715">
        <w:t>The consumer food database contains five variables: Annual Food Spending per Household, Annual Household Income, Non-Mortgage Household Debt, Geographic Region of the U.S. of the Household, and Household Location. There are 200 entries for each variable in this database representing 200 different households from various regions and locations in the United States. Annual Food Spending per Household, Annual Household Income, and Non-Mortgage Household Debt are all given in dollars. The variable Region tells in which one of four regions the household resides. In this variable, the Northeast is coded as 1, the Midwest is coded 2, the South is coded as 3, and the West is coded as 4. The variable Location is coded as 1 if the household is in a metropolitan area and 2 if the household is outside a metro area. The data in this database were randomly derived and developed based on actual national norms.</w:t>
      </w:r>
    </w:p>
    <w:p w14:paraId="52D08E48" w14:textId="77777777" w:rsidR="00176715" w:rsidRPr="00176715" w:rsidRDefault="00176715" w:rsidP="00176715">
      <w:pPr>
        <w:rPr>
          <w:b/>
          <w:bCs/>
        </w:rPr>
      </w:pPr>
      <w:r w:rsidRPr="00176715">
        <w:rPr>
          <w:b/>
          <w:bCs/>
        </w:rPr>
        <w:t>MANUFACTURING DATABASE</w:t>
      </w:r>
    </w:p>
    <w:p w14:paraId="25EF3248" w14:textId="77777777" w:rsidR="00176715" w:rsidRPr="00176715" w:rsidRDefault="00176715" w:rsidP="00176715">
      <w:r w:rsidRPr="00176715">
        <w:t xml:space="preserve">This database contains eight variables taken from 20 industries and 140 subindustries in the United States. Some of the industries are food products, textile mill products, furniture, chemicals, rubber products, primary metals, industrial machinery, and transportation </w:t>
      </w:r>
      <w:r w:rsidRPr="00176715">
        <w:lastRenderedPageBreak/>
        <w:t>equipment. The eight variables are Number of Employees, Number of Production Workers, Value Added by Manufacture, Cost of Materials, Value of Industry Shipments, New Capital Expenditures, End-of-Year Inventories, and Industry Group. Two variables, Number of Employees and Number of Production Workers, are in units of 1000. Four variables, Value Added by Manufacture, Cost of Materials, New Capital Expenditures, and End-of-Year Inventories, are in million-dollar units. The Industry Group variable consists of numbers from 1 to 20 to denote the industry group to which the particular subindustry belongs. Value of Industry Shipments has been recoded to the following l-to-4 scale.</w:t>
      </w:r>
    </w:p>
    <w:p w14:paraId="6468AAA1" w14:textId="77777777" w:rsidR="00176715" w:rsidRPr="00176715" w:rsidRDefault="00176715" w:rsidP="00176715">
      <w:r w:rsidRPr="00176715">
        <w:t>1 = $0 to $4.9 billion</w:t>
      </w:r>
    </w:p>
    <w:p w14:paraId="1E66BE5A" w14:textId="77777777" w:rsidR="00176715" w:rsidRPr="00176715" w:rsidRDefault="00176715" w:rsidP="00176715">
      <w:r w:rsidRPr="00176715">
        <w:t>2 = $5 billion to $13.9 billion</w:t>
      </w:r>
    </w:p>
    <w:p w14:paraId="66A150B2" w14:textId="77777777" w:rsidR="00176715" w:rsidRPr="00176715" w:rsidRDefault="00176715" w:rsidP="00176715">
      <w:r w:rsidRPr="00176715">
        <w:t>3 = $14 billion to $28.9 billion</w:t>
      </w:r>
    </w:p>
    <w:p w14:paraId="55A199E0" w14:textId="77777777" w:rsidR="00176715" w:rsidRPr="00176715" w:rsidRDefault="00176715" w:rsidP="00176715">
      <w:r w:rsidRPr="00176715">
        <w:t>4 = $29 billion or more</w:t>
      </w:r>
    </w:p>
    <w:p w14:paraId="3398FEB7" w14:textId="77777777" w:rsidR="00176715" w:rsidRPr="00176715" w:rsidRDefault="00176715" w:rsidP="00176715">
      <w:pPr>
        <w:rPr>
          <w:b/>
          <w:bCs/>
        </w:rPr>
      </w:pPr>
      <w:r w:rsidRPr="00176715">
        <w:rPr>
          <w:b/>
          <w:bCs/>
        </w:rPr>
        <w:t>INTERNATIONAL LABOR DATABASE</w:t>
      </w:r>
    </w:p>
    <w:p w14:paraId="0F70923E" w14:textId="77777777" w:rsidR="00176715" w:rsidRPr="00176715" w:rsidRDefault="00176715" w:rsidP="00176715">
      <w:r w:rsidRPr="00176715">
        <w:t>This time-series database contains the civilian unemployment rates in percent from seven countries presented yearly over a 49-year period. The data are published by the Bureau of Labor Statistics of the U.S. Department of Labor. The countries are the United States, Canada, Australia, Japan, France, Germany, and Italy.</w:t>
      </w:r>
    </w:p>
    <w:p w14:paraId="6CA70D3E" w14:textId="77777777" w:rsidR="00176715" w:rsidRPr="00176715" w:rsidRDefault="00176715" w:rsidP="00176715">
      <w:pPr>
        <w:rPr>
          <w:b/>
          <w:bCs/>
        </w:rPr>
      </w:pPr>
      <w:r w:rsidRPr="00176715">
        <w:rPr>
          <w:b/>
          <w:bCs/>
        </w:rPr>
        <w:t>FINANCIAL DATABASE</w:t>
      </w:r>
    </w:p>
    <w:p w14:paraId="5FB3F09E" w14:textId="77777777" w:rsidR="00176715" w:rsidRPr="00176715" w:rsidRDefault="00176715" w:rsidP="00176715">
      <w:r w:rsidRPr="00176715">
        <w:t>The financial database contains observations on eight variables for 100 companies. The variables are Type of Industry, Total Revenues ($ millions), Total Assets ($ millions), Return on Equity (%), Earnings per Share ($), Average Yield (%), Dividends per Share ($), and Average Price per Earnings (P/E) ratio. The companies represent seven different types of industries. The variable Type displays a company's industry type as:</w:t>
      </w:r>
    </w:p>
    <w:p w14:paraId="1522C939" w14:textId="77777777" w:rsidR="00176715" w:rsidRPr="00176715" w:rsidRDefault="00176715" w:rsidP="00176715">
      <w:r w:rsidRPr="00176715">
        <w:t>1 = apparel</w:t>
      </w:r>
    </w:p>
    <w:p w14:paraId="728E51CB" w14:textId="77777777" w:rsidR="00176715" w:rsidRPr="00176715" w:rsidRDefault="00176715" w:rsidP="00176715">
      <w:r w:rsidRPr="00176715">
        <w:t>2 = chemical</w:t>
      </w:r>
    </w:p>
    <w:p w14:paraId="58E4BA87" w14:textId="77777777" w:rsidR="00176715" w:rsidRPr="00176715" w:rsidRDefault="00176715" w:rsidP="00176715">
      <w:r w:rsidRPr="00176715">
        <w:t>3 = electric power</w:t>
      </w:r>
    </w:p>
    <w:p w14:paraId="59D4A887" w14:textId="77777777" w:rsidR="00176715" w:rsidRPr="00176715" w:rsidRDefault="00176715" w:rsidP="00176715">
      <w:r w:rsidRPr="00176715">
        <w:t>4 = grocery</w:t>
      </w:r>
    </w:p>
    <w:p w14:paraId="4E523AED" w14:textId="77777777" w:rsidR="00176715" w:rsidRPr="00176715" w:rsidRDefault="00176715" w:rsidP="00176715">
      <w:r w:rsidRPr="00176715">
        <w:t>5 = healthcare products</w:t>
      </w:r>
    </w:p>
    <w:p w14:paraId="43AB87EA" w14:textId="77777777" w:rsidR="00176715" w:rsidRPr="00176715" w:rsidRDefault="00176715" w:rsidP="00176715">
      <w:r w:rsidRPr="00176715">
        <w:t>6 = insurance</w:t>
      </w:r>
    </w:p>
    <w:p w14:paraId="2689F27A" w14:textId="77777777" w:rsidR="00176715" w:rsidRPr="00176715" w:rsidRDefault="00176715" w:rsidP="00176715">
      <w:r w:rsidRPr="00176715">
        <w:t>7 = petroleum</w:t>
      </w:r>
    </w:p>
    <w:p w14:paraId="1527FD54" w14:textId="77777777" w:rsidR="00176715" w:rsidRPr="00176715" w:rsidRDefault="00176715" w:rsidP="00176715">
      <w:pPr>
        <w:rPr>
          <w:b/>
          <w:bCs/>
        </w:rPr>
      </w:pPr>
      <w:r w:rsidRPr="00176715">
        <w:rPr>
          <w:b/>
          <w:bCs/>
        </w:rPr>
        <w:lastRenderedPageBreak/>
        <w:t>ENERGY DATABASE</w:t>
      </w:r>
    </w:p>
    <w:p w14:paraId="3A2E2C2C" w14:textId="77777777" w:rsidR="00176715" w:rsidRPr="00176715" w:rsidRDefault="00176715" w:rsidP="00176715">
      <w:r w:rsidRPr="00176715">
        <w:t>The time-series energy database consists of data on five energy variables over a period of 26 years. The five variables are U.S. Energy Consumption, World Crude Oil Production, U.S. Nuclear Electricity Generation, U.S. Coal Production, and U.S. Natural Dry Gas Production. U.S. Energy Consumption is given in quadrillion BTUs per year, World Crude Oil Production is given in million barrels per day, U.S. Nuclear Electricity Generation is given in billion kilowatt-hours, U.S. Coal Production is given in million short tons, and U.S. Natural Dry Gas Production is given in million cubic feet.</w:t>
      </w:r>
    </w:p>
    <w:p w14:paraId="186177B7" w14:textId="77777777" w:rsidR="00176715" w:rsidRPr="00176715" w:rsidRDefault="00176715" w:rsidP="00176715">
      <w:pPr>
        <w:rPr>
          <w:b/>
          <w:bCs/>
        </w:rPr>
      </w:pPr>
      <w:r w:rsidRPr="00176715">
        <w:rPr>
          <w:b/>
          <w:bCs/>
        </w:rPr>
        <w:t>U.S. AND INTERNATIONAL STOCK MARKET DATABASE</w:t>
      </w:r>
    </w:p>
    <w:p w14:paraId="6E3A7840" w14:textId="77777777" w:rsidR="00176715" w:rsidRPr="00176715" w:rsidRDefault="00176715" w:rsidP="00176715">
      <w:r w:rsidRPr="00176715">
        <w:t>This database contains seven variables—three from the U.S. stock market and four from international stock markets— with data representing monthly averages of each over a period of five years resulting in 60 data points per variable. The U.S. stock market variables include the Dow Jones Industrial Average, the NASDAQ, and Standard &amp; Poor's 500. The four international stock market variables of Nikkei 225, Hang Seng, FTSE 100, and IPC represent Japan, Hong Kong, United Kingdom, and Mexico.</w:t>
      </w:r>
    </w:p>
    <w:p w14:paraId="5424281C" w14:textId="77777777" w:rsidR="00176715" w:rsidRPr="00176715" w:rsidRDefault="00176715" w:rsidP="00176715">
      <w:pPr>
        <w:rPr>
          <w:b/>
          <w:bCs/>
        </w:rPr>
      </w:pPr>
      <w:r w:rsidRPr="00176715">
        <w:rPr>
          <w:b/>
          <w:bCs/>
        </w:rPr>
        <w:t>HOSPITAL DATABASE</w:t>
      </w:r>
    </w:p>
    <w:p w14:paraId="0A239391" w14:textId="77777777" w:rsidR="00176715" w:rsidRPr="00176715" w:rsidRDefault="00176715" w:rsidP="00176715">
      <w:r w:rsidRPr="00176715">
        <w:t>This database contains observations for 11 variables on U.S. hospitals. These variables include Geographic Region, Control, Service, Number of Beds, Number of Admissions, Census, Number of Outpatients, Number of Births, Total Expenditures, Payroll Expenditures, and Personnel.</w:t>
      </w:r>
    </w:p>
    <w:p w14:paraId="11E0C98A" w14:textId="77777777" w:rsidR="00176715" w:rsidRPr="00176715" w:rsidRDefault="00176715" w:rsidP="00176715">
      <w:r w:rsidRPr="00176715">
        <w:t>The region variable is coded from 1 to 7, and the numbers represent the following regions:</w:t>
      </w:r>
    </w:p>
    <w:p w14:paraId="77A07EE2" w14:textId="77777777" w:rsidR="00176715" w:rsidRPr="00176715" w:rsidRDefault="00176715" w:rsidP="00176715">
      <w:r w:rsidRPr="00176715">
        <w:t>1 = South</w:t>
      </w:r>
    </w:p>
    <w:p w14:paraId="63309671" w14:textId="77777777" w:rsidR="00176715" w:rsidRPr="00176715" w:rsidRDefault="00176715" w:rsidP="00176715">
      <w:r w:rsidRPr="00176715">
        <w:t>2 = Northeast</w:t>
      </w:r>
    </w:p>
    <w:p w14:paraId="5A084E15" w14:textId="77777777" w:rsidR="00176715" w:rsidRPr="00176715" w:rsidRDefault="00176715" w:rsidP="00176715">
      <w:r w:rsidRPr="00176715">
        <w:t>3 = Midwest</w:t>
      </w:r>
    </w:p>
    <w:p w14:paraId="0BA85E17" w14:textId="77777777" w:rsidR="00176715" w:rsidRPr="00176715" w:rsidRDefault="00176715" w:rsidP="00176715">
      <w:r w:rsidRPr="00176715">
        <w:t>4 = Southwest</w:t>
      </w:r>
    </w:p>
    <w:p w14:paraId="552E3F64" w14:textId="77777777" w:rsidR="00176715" w:rsidRPr="00176715" w:rsidRDefault="00176715" w:rsidP="00176715">
      <w:r w:rsidRPr="00176715">
        <w:t>5 = Rocky Mountain</w:t>
      </w:r>
    </w:p>
    <w:p w14:paraId="6A42D184" w14:textId="77777777" w:rsidR="00176715" w:rsidRPr="00176715" w:rsidRDefault="00176715" w:rsidP="00176715">
      <w:r w:rsidRPr="00176715">
        <w:t>6 = California</w:t>
      </w:r>
    </w:p>
    <w:p w14:paraId="206CAE44" w14:textId="77777777" w:rsidR="00176715" w:rsidRPr="00176715" w:rsidRDefault="00176715" w:rsidP="00176715">
      <w:r w:rsidRPr="00176715">
        <w:t>7 = Northwest</w:t>
      </w:r>
    </w:p>
    <w:p w14:paraId="04661D1B" w14:textId="77777777" w:rsidR="00176715" w:rsidRPr="00176715" w:rsidRDefault="00176715" w:rsidP="00176715">
      <w:r w:rsidRPr="00176715">
        <w:t>Control is a type of ownership. Four categories of control are included in the database:</w:t>
      </w:r>
    </w:p>
    <w:p w14:paraId="5C774356" w14:textId="77777777" w:rsidR="00176715" w:rsidRPr="00176715" w:rsidRDefault="00176715" w:rsidP="00176715">
      <w:r w:rsidRPr="00176715">
        <w:t>1 = government, nonfederal</w:t>
      </w:r>
    </w:p>
    <w:p w14:paraId="665F32BA" w14:textId="77777777" w:rsidR="00176715" w:rsidRPr="00176715" w:rsidRDefault="00176715" w:rsidP="00176715">
      <w:r w:rsidRPr="00176715">
        <w:lastRenderedPageBreak/>
        <w:t>2 = nongovernment, not-for-profit</w:t>
      </w:r>
    </w:p>
    <w:p w14:paraId="6D29E667" w14:textId="77777777" w:rsidR="00176715" w:rsidRPr="00176715" w:rsidRDefault="00176715" w:rsidP="00176715">
      <w:r w:rsidRPr="00176715">
        <w:t>3 = for-profit</w:t>
      </w:r>
    </w:p>
    <w:p w14:paraId="7B78FFA4" w14:textId="77777777" w:rsidR="00176715" w:rsidRPr="00176715" w:rsidRDefault="00176715" w:rsidP="00176715">
      <w:r w:rsidRPr="00176715">
        <w:t>4 = federal government</w:t>
      </w:r>
    </w:p>
    <w:p w14:paraId="6BF42B17" w14:textId="77777777" w:rsidR="00176715" w:rsidRPr="00176715" w:rsidRDefault="00176715" w:rsidP="00176715">
      <w:r w:rsidRPr="00176715">
        <w:t>Service is the type of hospital. The two types of hospitals used in this database are:</w:t>
      </w:r>
    </w:p>
    <w:p w14:paraId="1125FC95" w14:textId="77777777" w:rsidR="00176715" w:rsidRPr="00176715" w:rsidRDefault="00176715" w:rsidP="00176715">
      <w:r w:rsidRPr="00176715">
        <w:t>1 = general medical</w:t>
      </w:r>
    </w:p>
    <w:p w14:paraId="795790E7" w14:textId="77777777" w:rsidR="00176715" w:rsidRPr="00176715" w:rsidRDefault="00176715" w:rsidP="00176715">
      <w:r w:rsidRPr="00176715">
        <w:t>2 = psychiatric</w:t>
      </w:r>
    </w:p>
    <w:p w14:paraId="2F5EF7A3" w14:textId="77777777" w:rsidR="00176715" w:rsidRPr="00176715" w:rsidRDefault="00176715" w:rsidP="00176715">
      <w:r w:rsidRPr="00176715">
        <w:t>The total expenditures and payroll variables are in units of $1000.</w:t>
      </w:r>
    </w:p>
    <w:p w14:paraId="694EFCA8" w14:textId="77777777" w:rsidR="00176715" w:rsidRPr="00176715" w:rsidRDefault="00176715" w:rsidP="00176715">
      <w:pPr>
        <w:rPr>
          <w:b/>
          <w:bCs/>
        </w:rPr>
      </w:pPr>
      <w:r w:rsidRPr="00176715">
        <w:rPr>
          <w:b/>
          <w:bCs/>
        </w:rPr>
        <w:t>AGRIBUSINESS TIME-SERIES DATABASE</w:t>
      </w:r>
    </w:p>
    <w:p w14:paraId="163FAE12" w14:textId="77777777" w:rsidR="00176715" w:rsidRPr="00176715" w:rsidRDefault="00176715" w:rsidP="00176715">
      <w:r w:rsidRPr="00176715">
        <w:t>The agribusiness time-series database contains the monthly weight (in 1000 lbs.) of cold storage holdings for six different vegetables and for total frozen vegetables over a 14-year period. Each of the seven variables represents 168 months of data. The six vegetables are green beans, broccoli, carrots, sweet corn, onions, and green peas. The data are published by the National Agricultural Statistics Service of the U.S. Department of Agriculture.</w:t>
      </w:r>
    </w:p>
    <w:p w14:paraId="2405B7BE" w14:textId="77777777" w:rsidR="00176715" w:rsidRPr="00176715" w:rsidRDefault="00176715" w:rsidP="00176715">
      <w:pPr>
        <w:rPr>
          <w:b/>
          <w:bCs/>
        </w:rPr>
      </w:pPr>
      <w:r w:rsidRPr="00176715">
        <w:rPr>
          <w:b/>
          <w:bCs/>
        </w:rPr>
        <w:t>ASSIGNMENT</w:t>
      </w:r>
    </w:p>
    <w:p w14:paraId="0A66A747" w14:textId="77777777" w:rsidR="00176715" w:rsidRPr="00176715" w:rsidRDefault="00176715" w:rsidP="00176715">
      <w:r w:rsidRPr="00176715">
        <w:t>Use the databases to answer the following questions.</w:t>
      </w:r>
    </w:p>
    <w:p w14:paraId="1F2C0B90" w14:textId="77777777" w:rsidR="00176715" w:rsidRPr="00176715" w:rsidRDefault="00176715" w:rsidP="00176715">
      <w:pPr>
        <w:numPr>
          <w:ilvl w:val="0"/>
          <w:numId w:val="37"/>
        </w:numPr>
      </w:pPr>
      <w:r w:rsidRPr="00176715">
        <w:t>In the manufacturing database, what is the level of data for each of the following variables?</w:t>
      </w:r>
    </w:p>
    <w:p w14:paraId="77C452B3" w14:textId="77777777" w:rsidR="00176715" w:rsidRPr="00176715" w:rsidRDefault="00176715" w:rsidP="00176715">
      <w:pPr>
        <w:numPr>
          <w:ilvl w:val="1"/>
          <w:numId w:val="38"/>
        </w:numPr>
      </w:pPr>
      <w:r w:rsidRPr="00176715">
        <w:t>Number of Production Workers</w:t>
      </w:r>
    </w:p>
    <w:p w14:paraId="41A5907E" w14:textId="77777777" w:rsidR="00176715" w:rsidRPr="00176715" w:rsidRDefault="00176715" w:rsidP="00176715">
      <w:pPr>
        <w:numPr>
          <w:ilvl w:val="1"/>
          <w:numId w:val="39"/>
        </w:numPr>
      </w:pPr>
      <w:r w:rsidRPr="00176715">
        <w:t>Cost of Materials</w:t>
      </w:r>
    </w:p>
    <w:p w14:paraId="07A5082B" w14:textId="77777777" w:rsidR="00176715" w:rsidRPr="00176715" w:rsidRDefault="00176715" w:rsidP="00176715">
      <w:pPr>
        <w:numPr>
          <w:ilvl w:val="1"/>
          <w:numId w:val="40"/>
        </w:numPr>
      </w:pPr>
      <w:r w:rsidRPr="00176715">
        <w:t>Value of Industry Shipments</w:t>
      </w:r>
    </w:p>
    <w:p w14:paraId="61371DA7" w14:textId="77777777" w:rsidR="00176715" w:rsidRPr="00176715" w:rsidRDefault="00176715" w:rsidP="00176715">
      <w:pPr>
        <w:numPr>
          <w:ilvl w:val="1"/>
          <w:numId w:val="41"/>
        </w:numPr>
      </w:pPr>
      <w:r w:rsidRPr="00176715">
        <w:t>Industry Group</w:t>
      </w:r>
    </w:p>
    <w:p w14:paraId="1A798D2D" w14:textId="77777777" w:rsidR="00176715" w:rsidRPr="00176715" w:rsidRDefault="00176715" w:rsidP="00176715">
      <w:pPr>
        <w:numPr>
          <w:ilvl w:val="0"/>
          <w:numId w:val="37"/>
        </w:numPr>
      </w:pPr>
      <w:r w:rsidRPr="00176715">
        <w:t>In the hospital database, what is the level of data for each of the following variables?</w:t>
      </w:r>
    </w:p>
    <w:p w14:paraId="4429B457" w14:textId="77777777" w:rsidR="00176715" w:rsidRPr="00176715" w:rsidRDefault="00176715" w:rsidP="00176715">
      <w:pPr>
        <w:numPr>
          <w:ilvl w:val="1"/>
          <w:numId w:val="42"/>
        </w:numPr>
      </w:pPr>
      <w:r w:rsidRPr="00176715">
        <w:t>Region</w:t>
      </w:r>
    </w:p>
    <w:p w14:paraId="0EF841E7" w14:textId="77777777" w:rsidR="00176715" w:rsidRPr="00176715" w:rsidRDefault="00176715" w:rsidP="00176715">
      <w:pPr>
        <w:numPr>
          <w:ilvl w:val="1"/>
          <w:numId w:val="43"/>
        </w:numPr>
      </w:pPr>
      <w:r w:rsidRPr="00176715">
        <w:t>Control</w:t>
      </w:r>
    </w:p>
    <w:p w14:paraId="6504FBA7" w14:textId="77777777" w:rsidR="00176715" w:rsidRPr="00176715" w:rsidRDefault="00176715" w:rsidP="00176715">
      <w:pPr>
        <w:numPr>
          <w:ilvl w:val="1"/>
          <w:numId w:val="44"/>
        </w:numPr>
      </w:pPr>
      <w:r w:rsidRPr="00176715">
        <w:t>Number of Beds</w:t>
      </w:r>
    </w:p>
    <w:p w14:paraId="0B37337A" w14:textId="77777777" w:rsidR="00176715" w:rsidRPr="00176715" w:rsidRDefault="00176715" w:rsidP="00176715">
      <w:pPr>
        <w:numPr>
          <w:ilvl w:val="1"/>
          <w:numId w:val="45"/>
        </w:numPr>
      </w:pPr>
      <w:r w:rsidRPr="00176715">
        <w:t>Personnel</w:t>
      </w:r>
    </w:p>
    <w:p w14:paraId="5FBE81D2" w14:textId="77777777" w:rsidR="00176715" w:rsidRPr="00176715" w:rsidRDefault="00176715" w:rsidP="00176715">
      <w:pPr>
        <w:numPr>
          <w:ilvl w:val="0"/>
          <w:numId w:val="37"/>
        </w:numPr>
      </w:pPr>
      <w:r w:rsidRPr="00176715">
        <w:t>In the financial database, what is the level of data for each of the following variables?</w:t>
      </w:r>
    </w:p>
    <w:p w14:paraId="2A873F77" w14:textId="77777777" w:rsidR="00176715" w:rsidRPr="00176715" w:rsidRDefault="00176715" w:rsidP="00176715">
      <w:pPr>
        <w:numPr>
          <w:ilvl w:val="1"/>
          <w:numId w:val="46"/>
        </w:numPr>
      </w:pPr>
      <w:r w:rsidRPr="00176715">
        <w:lastRenderedPageBreak/>
        <w:t>Type of Industry</w:t>
      </w:r>
    </w:p>
    <w:p w14:paraId="219A7A78" w14:textId="77777777" w:rsidR="00176715" w:rsidRPr="00176715" w:rsidRDefault="00176715" w:rsidP="00176715">
      <w:pPr>
        <w:numPr>
          <w:ilvl w:val="1"/>
          <w:numId w:val="47"/>
        </w:numPr>
      </w:pPr>
      <w:r w:rsidRPr="00176715">
        <w:t>Total Assets</w:t>
      </w:r>
    </w:p>
    <w:p w14:paraId="3E5916F3" w14:textId="77777777" w:rsidR="00176715" w:rsidRPr="00176715" w:rsidRDefault="00176715" w:rsidP="00176715">
      <w:pPr>
        <w:numPr>
          <w:ilvl w:val="1"/>
          <w:numId w:val="48"/>
        </w:numPr>
      </w:pPr>
      <w:r w:rsidRPr="00176715">
        <w:t>P/E Ratio</w:t>
      </w:r>
    </w:p>
    <w:p w14:paraId="7AD23B72" w14:textId="77777777" w:rsidR="00176715" w:rsidRPr="00176715" w:rsidRDefault="00176715" w:rsidP="00176715">
      <w:pPr>
        <w:rPr>
          <w:b/>
          <w:bCs/>
        </w:rPr>
      </w:pPr>
      <w:r w:rsidRPr="00176715">
        <w:rPr>
          <w:b/>
          <w:bCs/>
        </w:rPr>
        <w:t>CASE: DIGIORNO PIZZA: INTRODUCING A FROZEN PIZZA TO COMPETE WITH CARRY-OUT</w:t>
      </w:r>
    </w:p>
    <w:p w14:paraId="6E3F7614" w14:textId="77777777" w:rsidR="00176715" w:rsidRPr="00176715" w:rsidRDefault="00176715" w:rsidP="00176715">
      <w:r w:rsidRPr="00176715">
        <w:t>Kraft Foods successfully introduced DiGiorno Pizza into the marketplace in 1996, with first year sales of $120 million, followed by $200 million in sales in 1997. It was neither luck nor coincidence that DiGiorno Pizza was an instant success. Kraft conducted extensive research about the product and the marketplace before introducing this product to the public. Many questions had to be answered before Kraft began production. For example, why do people eat pizza? When do they eat pizza? Do consumers believe that carry-out pizza is always more tasty?</w:t>
      </w:r>
    </w:p>
    <w:p w14:paraId="13A1CC3D" w14:textId="77777777" w:rsidR="00176715" w:rsidRPr="00176715" w:rsidRDefault="00176715" w:rsidP="00176715">
      <w:r w:rsidRPr="00176715">
        <w:t>SMI-Alcott conducted a research study for Kraft in which they sent out 1000 surveys to pizza lovers. The results indicated that people ate pizza during fun social occasions or at home when no one wanted to cook. People used frozen pizza mostly for convenience but selected carry-out pizza for a variety of other reasons, including quality and the avoidance of cooking. The Loran Marketing Group conducted focus groups for Kraft with women aged 25 to 54. Their findings showed that consumers used frozen pizza for convenience but wanted carry-out pizza taste. Kraft researchers realized that if they were to launch a successful frozen pizza that could compete with carry-out pizza, they had to develop a frozen pizza that (a) had restaurant takeout quality, (b) possessed flavor variety, (c) was fast and easy to prepare, and (d) had the convenience of freezer storage. To satisfy these seemingly divergent goals, Kraft developed DiGiorno Pizza, which rises in the oven as it cooks. This impressed focus group members, and in a series of blind taste tests conducted by Product Dynamics, DiGiorno Pizza beat out all frozen pizzas and finished second overall behind one carry-out brand.</w:t>
      </w:r>
    </w:p>
    <w:p w14:paraId="4124F416" w14:textId="77777777" w:rsidR="00176715" w:rsidRPr="00176715" w:rsidRDefault="00176715" w:rsidP="00176715">
      <w:r w:rsidRPr="00176715">
        <w:t>DiGiorno Pizza has continued to grow in sales and market share over the years. By 2005, sales had topped the $600 million mark, and DiGiorno Pizza held nearly a quarter of the market share of frozen pizza sales. In each of the last two quarters of 2009, DiGiorno sales increased 20%. On January 6, 2010, Kraft agreed to sell its North American frozen pizza business, including its DiGiorno products, to Nestlé for $3.7 billion.</w:t>
      </w:r>
    </w:p>
    <w:p w14:paraId="41B4C51C" w14:textId="77777777" w:rsidR="00176715" w:rsidRPr="00176715" w:rsidRDefault="00176715" w:rsidP="00176715">
      <w:pPr>
        <w:rPr>
          <w:b/>
          <w:bCs/>
        </w:rPr>
      </w:pPr>
      <w:r w:rsidRPr="00176715">
        <w:rPr>
          <w:b/>
          <w:bCs/>
        </w:rPr>
        <w:t>Discussion</w:t>
      </w:r>
    </w:p>
    <w:p w14:paraId="4EFAAA33" w14:textId="77777777" w:rsidR="00176715" w:rsidRPr="00176715" w:rsidRDefault="00176715" w:rsidP="00176715">
      <w:r w:rsidRPr="00176715">
        <w:t>Think about the market research that was conducted by Kraft and the fact that they used several companies.</w:t>
      </w:r>
    </w:p>
    <w:p w14:paraId="01603701" w14:textId="77777777" w:rsidR="00176715" w:rsidRPr="00176715" w:rsidRDefault="00176715" w:rsidP="00176715">
      <w:pPr>
        <w:numPr>
          <w:ilvl w:val="0"/>
          <w:numId w:val="49"/>
        </w:numPr>
      </w:pPr>
      <w:r w:rsidRPr="00176715">
        <w:lastRenderedPageBreak/>
        <w:t>What are some of the populations that Kraft might have been interested in measuring for these studies? Did Kraft actually attempt to contact entire populations? What samples were taken? In light of these two questions, how was the inferential process used by Kraft in their market research? Can you think of any descriptive statistics that might have been used by Kraft in their decision-making process?</w:t>
      </w:r>
    </w:p>
    <w:p w14:paraId="632AD7FC" w14:textId="77777777" w:rsidR="00176715" w:rsidRPr="00176715" w:rsidRDefault="00176715" w:rsidP="00176715">
      <w:pPr>
        <w:numPr>
          <w:ilvl w:val="0"/>
          <w:numId w:val="49"/>
        </w:numPr>
      </w:pPr>
      <w:r w:rsidRPr="00176715">
        <w:t>In the various market research efforts made by Kraft for DiGiorno, some of the possible measurements appear in the following list. Categorize these by level of data. Think of some other measurements that Kraft researchers might have made to help them in this research effort, and categorize them by level of data.</w:t>
      </w:r>
    </w:p>
    <w:p w14:paraId="7DACC858" w14:textId="77777777" w:rsidR="00176715" w:rsidRPr="00176715" w:rsidRDefault="00176715" w:rsidP="00176715">
      <w:pPr>
        <w:numPr>
          <w:ilvl w:val="1"/>
          <w:numId w:val="50"/>
        </w:numPr>
      </w:pPr>
      <w:r w:rsidRPr="00176715">
        <w:t>Number of pizzas consumed per week per household</w:t>
      </w:r>
    </w:p>
    <w:p w14:paraId="688ECF8D" w14:textId="77777777" w:rsidR="00176715" w:rsidRPr="00176715" w:rsidRDefault="00176715" w:rsidP="00176715">
      <w:pPr>
        <w:numPr>
          <w:ilvl w:val="1"/>
          <w:numId w:val="51"/>
        </w:numPr>
      </w:pPr>
      <w:r w:rsidRPr="00176715">
        <w:t>Age of pizza purchaser</w:t>
      </w:r>
    </w:p>
    <w:p w14:paraId="49BD5087" w14:textId="77777777" w:rsidR="00176715" w:rsidRPr="00176715" w:rsidRDefault="00176715" w:rsidP="00176715">
      <w:pPr>
        <w:numPr>
          <w:ilvl w:val="1"/>
          <w:numId w:val="52"/>
        </w:numPr>
      </w:pPr>
      <w:r w:rsidRPr="00176715">
        <w:t>Zip code of the survey respondent</w:t>
      </w:r>
    </w:p>
    <w:p w14:paraId="7EC731FE" w14:textId="77777777" w:rsidR="00176715" w:rsidRPr="00176715" w:rsidRDefault="00176715" w:rsidP="00176715">
      <w:pPr>
        <w:numPr>
          <w:ilvl w:val="1"/>
          <w:numId w:val="53"/>
        </w:numPr>
      </w:pPr>
      <w:r w:rsidRPr="00176715">
        <w:t>Dollars spent per month on pizza per person</w:t>
      </w:r>
    </w:p>
    <w:p w14:paraId="3AD5CD24" w14:textId="77777777" w:rsidR="00176715" w:rsidRPr="00176715" w:rsidRDefault="00176715" w:rsidP="00176715">
      <w:pPr>
        <w:numPr>
          <w:ilvl w:val="1"/>
          <w:numId w:val="54"/>
        </w:numPr>
      </w:pPr>
      <w:r w:rsidRPr="00176715">
        <w:t>Time in between purchases of pizza</w:t>
      </w:r>
    </w:p>
    <w:p w14:paraId="372BBF43" w14:textId="77777777" w:rsidR="00176715" w:rsidRPr="00176715" w:rsidRDefault="00176715" w:rsidP="00176715">
      <w:pPr>
        <w:numPr>
          <w:ilvl w:val="1"/>
          <w:numId w:val="55"/>
        </w:numPr>
      </w:pPr>
      <w:r w:rsidRPr="00176715">
        <w:t>Rating of taste of a given pizza brand on a scale from 1 to 10, where 1 is very poor tasting and 10 is excellent taste</w:t>
      </w:r>
    </w:p>
    <w:p w14:paraId="2455375F" w14:textId="77777777" w:rsidR="00176715" w:rsidRPr="00176715" w:rsidRDefault="00176715" w:rsidP="00176715">
      <w:pPr>
        <w:numPr>
          <w:ilvl w:val="1"/>
          <w:numId w:val="56"/>
        </w:numPr>
      </w:pPr>
      <w:r w:rsidRPr="00176715">
        <w:t>Ranking of the taste of four pizza brands on a taste test</w:t>
      </w:r>
    </w:p>
    <w:p w14:paraId="7439FCAB" w14:textId="77777777" w:rsidR="00176715" w:rsidRPr="00176715" w:rsidRDefault="00176715" w:rsidP="00176715">
      <w:pPr>
        <w:numPr>
          <w:ilvl w:val="1"/>
          <w:numId w:val="57"/>
        </w:numPr>
      </w:pPr>
      <w:r w:rsidRPr="00176715">
        <w:t>Number representing the geographic location of the survey respondent</w:t>
      </w:r>
    </w:p>
    <w:p w14:paraId="6F9F1F0F" w14:textId="77777777" w:rsidR="00176715" w:rsidRPr="00176715" w:rsidRDefault="00176715" w:rsidP="00176715">
      <w:pPr>
        <w:numPr>
          <w:ilvl w:val="1"/>
          <w:numId w:val="58"/>
        </w:numPr>
      </w:pPr>
      <w:r w:rsidRPr="00176715">
        <w:t>Quality rating of a pizza brand as excellent, good, average, below average, poor</w:t>
      </w:r>
    </w:p>
    <w:p w14:paraId="467774DD" w14:textId="77777777" w:rsidR="00176715" w:rsidRPr="00176715" w:rsidRDefault="00176715" w:rsidP="00176715">
      <w:pPr>
        <w:numPr>
          <w:ilvl w:val="1"/>
          <w:numId w:val="59"/>
        </w:numPr>
      </w:pPr>
      <w:r w:rsidRPr="00176715">
        <w:t>Number representing the pizza brand being evaluated</w:t>
      </w:r>
    </w:p>
    <w:p w14:paraId="6FCB2A35" w14:textId="77777777" w:rsidR="00176715" w:rsidRPr="00176715" w:rsidRDefault="00176715" w:rsidP="00176715">
      <w:pPr>
        <w:numPr>
          <w:ilvl w:val="1"/>
          <w:numId w:val="60"/>
        </w:numPr>
      </w:pPr>
      <w:r w:rsidRPr="00176715">
        <w:t>Sex of survey respondent</w:t>
      </w:r>
    </w:p>
    <w:p w14:paraId="601F30FB" w14:textId="77777777" w:rsidR="00176715" w:rsidRPr="00176715" w:rsidRDefault="00176715" w:rsidP="00176715">
      <w:r w:rsidRPr="00176715">
        <w:rPr>
          <w:i/>
          <w:iCs/>
        </w:rPr>
        <w:t>Source:</w:t>
      </w:r>
      <w:r w:rsidRPr="00176715">
        <w:t> Adapted from “Upper Crust,” </w:t>
      </w:r>
      <w:r w:rsidRPr="00176715">
        <w:rPr>
          <w:i/>
          <w:iCs/>
        </w:rPr>
        <w:t>American Demographics</w:t>
      </w:r>
      <w:r w:rsidRPr="00176715">
        <w:t>, March 1999, p. 58; </w:t>
      </w:r>
      <w:r w:rsidRPr="00176715">
        <w:rPr>
          <w:i/>
          <w:iCs/>
        </w:rPr>
        <w:t>Marketwatch</w:t>
      </w:r>
      <w:r w:rsidRPr="00176715">
        <w:t>—</w:t>
      </w:r>
      <w:r w:rsidRPr="00176715">
        <w:rPr>
          <w:i/>
          <w:iCs/>
        </w:rPr>
        <w:t>News That Matters</w:t>
      </w:r>
      <w:r w:rsidRPr="00176715">
        <w:t> Web sites, “What's in a Name? Brand Extension Potential” and “DiGiorno Rising Crust Delivers $200 Million,” formerly at </w:t>
      </w:r>
      <w:hyperlink r:id="rId42" w:tgtFrame="_blank" w:history="1">
        <w:r w:rsidRPr="00176715">
          <w:rPr>
            <w:rStyle w:val="Hyperlink"/>
            <w:b/>
            <w:bCs/>
          </w:rPr>
          <w:t>http://www.foodexplorer.com/BUSINESS/Products/MarketAnalysis/PF02896b.htm</w:t>
        </w:r>
      </w:hyperlink>
      <w:r w:rsidRPr="00176715">
        <w:t>, last accessed in 1999; Web site for Kraft's 2005 Investor Meeting: Changing Consumers, Changing Kraft, May 25, </w:t>
      </w:r>
      <w:hyperlink r:id="rId43" w:tgtFrame="_blank" w:history="1">
        <w:r w:rsidRPr="00176715">
          <w:rPr>
            <w:rStyle w:val="Hyperlink"/>
            <w:b/>
            <w:bCs/>
          </w:rPr>
          <w:t>http://media.corporateir.net/media_files/nys/kft/presentations/kft_050510c.pdf</w:t>
        </w:r>
      </w:hyperlink>
      <w:r w:rsidRPr="00176715">
        <w:t>; “Kraft Trading Pizza for Chocolate,” </w:t>
      </w:r>
      <w:r w:rsidRPr="00176715">
        <w:rPr>
          <w:i/>
          <w:iCs/>
        </w:rPr>
        <w:t>MarketWatch</w:t>
      </w:r>
      <w:r w:rsidRPr="00176715">
        <w:t>, October 25, 1010, </w:t>
      </w:r>
      <w:hyperlink r:id="rId44" w:tgtFrame="_blank" w:history="1">
        <w:r w:rsidRPr="00176715">
          <w:rPr>
            <w:rStyle w:val="Hyperlink"/>
            <w:b/>
            <w:bCs/>
          </w:rPr>
          <w:t>http://www.marketwatch.com/story/kraft-trading-pizza-for-chocolate-2010-01-05</w:t>
        </w:r>
      </w:hyperlink>
      <w:r w:rsidRPr="00176715">
        <w:t>.</w:t>
      </w:r>
    </w:p>
    <w:p w14:paraId="79CA6D7B" w14:textId="77777777" w:rsidR="00176715" w:rsidRPr="00176715" w:rsidRDefault="00176715" w:rsidP="00176715">
      <w:r w:rsidRPr="00176715">
        <w:lastRenderedPageBreak/>
        <w:t>CHAPTER 2</w:t>
      </w:r>
    </w:p>
    <w:p w14:paraId="65D6FD18" w14:textId="77777777" w:rsidR="00176715" w:rsidRPr="00176715" w:rsidRDefault="00176715" w:rsidP="00176715">
      <w:r w:rsidRPr="00176715">
        <w:t>Charts and Graphs</w:t>
      </w:r>
    </w:p>
    <w:p w14:paraId="03B873D7" w14:textId="77777777" w:rsidR="00176715" w:rsidRPr="00176715" w:rsidRDefault="00176715" w:rsidP="00176715">
      <w:r w:rsidRPr="00176715">
        <w:rPr>
          <w:b/>
          <w:bCs/>
        </w:rPr>
        <w:t>LEARNING OBJECTIVES</w:t>
      </w:r>
    </w:p>
    <w:p w14:paraId="5640A4B8" w14:textId="77777777" w:rsidR="00176715" w:rsidRPr="00176715" w:rsidRDefault="00176715" w:rsidP="00176715">
      <w:r w:rsidRPr="00176715">
        <w:t>The overall objective of </w:t>
      </w:r>
      <w:hyperlink r:id="rId45" w:anchor="ch2" w:history="1">
        <w:r w:rsidRPr="00176715">
          <w:rPr>
            <w:rStyle w:val="Hyperlink"/>
            <w:b/>
            <w:bCs/>
          </w:rPr>
          <w:t>Chapter 2</w:t>
        </w:r>
      </w:hyperlink>
      <w:r w:rsidRPr="00176715">
        <w:t> is for you to master several techniques for summarizing and depicting data, thereby enabling you to:</w:t>
      </w:r>
    </w:p>
    <w:p w14:paraId="08FC07BB" w14:textId="77777777" w:rsidR="00176715" w:rsidRPr="00176715" w:rsidRDefault="00176715" w:rsidP="00176715">
      <w:pPr>
        <w:numPr>
          <w:ilvl w:val="0"/>
          <w:numId w:val="61"/>
        </w:numPr>
      </w:pPr>
      <w:r w:rsidRPr="00176715">
        <w:t>Construct a frequency distribution from a set of data</w:t>
      </w:r>
    </w:p>
    <w:p w14:paraId="47C13F17" w14:textId="77777777" w:rsidR="00176715" w:rsidRPr="00176715" w:rsidRDefault="00176715" w:rsidP="00176715">
      <w:pPr>
        <w:numPr>
          <w:ilvl w:val="0"/>
          <w:numId w:val="61"/>
        </w:numPr>
      </w:pPr>
      <w:r w:rsidRPr="00176715">
        <w:t>Construct different types of quantitative data graphs, including histograms, frequency polygons, ogives, dot plots, and stem-and-leaf plots, in order to interpret the data being graphed</w:t>
      </w:r>
    </w:p>
    <w:p w14:paraId="5B9E2AFF" w14:textId="77777777" w:rsidR="00176715" w:rsidRPr="00176715" w:rsidRDefault="00176715" w:rsidP="00176715">
      <w:pPr>
        <w:numPr>
          <w:ilvl w:val="0"/>
          <w:numId w:val="61"/>
        </w:numPr>
      </w:pPr>
      <w:r w:rsidRPr="00176715">
        <w:t>Construct different types of qualitative data graphs, including pie charts, bar graphs, and Pareto charts, in order to interpret the data being graphed</w:t>
      </w:r>
    </w:p>
    <w:p w14:paraId="5DE46A14" w14:textId="77777777" w:rsidR="00176715" w:rsidRPr="00176715" w:rsidRDefault="00176715" w:rsidP="00176715">
      <w:pPr>
        <w:numPr>
          <w:ilvl w:val="0"/>
          <w:numId w:val="61"/>
        </w:numPr>
      </w:pPr>
      <w:r w:rsidRPr="00176715">
        <w:t>Recognize basic trends in two-variable scatter plots of numerical data</w:t>
      </w:r>
    </w:p>
    <w:p w14:paraId="1EC65B42" w14:textId="3E60C2E9" w:rsidR="00176715" w:rsidRPr="00176715" w:rsidRDefault="00176715" w:rsidP="00176715">
      <w:r w:rsidRPr="00176715">
        <w:drawing>
          <wp:inline distT="0" distB="0" distL="0" distR="0" wp14:anchorId="0C4A7A79" wp14:editId="71394D8B">
            <wp:extent cx="5943600" cy="3387090"/>
            <wp:effectExtent l="0" t="0" r="0" b="3810"/>
            <wp:docPr id="1235292442"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3AA7AC39" w14:textId="2697348A" w:rsidR="00176715" w:rsidRPr="00176715" w:rsidRDefault="00176715" w:rsidP="00176715">
      <w:pPr>
        <w:rPr>
          <w:b/>
          <w:bCs/>
        </w:rPr>
      </w:pPr>
      <w:r w:rsidRPr="00176715">
        <w:rPr>
          <w:b/>
          <w:bCs/>
        </w:rPr>
        <w:drawing>
          <wp:inline distT="0" distB="0" distL="0" distR="0" wp14:anchorId="204921AA" wp14:editId="705FCF0E">
            <wp:extent cx="1790700" cy="885825"/>
            <wp:effectExtent l="0" t="0" r="0" b="9525"/>
            <wp:docPr id="1284380189" name="Picture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6715">
        <w:rPr>
          <w:b/>
          <w:bCs/>
        </w:rPr>
        <w:t> Container Shipping Companies</w:t>
      </w:r>
    </w:p>
    <w:p w14:paraId="4D86D7DB" w14:textId="3979A252" w:rsidR="00176715" w:rsidRPr="00176715" w:rsidRDefault="00176715" w:rsidP="00176715">
      <w:r w:rsidRPr="00176715">
        <w:lastRenderedPageBreak/>
        <w:drawing>
          <wp:inline distT="0" distB="0" distL="0" distR="0" wp14:anchorId="309D48F5" wp14:editId="02E22A33">
            <wp:extent cx="1304925" cy="533400"/>
            <wp:effectExtent l="0" t="0" r="9525" b="0"/>
            <wp:docPr id="1919827411" name="Picture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6715">
        <w:t> For decades, business people in many countries around the world wrestled with the issue of how to store and ship goods via trucks, trains, and ships. Various sizes and shapes of containers were developed to ship goods even within a country. The lack of consistent containers created a lot of extra work, as products were relocated from one container to another. Fortunately, in 1955 a former trucking company executive teamed up with an engineer to develop a version of the modern intermodal container that is widely used today. Because it is a standard size, this container in various forms can be moved from trucks to trains to ships without being opened, thereby eliminating the work of loading and unloading its contents multiple times. The International Organization for Standardization (ISO) has set up standards for the modern day container, and perhaps the most commonly used container is 20 feet long and 8 feet wide. The container capacity of a ship is often measured in the number of 20-foot equivalent units or TEUs that can be loaded or unloaded from the vessel. Containerization has revolutionized cargo shipping, and today approximately 90% of non-bulk cargo worldwide moves by containers stacked on transport ships.</w:t>
      </w:r>
    </w:p>
    <w:p w14:paraId="4913BB88" w14:textId="77777777" w:rsidR="00176715" w:rsidRPr="00176715" w:rsidRDefault="00176715" w:rsidP="00176715">
      <w:r w:rsidRPr="00176715">
        <w:t>Shown in the next column are TEU capacities available on board operated ships for the top five companies in the world as of October 25, 2010. Also included in the data is the total number of ships operated by each company.</w:t>
      </w:r>
    </w:p>
    <w:p w14:paraId="150E3B7B" w14:textId="45AD1D3F" w:rsidR="00176715" w:rsidRPr="00176715" w:rsidRDefault="00176715" w:rsidP="00176715">
      <w:r w:rsidRPr="00176715">
        <w:drawing>
          <wp:inline distT="0" distB="0" distL="0" distR="0" wp14:anchorId="1D049C73" wp14:editId="2F7F675D">
            <wp:extent cx="3552825" cy="1343025"/>
            <wp:effectExtent l="0" t="0" r="9525" b="9525"/>
            <wp:docPr id="249790792" name="Picture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1343025"/>
                    </a:xfrm>
                    <a:prstGeom prst="rect">
                      <a:avLst/>
                    </a:prstGeom>
                    <a:noFill/>
                    <a:ln>
                      <a:noFill/>
                    </a:ln>
                  </pic:spPr>
                </pic:pic>
              </a:graphicData>
            </a:graphic>
          </wp:inline>
        </w:drawing>
      </w:r>
    </w:p>
    <w:p w14:paraId="5E0CA6D0" w14:textId="77777777" w:rsidR="00176715" w:rsidRPr="00176715" w:rsidRDefault="00176715" w:rsidP="00176715">
      <w:pPr>
        <w:rPr>
          <w:b/>
          <w:bCs/>
        </w:rPr>
      </w:pPr>
      <w:r w:rsidRPr="00176715">
        <w:rPr>
          <w:b/>
          <w:bCs/>
        </w:rPr>
        <w:t>Managerial and Statistical Questions</w:t>
      </w:r>
    </w:p>
    <w:p w14:paraId="26685E31" w14:textId="77777777" w:rsidR="00176715" w:rsidRPr="00176715" w:rsidRDefault="00176715" w:rsidP="00176715">
      <w:r w:rsidRPr="00176715">
        <w:t>Suppose you are a shipping container industry analyst, and you are asked to prepare a brief report showing the leading shipping companies both in TEU shipping capacity and in number of ships.</w:t>
      </w:r>
    </w:p>
    <w:p w14:paraId="0CF25578" w14:textId="77777777" w:rsidR="00176715" w:rsidRPr="00176715" w:rsidRDefault="00176715" w:rsidP="00176715">
      <w:pPr>
        <w:numPr>
          <w:ilvl w:val="0"/>
          <w:numId w:val="62"/>
        </w:numPr>
      </w:pPr>
      <w:r w:rsidRPr="00176715">
        <w:t>What is the best way to display this shipping container company information? Are the raw data enough? Can you effectively display the data graphically?</w:t>
      </w:r>
    </w:p>
    <w:p w14:paraId="47C5A400" w14:textId="77777777" w:rsidR="00176715" w:rsidRPr="00176715" w:rsidRDefault="00176715" w:rsidP="00176715">
      <w:pPr>
        <w:numPr>
          <w:ilvl w:val="0"/>
          <w:numId w:val="62"/>
        </w:numPr>
      </w:pPr>
      <w:r w:rsidRPr="00176715">
        <w:t>Because some of the data are close together in size, is there a preferred graphical technique for differentiating between two or more similar numbers?</w:t>
      </w:r>
    </w:p>
    <w:p w14:paraId="043171D0" w14:textId="77777777" w:rsidR="00176715" w:rsidRPr="00176715" w:rsidRDefault="00176715" w:rsidP="00176715">
      <w:r w:rsidRPr="00176715">
        <w:rPr>
          <w:i/>
          <w:iCs/>
        </w:rPr>
        <w:lastRenderedPageBreak/>
        <w:t>Source:</w:t>
      </w:r>
      <w:r w:rsidRPr="00176715">
        <w:t> “Shipping Containers,” October 25, 2010, </w:t>
      </w:r>
      <w:hyperlink r:id="rId48" w:tgtFrame="_blank" w:history="1">
        <w:r w:rsidRPr="00176715">
          <w:rPr>
            <w:rStyle w:val="Hyperlink"/>
            <w:b/>
            <w:bCs/>
          </w:rPr>
          <w:t>http://www.emase.co.uk/data/cont.html</w:t>
        </w:r>
      </w:hyperlink>
      <w:r w:rsidRPr="00176715">
        <w:t>; “Alphaliner—TOP 100—Existing Fleet on October 2010,” October 25, 2010, </w:t>
      </w:r>
      <w:hyperlink r:id="rId49" w:tgtFrame="_blank" w:history="1">
        <w:r w:rsidRPr="00176715">
          <w:rPr>
            <w:rStyle w:val="Hyperlink"/>
            <w:b/>
            <w:bCs/>
          </w:rPr>
          <w:t>http://www.alphaliner.com/top100/index.php</w:t>
        </w:r>
      </w:hyperlink>
      <w:r w:rsidRPr="00176715">
        <w:t>.</w:t>
      </w:r>
    </w:p>
    <w:p w14:paraId="77E7FBEC" w14:textId="77777777" w:rsidR="00176715" w:rsidRPr="00176715" w:rsidRDefault="00176715" w:rsidP="00176715">
      <w:r w:rsidRPr="00176715">
        <w:t>In </w:t>
      </w:r>
      <w:hyperlink r:id="rId50" w:anchor="ch2" w:history="1">
        <w:r w:rsidRPr="00176715">
          <w:rPr>
            <w:rStyle w:val="Hyperlink"/>
            <w:b/>
            <w:bCs/>
          </w:rPr>
          <w:t>Chapters 2</w:t>
        </w:r>
      </w:hyperlink>
      <w:r w:rsidRPr="00176715">
        <w:t> and </w:t>
      </w:r>
      <w:hyperlink r:id="rId51" w:anchor="ch3" w:history="1">
        <w:r w:rsidRPr="00176715">
          <w:rPr>
            <w:rStyle w:val="Hyperlink"/>
            <w:b/>
            <w:bCs/>
          </w:rPr>
          <w:t>3</w:t>
        </w:r>
      </w:hyperlink>
      <w:r w:rsidRPr="00176715">
        <w:t> many techniques are presented for reformatting or reducing data so that the data are more manageable and can be used to assist decision makers more effectively. Two techniques for grouping data are the frequency distribution and the stem-and-leaf plot presented in this chapter. In addition, </w:t>
      </w:r>
      <w:hyperlink r:id="rId52" w:anchor="ch2" w:history="1">
        <w:r w:rsidRPr="00176715">
          <w:rPr>
            <w:rStyle w:val="Hyperlink"/>
            <w:b/>
            <w:bCs/>
          </w:rPr>
          <w:t>Chapter 2</w:t>
        </w:r>
      </w:hyperlink>
      <w:r w:rsidRPr="00176715">
        <w:t> discusses and displays several graphical tools for summarizing and presenting data, including histogram, frequency polygon, ogive, dot plot, bar chart, pie chart, and Pareto chart for one-variable data and the scatter plot for two-variable numerical data.</w:t>
      </w:r>
    </w:p>
    <w:p w14:paraId="19B871E4" w14:textId="77777777" w:rsidR="00176715" w:rsidRPr="00176715" w:rsidRDefault="00176715" w:rsidP="00176715">
      <w:r w:rsidRPr="00176715">
        <w:rPr>
          <w:i/>
          <w:iCs/>
        </w:rPr>
        <w:t>Raw data</w:t>
      </w:r>
      <w:r w:rsidRPr="00176715">
        <w:t>, or </w:t>
      </w:r>
      <w:r w:rsidRPr="00176715">
        <w:rPr>
          <w:i/>
          <w:iCs/>
        </w:rPr>
        <w:t>data that have not been summarized in any way</w:t>
      </w:r>
      <w:r w:rsidRPr="00176715">
        <w:t>, are sometimes referred to as </w:t>
      </w:r>
      <w:r w:rsidRPr="00176715">
        <w:rPr>
          <w:b/>
          <w:bCs/>
        </w:rPr>
        <w:t>ungrouped data.</w:t>
      </w:r>
      <w:r w:rsidRPr="00176715">
        <w:t> </w:t>
      </w:r>
      <w:hyperlink r:id="rId53" w:anchor="tab2.1" w:history="1">
        <w:r w:rsidRPr="00176715">
          <w:rPr>
            <w:rStyle w:val="Hyperlink"/>
            <w:b/>
            <w:bCs/>
          </w:rPr>
          <w:t>Table 2.1</w:t>
        </w:r>
      </w:hyperlink>
      <w:r w:rsidRPr="00176715">
        <w:t> contains 60 years of raw data of the unemployment rates for Canada. </w:t>
      </w:r>
      <w:r w:rsidRPr="00176715">
        <w:rPr>
          <w:i/>
          <w:iCs/>
        </w:rPr>
        <w:t>Data that have been organized into a frequency distribution</w:t>
      </w:r>
      <w:r w:rsidRPr="00176715">
        <w:t> are called </w:t>
      </w:r>
      <w:r w:rsidRPr="00176715">
        <w:rPr>
          <w:b/>
          <w:bCs/>
        </w:rPr>
        <w:t>grouped data.</w:t>
      </w:r>
      <w:r w:rsidRPr="00176715">
        <w:t> </w:t>
      </w:r>
      <w:hyperlink r:id="rId54" w:anchor="tab2.2" w:history="1">
        <w:r w:rsidRPr="00176715">
          <w:rPr>
            <w:rStyle w:val="Hyperlink"/>
            <w:b/>
            <w:bCs/>
          </w:rPr>
          <w:t>Table 2.2</w:t>
        </w:r>
      </w:hyperlink>
      <w:r w:rsidRPr="00176715">
        <w:t> presents a frequency distribution for the data displayed in </w:t>
      </w:r>
      <w:hyperlink r:id="rId55" w:anchor="tab2.1" w:history="1">
        <w:r w:rsidRPr="00176715">
          <w:rPr>
            <w:rStyle w:val="Hyperlink"/>
            <w:b/>
            <w:bCs/>
          </w:rPr>
          <w:t>Table 2.1</w:t>
        </w:r>
      </w:hyperlink>
      <w:r w:rsidRPr="00176715">
        <w:t>. The distinction between ungrouped and grouped data is important because the calculation of statistics differs between the two types of data. This chapter focuses on organizing ungrouped data into grouped data and displaying them graphically.</w:t>
      </w:r>
    </w:p>
    <w:p w14:paraId="53F5F3B2" w14:textId="77777777" w:rsidR="00176715" w:rsidRPr="00176715" w:rsidRDefault="00176715" w:rsidP="00176715">
      <w:r w:rsidRPr="00176715">
        <w:rPr>
          <w:b/>
          <w:bCs/>
        </w:rPr>
        <w:t>TABLE 2.1</w:t>
      </w:r>
      <w:r w:rsidRPr="00176715">
        <w:t> 60 Years of Canadian Unemployment Rates (ungrouped data)</w:t>
      </w:r>
    </w:p>
    <w:p w14:paraId="1D92D287" w14:textId="2A4B2FE7" w:rsidR="00176715" w:rsidRPr="00176715" w:rsidRDefault="00176715" w:rsidP="00176715">
      <w:r w:rsidRPr="00176715">
        <w:drawing>
          <wp:inline distT="0" distB="0" distL="0" distR="0" wp14:anchorId="54F29927" wp14:editId="70CE02B8">
            <wp:extent cx="2590800" cy="2019300"/>
            <wp:effectExtent l="0" t="0" r="0" b="0"/>
            <wp:docPr id="151177644" name="Picture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2019300"/>
                    </a:xfrm>
                    <a:prstGeom prst="rect">
                      <a:avLst/>
                    </a:prstGeom>
                    <a:noFill/>
                    <a:ln>
                      <a:noFill/>
                    </a:ln>
                  </pic:spPr>
                </pic:pic>
              </a:graphicData>
            </a:graphic>
          </wp:inline>
        </w:drawing>
      </w:r>
    </w:p>
    <w:p w14:paraId="24A336DF" w14:textId="77777777" w:rsidR="00176715" w:rsidRPr="00176715" w:rsidRDefault="00176715" w:rsidP="00176715">
      <w:r w:rsidRPr="00176715">
        <w:rPr>
          <w:b/>
          <w:bCs/>
        </w:rPr>
        <w:t>TABLE 2.2</w:t>
      </w:r>
      <w:r w:rsidRPr="00176715">
        <w:t> Frequency Distribution of 60 Years of Unemployment Data for Canada (grouped data)</w:t>
      </w:r>
    </w:p>
    <w:p w14:paraId="247CDAD6" w14:textId="14EC08CD" w:rsidR="00176715" w:rsidRPr="00176715" w:rsidRDefault="00176715" w:rsidP="00176715">
      <w:r w:rsidRPr="00176715">
        <w:lastRenderedPageBreak/>
        <w:drawing>
          <wp:inline distT="0" distB="0" distL="0" distR="0" wp14:anchorId="79EA61E7" wp14:editId="06701541">
            <wp:extent cx="2076450" cy="1304925"/>
            <wp:effectExtent l="0" t="0" r="0" b="9525"/>
            <wp:docPr id="2074214748"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6450" cy="1304925"/>
                    </a:xfrm>
                    <a:prstGeom prst="rect">
                      <a:avLst/>
                    </a:prstGeom>
                    <a:noFill/>
                    <a:ln>
                      <a:noFill/>
                    </a:ln>
                  </pic:spPr>
                </pic:pic>
              </a:graphicData>
            </a:graphic>
          </wp:inline>
        </w:drawing>
      </w:r>
    </w:p>
    <w:p w14:paraId="64E404B4" w14:textId="77777777" w:rsidR="00176715" w:rsidRPr="00176715" w:rsidRDefault="00176715" w:rsidP="00176715">
      <w:pPr>
        <w:rPr>
          <w:b/>
          <w:bCs/>
        </w:rPr>
      </w:pPr>
      <w:r w:rsidRPr="00176715">
        <w:rPr>
          <w:b/>
          <w:bCs/>
        </w:rPr>
        <w:t>2.1 FREQUENCY DISTRIBUTIONS</w:t>
      </w:r>
    </w:p>
    <w:p w14:paraId="1A9559BD" w14:textId="77777777" w:rsidR="00176715" w:rsidRPr="00176715" w:rsidRDefault="00176715" w:rsidP="00176715">
      <w:r w:rsidRPr="00176715">
        <w:t>One particularly useful tool for grouping data is the </w:t>
      </w:r>
      <w:r w:rsidRPr="00176715">
        <w:rPr>
          <w:b/>
          <w:bCs/>
        </w:rPr>
        <w:t>frequency distribution</w:t>
      </w:r>
      <w:r w:rsidRPr="00176715">
        <w:t>, which is </w:t>
      </w:r>
      <w:r w:rsidRPr="00176715">
        <w:rPr>
          <w:i/>
          <w:iCs/>
        </w:rPr>
        <w:t>a summary of data presented in the form of class intervals and frequencies.</w:t>
      </w:r>
      <w:r w:rsidRPr="00176715">
        <w:t> How is a frequency distribution constructed from raw data? That is, how are frequency distributions like the one displayed in </w:t>
      </w:r>
      <w:hyperlink r:id="rId58" w:anchor="tab2.2" w:history="1">
        <w:r w:rsidRPr="00176715">
          <w:rPr>
            <w:rStyle w:val="Hyperlink"/>
            <w:b/>
            <w:bCs/>
          </w:rPr>
          <w:t>Table 2.2</w:t>
        </w:r>
      </w:hyperlink>
      <w:r w:rsidRPr="00176715">
        <w:t> constructed from raw data like those presented in </w:t>
      </w:r>
      <w:hyperlink r:id="rId59" w:anchor="tab2.1" w:history="1">
        <w:r w:rsidRPr="00176715">
          <w:rPr>
            <w:rStyle w:val="Hyperlink"/>
            <w:b/>
            <w:bCs/>
          </w:rPr>
          <w:t>Table 2.1</w:t>
        </w:r>
      </w:hyperlink>
      <w:r w:rsidRPr="00176715">
        <w:t>? Frequency distributions are relatively easy to construct. Although some guidelines and rules of thumb help in their construction, frequency distributions vary in final shape and design, even when the original raw data are identical. In a sense, frequency distributions are constructed according to individual business researchers' taste.</w:t>
      </w:r>
    </w:p>
    <w:p w14:paraId="6EA07429" w14:textId="77777777" w:rsidR="00176715" w:rsidRPr="00176715" w:rsidRDefault="00176715" w:rsidP="00176715">
      <w:r w:rsidRPr="00176715">
        <w:t>When constructing a frequency distribution, the business researcher should first determine the range of the raw data. The </w:t>
      </w:r>
      <w:r w:rsidRPr="00176715">
        <w:rPr>
          <w:b/>
          <w:bCs/>
        </w:rPr>
        <w:t>range</w:t>
      </w:r>
      <w:r w:rsidRPr="00176715">
        <w:t> often is defined as </w:t>
      </w:r>
      <w:r w:rsidRPr="00176715">
        <w:rPr>
          <w:i/>
          <w:iCs/>
        </w:rPr>
        <w:t>the difference between the largest and smallest numbers.</w:t>
      </w:r>
      <w:r w:rsidRPr="00176715">
        <w:t> The range for the data in </w:t>
      </w:r>
      <w:hyperlink r:id="rId60" w:anchor="tab2.1" w:history="1">
        <w:r w:rsidRPr="00176715">
          <w:rPr>
            <w:rStyle w:val="Hyperlink"/>
            <w:b/>
            <w:bCs/>
          </w:rPr>
          <w:t>Table 2.1</w:t>
        </w:r>
      </w:hyperlink>
      <w:r w:rsidRPr="00176715">
        <w:t> is 9.7 (12.0–2.3).</w:t>
      </w:r>
    </w:p>
    <w:p w14:paraId="1C953432" w14:textId="77777777" w:rsidR="00176715" w:rsidRPr="00176715" w:rsidRDefault="00176715" w:rsidP="00176715">
      <w:r w:rsidRPr="00176715">
        <w:t>The second step in constructing a frequency distribution is to determine how many classes it will contain. One rule of thumb is to select between </w:t>
      </w:r>
      <w:r w:rsidRPr="00176715">
        <w:rPr>
          <w:i/>
          <w:iCs/>
        </w:rPr>
        <w:t>5 and 15 classes</w:t>
      </w:r>
      <w:r w:rsidRPr="00176715">
        <w:t>. If the frequency distribution contains too few classes, the data summary may be too general to be useful. Too many classes may result in a frequency distribution that does not aggregate the data enough to be helpful. The final number of classes is arbitrary. The business researcher arrives at a number by examining the range and determining a number of classes that will span the range adequately and also be meaningful to the user. The data in </w:t>
      </w:r>
      <w:hyperlink r:id="rId61" w:anchor="tab2.1" w:history="1">
        <w:r w:rsidRPr="00176715">
          <w:rPr>
            <w:rStyle w:val="Hyperlink"/>
            <w:b/>
            <w:bCs/>
          </w:rPr>
          <w:t>Table 2.1</w:t>
        </w:r>
      </w:hyperlink>
      <w:r w:rsidRPr="00176715">
        <w:t> were grouped into six classes for </w:t>
      </w:r>
      <w:hyperlink r:id="rId62" w:anchor="tab2.2" w:history="1">
        <w:r w:rsidRPr="00176715">
          <w:rPr>
            <w:rStyle w:val="Hyperlink"/>
            <w:b/>
            <w:bCs/>
          </w:rPr>
          <w:t>Table 2.2</w:t>
        </w:r>
      </w:hyperlink>
      <w:r w:rsidRPr="00176715">
        <w:t>.</w:t>
      </w:r>
    </w:p>
    <w:p w14:paraId="230019D6" w14:textId="77777777" w:rsidR="00176715" w:rsidRPr="00176715" w:rsidRDefault="00176715" w:rsidP="00176715">
      <w:r w:rsidRPr="00176715">
        <w:t>After selecting the number of classes, the business researcher must determine the width of the class interval. An approximation of the class width can be calculated by dividing the range by the number of classes. For the data in </w:t>
      </w:r>
      <w:hyperlink r:id="rId63" w:anchor="tab2.1" w:history="1">
        <w:r w:rsidRPr="00176715">
          <w:rPr>
            <w:rStyle w:val="Hyperlink"/>
            <w:b/>
            <w:bCs/>
          </w:rPr>
          <w:t>Table 2.1</w:t>
        </w:r>
      </w:hyperlink>
      <w:r w:rsidRPr="00176715">
        <w:t>, this approximation would be 9.7/6 = 1.62. Normally, the number is rounded up to the next whole number, which in this case is 2. The frequency distribution must start at a value equal to or lower than the lowest number of the ungrouped data and end at a value equal to or higher than the highest number. The lowest unemployment rate is 2.3 and the highest is 12.0, so the business researcher starts the frequency distribution at 1 and ends it at 13. </w:t>
      </w:r>
      <w:hyperlink r:id="rId64" w:anchor="tab2.2" w:history="1">
        <w:r w:rsidRPr="00176715">
          <w:rPr>
            <w:rStyle w:val="Hyperlink"/>
            <w:b/>
            <w:bCs/>
          </w:rPr>
          <w:t>Table 2.2</w:t>
        </w:r>
      </w:hyperlink>
      <w:r w:rsidRPr="00176715">
        <w:t> contains the completed frequency distribution for the data in </w:t>
      </w:r>
      <w:hyperlink r:id="rId65" w:anchor="tab2.1" w:history="1">
        <w:r w:rsidRPr="00176715">
          <w:rPr>
            <w:rStyle w:val="Hyperlink"/>
            <w:b/>
            <w:bCs/>
          </w:rPr>
          <w:t>Table 2.1</w:t>
        </w:r>
      </w:hyperlink>
      <w:r w:rsidRPr="00176715">
        <w:t xml:space="preserve">. Class endpoints are selected so </w:t>
      </w:r>
      <w:r w:rsidRPr="00176715">
        <w:lastRenderedPageBreak/>
        <w:t>that no value of the data can fit into more than one class. The class interval expression “under” in the distribution of </w:t>
      </w:r>
      <w:hyperlink r:id="rId66" w:anchor="tab2.2" w:history="1">
        <w:r w:rsidRPr="00176715">
          <w:rPr>
            <w:rStyle w:val="Hyperlink"/>
            <w:b/>
            <w:bCs/>
          </w:rPr>
          <w:t>Table 2.2</w:t>
        </w:r>
      </w:hyperlink>
      <w:r w:rsidRPr="00176715">
        <w:t> avoids such a problem.</w:t>
      </w:r>
    </w:p>
    <w:p w14:paraId="55EBFF02" w14:textId="77777777" w:rsidR="00176715" w:rsidRPr="00176715" w:rsidRDefault="00176715" w:rsidP="00176715">
      <w:pPr>
        <w:rPr>
          <w:b/>
          <w:bCs/>
        </w:rPr>
      </w:pPr>
      <w:r w:rsidRPr="00176715">
        <w:rPr>
          <w:b/>
          <w:bCs/>
        </w:rPr>
        <w:t>Class Midpoint</w:t>
      </w:r>
    </w:p>
    <w:p w14:paraId="59A2C884" w14:textId="77777777" w:rsidR="00176715" w:rsidRPr="00176715" w:rsidRDefault="00176715" w:rsidP="00176715">
      <w:r w:rsidRPr="00176715">
        <w:t>The </w:t>
      </w:r>
      <w:r w:rsidRPr="00176715">
        <w:rPr>
          <w:i/>
          <w:iCs/>
        </w:rPr>
        <w:t>midpoint of each class interval</w:t>
      </w:r>
      <w:r w:rsidRPr="00176715">
        <w:t> is called the </w:t>
      </w:r>
      <w:r w:rsidRPr="00176715">
        <w:rPr>
          <w:b/>
          <w:bCs/>
        </w:rPr>
        <w:t>class midpoint</w:t>
      </w:r>
      <w:r w:rsidRPr="00176715">
        <w:t> and is sometimes referred to as the </w:t>
      </w:r>
      <w:r w:rsidRPr="00176715">
        <w:rPr>
          <w:b/>
          <w:bCs/>
        </w:rPr>
        <w:t>class mark</w:t>
      </w:r>
      <w:r w:rsidRPr="00176715">
        <w:t>. It is </w:t>
      </w:r>
      <w:r w:rsidRPr="00176715">
        <w:rPr>
          <w:i/>
          <w:iCs/>
        </w:rPr>
        <w:t>the value halfway across the class interval</w:t>
      </w:r>
      <w:r w:rsidRPr="00176715">
        <w:t> and can be calculated as </w:t>
      </w:r>
      <w:r w:rsidRPr="00176715">
        <w:rPr>
          <w:i/>
          <w:iCs/>
        </w:rPr>
        <w:t>the average of the two class endpoints</w:t>
      </w:r>
      <w:r w:rsidRPr="00176715">
        <w:t>. For example, in the distribution of </w:t>
      </w:r>
      <w:hyperlink r:id="rId67" w:anchor="tab2.2" w:history="1">
        <w:r w:rsidRPr="00176715">
          <w:rPr>
            <w:rStyle w:val="Hyperlink"/>
            <w:b/>
            <w:bCs/>
          </w:rPr>
          <w:t>Table 2.2</w:t>
        </w:r>
      </w:hyperlink>
      <w:r w:rsidRPr="00176715">
        <w:t>, the midpoint of the class interval 3–under 5 is 4, or (3 + 5)/2.</w:t>
      </w:r>
    </w:p>
    <w:p w14:paraId="54F35328" w14:textId="77777777" w:rsidR="00176715" w:rsidRPr="00176715" w:rsidRDefault="00176715" w:rsidP="00176715">
      <w:r w:rsidRPr="00176715">
        <w:rPr>
          <w:b/>
          <w:bCs/>
        </w:rPr>
        <w:t>TABLE 2.3</w:t>
      </w:r>
      <w:r w:rsidRPr="00176715">
        <w:t> Class Midpoints, Relative Frequencies, and Cumulative Frequencies for Unemployment Data</w:t>
      </w:r>
    </w:p>
    <w:p w14:paraId="15CA1241" w14:textId="1069832A" w:rsidR="00176715" w:rsidRPr="00176715" w:rsidRDefault="00176715" w:rsidP="00176715">
      <w:r w:rsidRPr="00176715">
        <w:drawing>
          <wp:inline distT="0" distB="0" distL="0" distR="0" wp14:anchorId="2FBADAF9" wp14:editId="7A43A6F8">
            <wp:extent cx="4314825" cy="1704975"/>
            <wp:effectExtent l="0" t="0" r="9525" b="9525"/>
            <wp:docPr id="503526292"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704975"/>
                    </a:xfrm>
                    <a:prstGeom prst="rect">
                      <a:avLst/>
                    </a:prstGeom>
                    <a:noFill/>
                    <a:ln>
                      <a:noFill/>
                    </a:ln>
                  </pic:spPr>
                </pic:pic>
              </a:graphicData>
            </a:graphic>
          </wp:inline>
        </w:drawing>
      </w:r>
    </w:p>
    <w:p w14:paraId="042B1099" w14:textId="77777777" w:rsidR="00176715" w:rsidRPr="00176715" w:rsidRDefault="00176715" w:rsidP="00176715">
      <w:r w:rsidRPr="00176715">
        <w:t>The class midpoint is important, because it becomes the representative value for each class in most group statistics calculations. The third column in </w:t>
      </w:r>
      <w:hyperlink r:id="rId69" w:anchor="tab2.3" w:history="1">
        <w:r w:rsidRPr="00176715">
          <w:rPr>
            <w:rStyle w:val="Hyperlink"/>
            <w:b/>
            <w:bCs/>
          </w:rPr>
          <w:t>Table 2.3</w:t>
        </w:r>
      </w:hyperlink>
      <w:r w:rsidRPr="00176715">
        <w:t> contains the class midpoints for all classes of the data from </w:t>
      </w:r>
      <w:hyperlink r:id="rId70" w:anchor="tab2.2" w:history="1">
        <w:r w:rsidRPr="00176715">
          <w:rPr>
            <w:rStyle w:val="Hyperlink"/>
            <w:b/>
            <w:bCs/>
          </w:rPr>
          <w:t>Table 2.2</w:t>
        </w:r>
      </w:hyperlink>
      <w:r w:rsidRPr="00176715">
        <w:t>.</w:t>
      </w:r>
    </w:p>
    <w:p w14:paraId="03286DEA" w14:textId="77777777" w:rsidR="00176715" w:rsidRPr="00176715" w:rsidRDefault="00176715" w:rsidP="00176715">
      <w:pPr>
        <w:rPr>
          <w:b/>
          <w:bCs/>
        </w:rPr>
      </w:pPr>
      <w:r w:rsidRPr="00176715">
        <w:rPr>
          <w:b/>
          <w:bCs/>
        </w:rPr>
        <w:t>Relative Frequency</w:t>
      </w:r>
    </w:p>
    <w:p w14:paraId="410D638E" w14:textId="77777777" w:rsidR="00176715" w:rsidRPr="00176715" w:rsidRDefault="00176715" w:rsidP="00176715">
      <w:r w:rsidRPr="00176715">
        <w:rPr>
          <w:b/>
          <w:bCs/>
        </w:rPr>
        <w:t>Relative frequency</w:t>
      </w:r>
      <w:r w:rsidRPr="00176715">
        <w:t> is </w:t>
      </w:r>
      <w:r w:rsidRPr="00176715">
        <w:rPr>
          <w:i/>
          <w:iCs/>
        </w:rPr>
        <w:t>the proportion of the total frequency that is in any given class interval in a frequency distribution</w:t>
      </w:r>
      <w:r w:rsidRPr="00176715">
        <w:t>. Relative frequency is the individual class frequency divided by the total frequency. For example, from </w:t>
      </w:r>
      <w:hyperlink r:id="rId71" w:anchor="tab2.3" w:history="1">
        <w:r w:rsidRPr="00176715">
          <w:rPr>
            <w:rStyle w:val="Hyperlink"/>
            <w:b/>
            <w:bCs/>
          </w:rPr>
          <w:t>Table 2.3</w:t>
        </w:r>
      </w:hyperlink>
      <w:r w:rsidRPr="00176715">
        <w:t>, the relative frequency for the class interval 5–under 7 is 13/60 = .2167. Consideration of the relative frequency is preparatory to the study of probability in </w:t>
      </w:r>
      <w:hyperlink r:id="rId72" w:anchor="ch4" w:history="1">
        <w:r w:rsidRPr="00176715">
          <w:rPr>
            <w:rStyle w:val="Hyperlink"/>
            <w:b/>
            <w:bCs/>
          </w:rPr>
          <w:t>Chapter 4</w:t>
        </w:r>
      </w:hyperlink>
      <w:r w:rsidRPr="00176715">
        <w:t>. Indeed, if values were selected randomly from the data in </w:t>
      </w:r>
      <w:hyperlink r:id="rId73" w:anchor="tab2.1" w:history="1">
        <w:r w:rsidRPr="00176715">
          <w:rPr>
            <w:rStyle w:val="Hyperlink"/>
            <w:b/>
            <w:bCs/>
          </w:rPr>
          <w:t>Table 2.1</w:t>
        </w:r>
      </w:hyperlink>
      <w:r w:rsidRPr="00176715">
        <w:t>, the probability of drawing a number that is “5–under 7” would be .2167, the relative frequency for that class interval. The fourth column of </w:t>
      </w:r>
      <w:hyperlink r:id="rId74" w:anchor="tab2.3" w:history="1">
        <w:r w:rsidRPr="00176715">
          <w:rPr>
            <w:rStyle w:val="Hyperlink"/>
            <w:b/>
            <w:bCs/>
          </w:rPr>
          <w:t>Table 2.3</w:t>
        </w:r>
      </w:hyperlink>
      <w:r w:rsidRPr="00176715">
        <w:t> lists the relative frequencies for the frequency distribution of </w:t>
      </w:r>
      <w:hyperlink r:id="rId75" w:anchor="tab2.2" w:history="1">
        <w:r w:rsidRPr="00176715">
          <w:rPr>
            <w:rStyle w:val="Hyperlink"/>
            <w:b/>
            <w:bCs/>
          </w:rPr>
          <w:t>Table 2.2</w:t>
        </w:r>
      </w:hyperlink>
      <w:r w:rsidRPr="00176715">
        <w:t>.</w:t>
      </w:r>
    </w:p>
    <w:p w14:paraId="39B1053F" w14:textId="77777777" w:rsidR="00176715" w:rsidRPr="00176715" w:rsidRDefault="00176715" w:rsidP="00176715">
      <w:pPr>
        <w:rPr>
          <w:b/>
          <w:bCs/>
        </w:rPr>
      </w:pPr>
      <w:r w:rsidRPr="00176715">
        <w:rPr>
          <w:b/>
          <w:bCs/>
        </w:rPr>
        <w:t>Cumulative Frequency</w:t>
      </w:r>
    </w:p>
    <w:p w14:paraId="57231761" w14:textId="77777777" w:rsidR="00176715" w:rsidRPr="00176715" w:rsidRDefault="00176715" w:rsidP="00176715">
      <w:r w:rsidRPr="00176715">
        <w:t>The </w:t>
      </w:r>
      <w:r w:rsidRPr="00176715">
        <w:rPr>
          <w:b/>
          <w:bCs/>
        </w:rPr>
        <w:t>cumulative frequency</w:t>
      </w:r>
      <w:r w:rsidRPr="00176715">
        <w:t> is </w:t>
      </w:r>
      <w:r w:rsidRPr="00176715">
        <w:rPr>
          <w:i/>
          <w:iCs/>
        </w:rPr>
        <w:t>a running total of frequencies through the classes of a frequency distribution</w:t>
      </w:r>
      <w:r w:rsidRPr="00176715">
        <w:t>. The cumulative frequency for each class interval is the frequency for that class interval added to the preceding cumulative total. In </w:t>
      </w:r>
      <w:hyperlink r:id="rId76" w:anchor="tab2.3" w:history="1">
        <w:r w:rsidRPr="00176715">
          <w:rPr>
            <w:rStyle w:val="Hyperlink"/>
            <w:b/>
            <w:bCs/>
          </w:rPr>
          <w:t>Table 2.3</w:t>
        </w:r>
      </w:hyperlink>
      <w:r w:rsidRPr="00176715">
        <w:t xml:space="preserve"> the cumulative </w:t>
      </w:r>
      <w:r w:rsidRPr="00176715">
        <w:lastRenderedPageBreak/>
        <w:t>frequency for the first class is the same as the class frequency: 4. The cumulative frequency for the second class interval is the frequency of that interval (12) plus the frequency of the first interval (4), which yields a new cumulative frequency of 16. This process continues through the last interval, at which point the cumulative total equals the sum of the frequencies (60). The concept of cumulative frequency is used in many areas, including sales cumulated over a fiscal year, sports scores during a contest (cumulated points), years of service, points earned in a course, and costs of doing business over a period of time. </w:t>
      </w:r>
      <w:hyperlink r:id="rId77" w:anchor="tab2.3" w:history="1">
        <w:r w:rsidRPr="00176715">
          <w:rPr>
            <w:rStyle w:val="Hyperlink"/>
            <w:b/>
            <w:bCs/>
          </w:rPr>
          <w:t>Table 2.3</w:t>
        </w:r>
      </w:hyperlink>
      <w:r w:rsidRPr="00176715">
        <w:t> gives cumulative frequencies for the data in </w:t>
      </w:r>
      <w:hyperlink r:id="rId78" w:anchor="tab2.2" w:history="1">
        <w:r w:rsidRPr="00176715">
          <w:rPr>
            <w:rStyle w:val="Hyperlink"/>
            <w:b/>
            <w:bCs/>
          </w:rPr>
          <w:t>Table 2.2</w:t>
        </w:r>
      </w:hyperlink>
      <w:r w:rsidRPr="00176715">
        <w:t>.</w:t>
      </w:r>
    </w:p>
    <w:p w14:paraId="7844C7BD" w14:textId="77777777" w:rsidR="00176715" w:rsidRPr="00176715" w:rsidRDefault="00176715" w:rsidP="00176715">
      <w:r w:rsidRPr="00176715">
        <w:rPr>
          <w:b/>
          <w:bCs/>
        </w:rPr>
        <w:t>DEMONSTRATION PROBLEM 2.1</w:t>
      </w:r>
    </w:p>
    <w:p w14:paraId="01AFA642" w14:textId="7B0D3DCB" w:rsidR="00176715" w:rsidRPr="00176715" w:rsidRDefault="00176715" w:rsidP="00176715">
      <w:r w:rsidRPr="00176715">
        <w:drawing>
          <wp:inline distT="0" distB="0" distL="0" distR="0" wp14:anchorId="2E6F4645" wp14:editId="7A932C09">
            <wp:extent cx="1695450" cy="542925"/>
            <wp:effectExtent l="0" t="0" r="0" b="9525"/>
            <wp:docPr id="1666725187"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6715">
        <w:t> The following data are the average weekly mortgage interest rates for a 40-week period.</w:t>
      </w:r>
    </w:p>
    <w:p w14:paraId="4A89EA8C" w14:textId="3A528810" w:rsidR="00176715" w:rsidRPr="00176715" w:rsidRDefault="00176715" w:rsidP="00176715">
      <w:r w:rsidRPr="00176715">
        <w:drawing>
          <wp:inline distT="0" distB="0" distL="0" distR="0" wp14:anchorId="7DE7874D" wp14:editId="7ADAE365">
            <wp:extent cx="2476500" cy="1295400"/>
            <wp:effectExtent l="0" t="0" r="0" b="0"/>
            <wp:docPr id="2067337120" name="Picture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6500" cy="1295400"/>
                    </a:xfrm>
                    <a:prstGeom prst="rect">
                      <a:avLst/>
                    </a:prstGeom>
                    <a:noFill/>
                    <a:ln>
                      <a:noFill/>
                    </a:ln>
                  </pic:spPr>
                </pic:pic>
              </a:graphicData>
            </a:graphic>
          </wp:inline>
        </w:drawing>
      </w:r>
    </w:p>
    <w:p w14:paraId="27F7DC06" w14:textId="77777777" w:rsidR="00176715" w:rsidRPr="00176715" w:rsidRDefault="00176715" w:rsidP="00176715">
      <w:r w:rsidRPr="00176715">
        <w:t>Construct a frequency distribution for these data. Calculate and display the class midpoints, relative frequencies, and cumulative frequencies for this frequency distribution.</w:t>
      </w:r>
    </w:p>
    <w:p w14:paraId="6AC09085" w14:textId="77777777" w:rsidR="00176715" w:rsidRPr="00176715" w:rsidRDefault="00176715" w:rsidP="00176715">
      <w:pPr>
        <w:rPr>
          <w:b/>
          <w:bCs/>
        </w:rPr>
      </w:pPr>
      <w:r w:rsidRPr="00176715">
        <w:rPr>
          <w:b/>
          <w:bCs/>
        </w:rPr>
        <w:t>Solution</w:t>
      </w:r>
    </w:p>
    <w:p w14:paraId="78751CF3" w14:textId="77777777" w:rsidR="00176715" w:rsidRPr="00176715" w:rsidRDefault="00176715" w:rsidP="00176715">
      <w:r w:rsidRPr="00176715">
        <w:t>How many classes should this frequency distribution contain? The range of the data is 1.33 (7.68–6.35). If 7 classes are used, each class width is approximately:</w:t>
      </w:r>
    </w:p>
    <w:p w14:paraId="3FE47FED" w14:textId="634D415B" w:rsidR="00176715" w:rsidRPr="00176715" w:rsidRDefault="00176715" w:rsidP="00176715">
      <w:r w:rsidRPr="00176715">
        <w:drawing>
          <wp:inline distT="0" distB="0" distL="0" distR="0" wp14:anchorId="363E84B1" wp14:editId="1AE521C5">
            <wp:extent cx="3009900" cy="295275"/>
            <wp:effectExtent l="0" t="0" r="0" b="9525"/>
            <wp:docPr id="285663741"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9900" cy="295275"/>
                    </a:xfrm>
                    <a:prstGeom prst="rect">
                      <a:avLst/>
                    </a:prstGeom>
                    <a:noFill/>
                    <a:ln>
                      <a:noFill/>
                    </a:ln>
                  </pic:spPr>
                </pic:pic>
              </a:graphicData>
            </a:graphic>
          </wp:inline>
        </w:drawing>
      </w:r>
    </w:p>
    <w:p w14:paraId="3C0C856F" w14:textId="77777777" w:rsidR="00176715" w:rsidRPr="00176715" w:rsidRDefault="00176715" w:rsidP="00176715">
      <w:r w:rsidRPr="00176715">
        <w:t>If a class width of .20 is used, a frequency distribution can be constructed with endpoints that are more uniform looking and allow presentation of the information in categories more familiar to mortgage interest rate users.</w:t>
      </w:r>
    </w:p>
    <w:p w14:paraId="4767C11A" w14:textId="77777777" w:rsidR="00176715" w:rsidRPr="00176715" w:rsidRDefault="00176715" w:rsidP="00176715">
      <w:r w:rsidRPr="00176715">
        <w:t>The first class endpoint must be 6.35 or lower to include the smallest value; the last endpoint must be 7.68 or higher to include the largest value. In this case the frequency distribution begins at 6.30 and ends at 7.70. The resulting frequency distribution, class midpoints, relative frequencies, and cumulative frequencies are listed in the following table.</w:t>
      </w:r>
    </w:p>
    <w:p w14:paraId="7267CAC0" w14:textId="3B5DF489" w:rsidR="00176715" w:rsidRPr="00176715" w:rsidRDefault="00176715" w:rsidP="00176715">
      <w:r w:rsidRPr="00176715">
        <w:lastRenderedPageBreak/>
        <w:drawing>
          <wp:inline distT="0" distB="0" distL="0" distR="0" wp14:anchorId="17754D8D" wp14:editId="1B378109">
            <wp:extent cx="4467225" cy="1743075"/>
            <wp:effectExtent l="0" t="0" r="9525" b="9525"/>
            <wp:docPr id="23144844"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1743075"/>
                    </a:xfrm>
                    <a:prstGeom prst="rect">
                      <a:avLst/>
                    </a:prstGeom>
                    <a:noFill/>
                    <a:ln>
                      <a:noFill/>
                    </a:ln>
                  </pic:spPr>
                </pic:pic>
              </a:graphicData>
            </a:graphic>
          </wp:inline>
        </w:drawing>
      </w:r>
    </w:p>
    <w:p w14:paraId="12DA0C75" w14:textId="77777777" w:rsidR="00176715" w:rsidRPr="00176715" w:rsidRDefault="00176715" w:rsidP="00176715">
      <w:r w:rsidRPr="00176715">
        <w:t>The frequencies and relative frequencies of these data reveal the mortgage interest rate classes that are likely to occur during the period. Most of the mortgage interest rates (36 of the 40) are in the classes starting with 6.70–under 6.90 and going through 7.30–under 7.50. The rates with the greatest frequency, 13, are in the 7.10–under 7.30 class.</w:t>
      </w:r>
    </w:p>
    <w:p w14:paraId="521C9CC6" w14:textId="77777777" w:rsidR="00176715" w:rsidRPr="00176715" w:rsidRDefault="00176715" w:rsidP="00176715">
      <w:pPr>
        <w:rPr>
          <w:b/>
          <w:bCs/>
        </w:rPr>
      </w:pPr>
      <w:r w:rsidRPr="00176715">
        <w:rPr>
          <w:b/>
          <w:bCs/>
        </w:rPr>
        <w:t>2.1 PROBLEMS</w:t>
      </w:r>
    </w:p>
    <w:p w14:paraId="2EB74194" w14:textId="77777777" w:rsidR="00176715" w:rsidRPr="00176715" w:rsidRDefault="00176715" w:rsidP="00176715">
      <w:pPr>
        <w:numPr>
          <w:ilvl w:val="0"/>
          <w:numId w:val="63"/>
        </w:numPr>
      </w:pPr>
      <w:r w:rsidRPr="00176715">
        <w:rPr>
          <w:b/>
          <w:bCs/>
        </w:rPr>
        <w:t>2.1</w:t>
      </w:r>
      <w:r w:rsidRPr="00176715">
        <w:t> The following data represent the afternoon high temperatures for 50 construction days during a year in St. Louis.</w:t>
      </w:r>
    </w:p>
    <w:p w14:paraId="475BA8F3" w14:textId="458F28F1" w:rsidR="00176715" w:rsidRPr="00176715" w:rsidRDefault="00176715" w:rsidP="00176715">
      <w:r w:rsidRPr="00176715">
        <w:drawing>
          <wp:inline distT="0" distB="0" distL="0" distR="0" wp14:anchorId="0A2CC622" wp14:editId="2AB38F5A">
            <wp:extent cx="3248025" cy="723900"/>
            <wp:effectExtent l="0" t="0" r="9525" b="0"/>
            <wp:docPr id="1929555973"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8025" cy="723900"/>
                    </a:xfrm>
                    <a:prstGeom prst="rect">
                      <a:avLst/>
                    </a:prstGeom>
                    <a:noFill/>
                    <a:ln>
                      <a:noFill/>
                    </a:ln>
                  </pic:spPr>
                </pic:pic>
              </a:graphicData>
            </a:graphic>
          </wp:inline>
        </w:drawing>
      </w:r>
    </w:p>
    <w:p w14:paraId="226D587B" w14:textId="77777777" w:rsidR="00176715" w:rsidRPr="00176715" w:rsidRDefault="00176715" w:rsidP="00176715">
      <w:pPr>
        <w:numPr>
          <w:ilvl w:val="1"/>
          <w:numId w:val="64"/>
        </w:numPr>
      </w:pPr>
      <w:r w:rsidRPr="00176715">
        <w:t>Construct a frequency distribution for the data using five class intervals.</w:t>
      </w:r>
    </w:p>
    <w:p w14:paraId="57E8373B" w14:textId="77777777" w:rsidR="00176715" w:rsidRPr="00176715" w:rsidRDefault="00176715" w:rsidP="00176715">
      <w:pPr>
        <w:numPr>
          <w:ilvl w:val="1"/>
          <w:numId w:val="65"/>
        </w:numPr>
      </w:pPr>
      <w:r w:rsidRPr="00176715">
        <w:t>Construct a frequency distribution for the data using 10 class intervals.</w:t>
      </w:r>
    </w:p>
    <w:p w14:paraId="029BB664" w14:textId="77777777" w:rsidR="00176715" w:rsidRPr="00176715" w:rsidRDefault="00176715" w:rsidP="00176715">
      <w:pPr>
        <w:numPr>
          <w:ilvl w:val="1"/>
          <w:numId w:val="66"/>
        </w:numPr>
      </w:pPr>
      <w:r w:rsidRPr="00176715">
        <w:t>Examine the results of (a) and (b) and comment on the usefulness of the frequency distribution in terms of temperature summarization capability.</w:t>
      </w:r>
    </w:p>
    <w:p w14:paraId="2AB0D9A5" w14:textId="77777777" w:rsidR="00176715" w:rsidRPr="00176715" w:rsidRDefault="00176715" w:rsidP="00176715">
      <w:pPr>
        <w:numPr>
          <w:ilvl w:val="0"/>
          <w:numId w:val="63"/>
        </w:numPr>
      </w:pPr>
      <w:r w:rsidRPr="00176715">
        <w:rPr>
          <w:b/>
          <w:bCs/>
        </w:rPr>
        <w:t>2.2</w:t>
      </w:r>
      <w:r w:rsidRPr="00176715">
        <w:t> A packaging process is supposed to fill small boxes of raisins with approximately 50 raisins so that each box will weigh the same. However, the number of raisins in each box will vary. Suppose 100 boxes of raisins are randomly sampled, the raisins counted, and the following data are obtained.</w:t>
      </w:r>
    </w:p>
    <w:p w14:paraId="5D9A5513" w14:textId="6BEBA88F" w:rsidR="00176715" w:rsidRPr="00176715" w:rsidRDefault="00176715" w:rsidP="00176715">
      <w:r w:rsidRPr="00176715">
        <w:drawing>
          <wp:inline distT="0" distB="0" distL="0" distR="0" wp14:anchorId="72B9CAC2" wp14:editId="01852511">
            <wp:extent cx="3228975" cy="1504950"/>
            <wp:effectExtent l="0" t="0" r="9525" b="0"/>
            <wp:docPr id="393753769"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pic:spPr>
                </pic:pic>
              </a:graphicData>
            </a:graphic>
          </wp:inline>
        </w:drawing>
      </w:r>
    </w:p>
    <w:p w14:paraId="04BEAB59" w14:textId="77777777" w:rsidR="00176715" w:rsidRPr="00176715" w:rsidRDefault="00176715" w:rsidP="00176715">
      <w:pPr>
        <w:numPr>
          <w:ilvl w:val="1"/>
          <w:numId w:val="67"/>
        </w:numPr>
      </w:pPr>
      <w:r w:rsidRPr="00176715">
        <w:lastRenderedPageBreak/>
        <w:t>Construct a frequency distribution for these data.</w:t>
      </w:r>
    </w:p>
    <w:p w14:paraId="21C028F6" w14:textId="77777777" w:rsidR="00176715" w:rsidRPr="00176715" w:rsidRDefault="00176715" w:rsidP="00176715">
      <w:pPr>
        <w:numPr>
          <w:ilvl w:val="1"/>
          <w:numId w:val="68"/>
        </w:numPr>
      </w:pPr>
      <w:r w:rsidRPr="00176715">
        <w:t>What does the frequency distribution reveal about the box fills?</w:t>
      </w:r>
    </w:p>
    <w:p w14:paraId="63F01E9C" w14:textId="77777777" w:rsidR="00176715" w:rsidRPr="00176715" w:rsidRDefault="00176715" w:rsidP="00176715">
      <w:pPr>
        <w:numPr>
          <w:ilvl w:val="0"/>
          <w:numId w:val="63"/>
        </w:numPr>
      </w:pPr>
      <w:r w:rsidRPr="00176715">
        <w:rPr>
          <w:b/>
          <w:bCs/>
        </w:rPr>
        <w:t>2.3</w:t>
      </w:r>
      <w:r w:rsidRPr="00176715">
        <w:t> The owner of a fast-food restaurant ascertains the ages of a sample of customers. From these data, the owner constructs the frequency distribution shown. For each class interval of the frequency distribution, determine the class midpoint, the relative frequency, and the cumulative frequency.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7542976E" w14:textId="77777777">
        <w:trPr>
          <w:tblHeader/>
        </w:trPr>
        <w:tc>
          <w:tcPr>
            <w:tcW w:w="0" w:type="auto"/>
            <w:tcBorders>
              <w:top w:val="nil"/>
              <w:left w:val="nil"/>
              <w:bottom w:val="nil"/>
              <w:right w:val="nil"/>
            </w:tcBorders>
            <w:vAlign w:val="center"/>
            <w:hideMark/>
          </w:tcPr>
          <w:p w14:paraId="0DD33E30" w14:textId="77777777" w:rsidR="00176715" w:rsidRPr="00176715" w:rsidRDefault="00176715" w:rsidP="00176715">
            <w:r w:rsidRPr="00176715">
              <w:rPr>
                <w:b/>
                <w:bCs/>
              </w:rPr>
              <w:t>Class Interval</w:t>
            </w:r>
          </w:p>
        </w:tc>
        <w:tc>
          <w:tcPr>
            <w:tcW w:w="0" w:type="auto"/>
            <w:tcBorders>
              <w:top w:val="nil"/>
              <w:left w:val="nil"/>
              <w:bottom w:val="nil"/>
              <w:right w:val="nil"/>
            </w:tcBorders>
            <w:vAlign w:val="center"/>
            <w:hideMark/>
          </w:tcPr>
          <w:p w14:paraId="7C05600C" w14:textId="77777777" w:rsidR="00176715" w:rsidRPr="00176715" w:rsidRDefault="00176715" w:rsidP="00176715">
            <w:r w:rsidRPr="00176715">
              <w:rPr>
                <w:b/>
                <w:bCs/>
              </w:rPr>
              <w:t>Frequency</w:t>
            </w:r>
          </w:p>
        </w:tc>
      </w:tr>
      <w:tr w:rsidR="00176715" w:rsidRPr="00176715" w14:paraId="7E340AFE" w14:textId="77777777">
        <w:tc>
          <w:tcPr>
            <w:tcW w:w="0" w:type="auto"/>
            <w:tcBorders>
              <w:top w:val="nil"/>
              <w:left w:val="nil"/>
              <w:bottom w:val="nil"/>
              <w:right w:val="nil"/>
            </w:tcBorders>
            <w:hideMark/>
          </w:tcPr>
          <w:p w14:paraId="16B84688" w14:textId="77777777" w:rsidR="00176715" w:rsidRPr="00176715" w:rsidRDefault="00176715" w:rsidP="00176715">
            <w:r w:rsidRPr="00176715">
              <w:t>0–under 5</w:t>
            </w:r>
          </w:p>
        </w:tc>
        <w:tc>
          <w:tcPr>
            <w:tcW w:w="0" w:type="auto"/>
            <w:tcBorders>
              <w:top w:val="nil"/>
              <w:left w:val="nil"/>
              <w:bottom w:val="nil"/>
              <w:right w:val="nil"/>
            </w:tcBorders>
            <w:hideMark/>
          </w:tcPr>
          <w:p w14:paraId="367694B7" w14:textId="77777777" w:rsidR="00176715" w:rsidRPr="00176715" w:rsidRDefault="00176715" w:rsidP="00176715">
            <w:r w:rsidRPr="00176715">
              <w:t>6</w:t>
            </w:r>
          </w:p>
        </w:tc>
      </w:tr>
      <w:tr w:rsidR="00176715" w:rsidRPr="00176715" w14:paraId="6C8930E5" w14:textId="77777777">
        <w:tc>
          <w:tcPr>
            <w:tcW w:w="0" w:type="auto"/>
            <w:tcBorders>
              <w:top w:val="nil"/>
              <w:left w:val="nil"/>
              <w:bottom w:val="nil"/>
              <w:right w:val="nil"/>
            </w:tcBorders>
            <w:hideMark/>
          </w:tcPr>
          <w:p w14:paraId="2D969C4C" w14:textId="77777777" w:rsidR="00176715" w:rsidRPr="00176715" w:rsidRDefault="00176715" w:rsidP="00176715">
            <w:r w:rsidRPr="00176715">
              <w:t>5–under 10</w:t>
            </w:r>
          </w:p>
        </w:tc>
        <w:tc>
          <w:tcPr>
            <w:tcW w:w="0" w:type="auto"/>
            <w:tcBorders>
              <w:top w:val="nil"/>
              <w:left w:val="nil"/>
              <w:bottom w:val="nil"/>
              <w:right w:val="nil"/>
            </w:tcBorders>
            <w:hideMark/>
          </w:tcPr>
          <w:p w14:paraId="05F6EA5A" w14:textId="77777777" w:rsidR="00176715" w:rsidRPr="00176715" w:rsidRDefault="00176715" w:rsidP="00176715">
            <w:r w:rsidRPr="00176715">
              <w:t>8</w:t>
            </w:r>
          </w:p>
        </w:tc>
      </w:tr>
      <w:tr w:rsidR="00176715" w:rsidRPr="00176715" w14:paraId="564322E2" w14:textId="77777777">
        <w:tc>
          <w:tcPr>
            <w:tcW w:w="0" w:type="auto"/>
            <w:tcBorders>
              <w:top w:val="nil"/>
              <w:left w:val="nil"/>
              <w:bottom w:val="nil"/>
              <w:right w:val="nil"/>
            </w:tcBorders>
            <w:hideMark/>
          </w:tcPr>
          <w:p w14:paraId="6625B5DA" w14:textId="77777777" w:rsidR="00176715" w:rsidRPr="00176715" w:rsidRDefault="00176715" w:rsidP="00176715">
            <w:r w:rsidRPr="00176715">
              <w:t>10–under 15</w:t>
            </w:r>
          </w:p>
        </w:tc>
        <w:tc>
          <w:tcPr>
            <w:tcW w:w="0" w:type="auto"/>
            <w:tcBorders>
              <w:top w:val="nil"/>
              <w:left w:val="nil"/>
              <w:bottom w:val="nil"/>
              <w:right w:val="nil"/>
            </w:tcBorders>
            <w:hideMark/>
          </w:tcPr>
          <w:p w14:paraId="4FBE655B" w14:textId="77777777" w:rsidR="00176715" w:rsidRPr="00176715" w:rsidRDefault="00176715" w:rsidP="00176715">
            <w:r w:rsidRPr="00176715">
              <w:t>17</w:t>
            </w:r>
          </w:p>
        </w:tc>
      </w:tr>
      <w:tr w:rsidR="00176715" w:rsidRPr="00176715" w14:paraId="3918C349" w14:textId="77777777">
        <w:tc>
          <w:tcPr>
            <w:tcW w:w="0" w:type="auto"/>
            <w:tcBorders>
              <w:top w:val="nil"/>
              <w:left w:val="nil"/>
              <w:bottom w:val="nil"/>
              <w:right w:val="nil"/>
            </w:tcBorders>
            <w:hideMark/>
          </w:tcPr>
          <w:p w14:paraId="689E153C" w14:textId="77777777" w:rsidR="00176715" w:rsidRPr="00176715" w:rsidRDefault="00176715" w:rsidP="00176715">
            <w:r w:rsidRPr="00176715">
              <w:t>15–under 20</w:t>
            </w:r>
          </w:p>
        </w:tc>
        <w:tc>
          <w:tcPr>
            <w:tcW w:w="0" w:type="auto"/>
            <w:tcBorders>
              <w:top w:val="nil"/>
              <w:left w:val="nil"/>
              <w:bottom w:val="nil"/>
              <w:right w:val="nil"/>
            </w:tcBorders>
            <w:hideMark/>
          </w:tcPr>
          <w:p w14:paraId="13A19689" w14:textId="77777777" w:rsidR="00176715" w:rsidRPr="00176715" w:rsidRDefault="00176715" w:rsidP="00176715">
            <w:r w:rsidRPr="00176715">
              <w:t>23</w:t>
            </w:r>
          </w:p>
        </w:tc>
      </w:tr>
      <w:tr w:rsidR="00176715" w:rsidRPr="00176715" w14:paraId="21410D01" w14:textId="77777777">
        <w:tc>
          <w:tcPr>
            <w:tcW w:w="0" w:type="auto"/>
            <w:tcBorders>
              <w:top w:val="nil"/>
              <w:left w:val="nil"/>
              <w:bottom w:val="nil"/>
              <w:right w:val="nil"/>
            </w:tcBorders>
            <w:hideMark/>
          </w:tcPr>
          <w:p w14:paraId="0608A63C" w14:textId="77777777" w:rsidR="00176715" w:rsidRPr="00176715" w:rsidRDefault="00176715" w:rsidP="00176715">
            <w:r w:rsidRPr="00176715">
              <w:t>20–under 25</w:t>
            </w:r>
          </w:p>
        </w:tc>
        <w:tc>
          <w:tcPr>
            <w:tcW w:w="0" w:type="auto"/>
            <w:tcBorders>
              <w:top w:val="nil"/>
              <w:left w:val="nil"/>
              <w:bottom w:val="nil"/>
              <w:right w:val="nil"/>
            </w:tcBorders>
            <w:hideMark/>
          </w:tcPr>
          <w:p w14:paraId="14DDEFB1" w14:textId="77777777" w:rsidR="00176715" w:rsidRPr="00176715" w:rsidRDefault="00176715" w:rsidP="00176715">
            <w:r w:rsidRPr="00176715">
              <w:t>18</w:t>
            </w:r>
          </w:p>
        </w:tc>
      </w:tr>
      <w:tr w:rsidR="00176715" w:rsidRPr="00176715" w14:paraId="3457E419" w14:textId="77777777">
        <w:tc>
          <w:tcPr>
            <w:tcW w:w="0" w:type="auto"/>
            <w:tcBorders>
              <w:top w:val="nil"/>
              <w:left w:val="nil"/>
              <w:bottom w:val="nil"/>
              <w:right w:val="nil"/>
            </w:tcBorders>
            <w:hideMark/>
          </w:tcPr>
          <w:p w14:paraId="579C9F93" w14:textId="77777777" w:rsidR="00176715" w:rsidRPr="00176715" w:rsidRDefault="00176715" w:rsidP="00176715">
            <w:r w:rsidRPr="00176715">
              <w:t>25–under 30</w:t>
            </w:r>
          </w:p>
        </w:tc>
        <w:tc>
          <w:tcPr>
            <w:tcW w:w="0" w:type="auto"/>
            <w:tcBorders>
              <w:top w:val="nil"/>
              <w:left w:val="nil"/>
              <w:bottom w:val="nil"/>
              <w:right w:val="nil"/>
            </w:tcBorders>
            <w:hideMark/>
          </w:tcPr>
          <w:p w14:paraId="2EA2BDCB" w14:textId="77777777" w:rsidR="00176715" w:rsidRPr="00176715" w:rsidRDefault="00176715" w:rsidP="00176715">
            <w:r w:rsidRPr="00176715">
              <w:t>10</w:t>
            </w:r>
          </w:p>
        </w:tc>
      </w:tr>
      <w:tr w:rsidR="00176715" w:rsidRPr="00176715" w14:paraId="6E303824" w14:textId="77777777">
        <w:tc>
          <w:tcPr>
            <w:tcW w:w="0" w:type="auto"/>
            <w:tcBorders>
              <w:top w:val="nil"/>
              <w:left w:val="nil"/>
              <w:bottom w:val="nil"/>
              <w:right w:val="nil"/>
            </w:tcBorders>
            <w:hideMark/>
          </w:tcPr>
          <w:p w14:paraId="2AD65445" w14:textId="77777777" w:rsidR="00176715" w:rsidRPr="00176715" w:rsidRDefault="00176715" w:rsidP="00176715">
            <w:r w:rsidRPr="00176715">
              <w:t>30–under 35</w:t>
            </w:r>
          </w:p>
        </w:tc>
        <w:tc>
          <w:tcPr>
            <w:tcW w:w="0" w:type="auto"/>
            <w:tcBorders>
              <w:top w:val="nil"/>
              <w:left w:val="nil"/>
              <w:bottom w:val="nil"/>
              <w:right w:val="nil"/>
            </w:tcBorders>
            <w:hideMark/>
          </w:tcPr>
          <w:p w14:paraId="7B6BB5F3" w14:textId="77777777" w:rsidR="00176715" w:rsidRPr="00176715" w:rsidRDefault="00176715" w:rsidP="00176715">
            <w:r w:rsidRPr="00176715">
              <w:t>4</w:t>
            </w:r>
          </w:p>
        </w:tc>
      </w:tr>
    </w:tbl>
    <w:p w14:paraId="4AE6A980" w14:textId="77777777" w:rsidR="00176715" w:rsidRPr="00176715" w:rsidRDefault="00176715" w:rsidP="00176715">
      <w:pPr>
        <w:numPr>
          <w:ilvl w:val="0"/>
          <w:numId w:val="63"/>
        </w:numPr>
      </w:pPr>
      <w:r w:rsidRPr="00176715">
        <w:t>What does the relative frequency tell the fast-food restaurant owner about customer ages?</w:t>
      </w:r>
    </w:p>
    <w:p w14:paraId="0E01670C" w14:textId="77777777" w:rsidR="00176715" w:rsidRPr="00176715" w:rsidRDefault="00176715" w:rsidP="00176715">
      <w:pPr>
        <w:numPr>
          <w:ilvl w:val="0"/>
          <w:numId w:val="63"/>
        </w:numPr>
      </w:pPr>
      <w:r w:rsidRPr="00176715">
        <w:rPr>
          <w:b/>
          <w:bCs/>
        </w:rPr>
        <w:t>2.4</w:t>
      </w:r>
      <w:r w:rsidRPr="00176715">
        <w:t xml:space="preserve">The human resources manager for a large company commissions a study in which the employment records of 500 company employees are examined for absenteeism during the past year. The business researcher conducting the study organizes the data into a frequency distribution to assist the human resources manager in analyzing the data. The frequency distribution is shown. For each class </w:t>
      </w:r>
      <w:r w:rsidRPr="00176715">
        <w:lastRenderedPageBreak/>
        <w:t>of the frequency distribution, determine the class midpoint, the relative frequency, and the cumulative frequency.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574B0544" w14:textId="77777777">
        <w:trPr>
          <w:tblHeader/>
        </w:trPr>
        <w:tc>
          <w:tcPr>
            <w:tcW w:w="0" w:type="auto"/>
            <w:tcBorders>
              <w:top w:val="nil"/>
              <w:left w:val="nil"/>
              <w:bottom w:val="nil"/>
              <w:right w:val="nil"/>
            </w:tcBorders>
            <w:vAlign w:val="center"/>
            <w:hideMark/>
          </w:tcPr>
          <w:p w14:paraId="66DAFF23" w14:textId="77777777" w:rsidR="00176715" w:rsidRPr="00176715" w:rsidRDefault="00176715" w:rsidP="00176715">
            <w:r w:rsidRPr="00176715">
              <w:rPr>
                <w:b/>
                <w:bCs/>
              </w:rPr>
              <w:t>Class Interval</w:t>
            </w:r>
          </w:p>
        </w:tc>
        <w:tc>
          <w:tcPr>
            <w:tcW w:w="0" w:type="auto"/>
            <w:tcBorders>
              <w:top w:val="nil"/>
              <w:left w:val="nil"/>
              <w:bottom w:val="nil"/>
              <w:right w:val="nil"/>
            </w:tcBorders>
            <w:vAlign w:val="center"/>
            <w:hideMark/>
          </w:tcPr>
          <w:p w14:paraId="7A7AE25D" w14:textId="77777777" w:rsidR="00176715" w:rsidRPr="00176715" w:rsidRDefault="00176715" w:rsidP="00176715">
            <w:r w:rsidRPr="00176715">
              <w:rPr>
                <w:b/>
                <w:bCs/>
              </w:rPr>
              <w:t>Frequency</w:t>
            </w:r>
          </w:p>
        </w:tc>
      </w:tr>
      <w:tr w:rsidR="00176715" w:rsidRPr="00176715" w14:paraId="723158EA" w14:textId="77777777">
        <w:tc>
          <w:tcPr>
            <w:tcW w:w="0" w:type="auto"/>
            <w:tcBorders>
              <w:top w:val="nil"/>
              <w:left w:val="nil"/>
              <w:bottom w:val="nil"/>
              <w:right w:val="nil"/>
            </w:tcBorders>
            <w:hideMark/>
          </w:tcPr>
          <w:p w14:paraId="7415E8BA" w14:textId="77777777" w:rsidR="00176715" w:rsidRPr="00176715" w:rsidRDefault="00176715" w:rsidP="00176715">
            <w:r w:rsidRPr="00176715">
              <w:t>0–under 2</w:t>
            </w:r>
          </w:p>
        </w:tc>
        <w:tc>
          <w:tcPr>
            <w:tcW w:w="0" w:type="auto"/>
            <w:tcBorders>
              <w:top w:val="nil"/>
              <w:left w:val="nil"/>
              <w:bottom w:val="nil"/>
              <w:right w:val="nil"/>
            </w:tcBorders>
            <w:hideMark/>
          </w:tcPr>
          <w:p w14:paraId="078E1E69" w14:textId="77777777" w:rsidR="00176715" w:rsidRPr="00176715" w:rsidRDefault="00176715" w:rsidP="00176715">
            <w:r w:rsidRPr="00176715">
              <w:t>218</w:t>
            </w:r>
          </w:p>
        </w:tc>
      </w:tr>
      <w:tr w:rsidR="00176715" w:rsidRPr="00176715" w14:paraId="3338A85F" w14:textId="77777777">
        <w:tc>
          <w:tcPr>
            <w:tcW w:w="0" w:type="auto"/>
            <w:tcBorders>
              <w:top w:val="nil"/>
              <w:left w:val="nil"/>
              <w:bottom w:val="nil"/>
              <w:right w:val="nil"/>
            </w:tcBorders>
            <w:hideMark/>
          </w:tcPr>
          <w:p w14:paraId="6A2D00BE" w14:textId="77777777" w:rsidR="00176715" w:rsidRPr="00176715" w:rsidRDefault="00176715" w:rsidP="00176715">
            <w:r w:rsidRPr="00176715">
              <w:t>2–under 4</w:t>
            </w:r>
          </w:p>
        </w:tc>
        <w:tc>
          <w:tcPr>
            <w:tcW w:w="0" w:type="auto"/>
            <w:tcBorders>
              <w:top w:val="nil"/>
              <w:left w:val="nil"/>
              <w:bottom w:val="nil"/>
              <w:right w:val="nil"/>
            </w:tcBorders>
            <w:hideMark/>
          </w:tcPr>
          <w:p w14:paraId="5B825D0D" w14:textId="77777777" w:rsidR="00176715" w:rsidRPr="00176715" w:rsidRDefault="00176715" w:rsidP="00176715">
            <w:r w:rsidRPr="00176715">
              <w:t>207</w:t>
            </w:r>
          </w:p>
        </w:tc>
      </w:tr>
      <w:tr w:rsidR="00176715" w:rsidRPr="00176715" w14:paraId="4CA34A4E" w14:textId="77777777">
        <w:tc>
          <w:tcPr>
            <w:tcW w:w="0" w:type="auto"/>
            <w:tcBorders>
              <w:top w:val="nil"/>
              <w:left w:val="nil"/>
              <w:bottom w:val="nil"/>
              <w:right w:val="nil"/>
            </w:tcBorders>
            <w:hideMark/>
          </w:tcPr>
          <w:p w14:paraId="1FA00687" w14:textId="77777777" w:rsidR="00176715" w:rsidRPr="00176715" w:rsidRDefault="00176715" w:rsidP="00176715">
            <w:r w:rsidRPr="00176715">
              <w:t>4–under 6</w:t>
            </w:r>
          </w:p>
        </w:tc>
        <w:tc>
          <w:tcPr>
            <w:tcW w:w="0" w:type="auto"/>
            <w:tcBorders>
              <w:top w:val="nil"/>
              <w:left w:val="nil"/>
              <w:bottom w:val="nil"/>
              <w:right w:val="nil"/>
            </w:tcBorders>
            <w:hideMark/>
          </w:tcPr>
          <w:p w14:paraId="59271D7E" w14:textId="77777777" w:rsidR="00176715" w:rsidRPr="00176715" w:rsidRDefault="00176715" w:rsidP="00176715">
            <w:r w:rsidRPr="00176715">
              <w:t>56</w:t>
            </w:r>
          </w:p>
        </w:tc>
      </w:tr>
      <w:tr w:rsidR="00176715" w:rsidRPr="00176715" w14:paraId="47070A14" w14:textId="77777777">
        <w:tc>
          <w:tcPr>
            <w:tcW w:w="0" w:type="auto"/>
            <w:tcBorders>
              <w:top w:val="nil"/>
              <w:left w:val="nil"/>
              <w:bottom w:val="nil"/>
              <w:right w:val="nil"/>
            </w:tcBorders>
            <w:hideMark/>
          </w:tcPr>
          <w:p w14:paraId="2F6682E1" w14:textId="77777777" w:rsidR="00176715" w:rsidRPr="00176715" w:rsidRDefault="00176715" w:rsidP="00176715">
            <w:r w:rsidRPr="00176715">
              <w:t>6–under 8</w:t>
            </w:r>
          </w:p>
        </w:tc>
        <w:tc>
          <w:tcPr>
            <w:tcW w:w="0" w:type="auto"/>
            <w:tcBorders>
              <w:top w:val="nil"/>
              <w:left w:val="nil"/>
              <w:bottom w:val="nil"/>
              <w:right w:val="nil"/>
            </w:tcBorders>
            <w:hideMark/>
          </w:tcPr>
          <w:p w14:paraId="0AB7C4D6" w14:textId="77777777" w:rsidR="00176715" w:rsidRPr="00176715" w:rsidRDefault="00176715" w:rsidP="00176715">
            <w:r w:rsidRPr="00176715">
              <w:t>11</w:t>
            </w:r>
          </w:p>
        </w:tc>
      </w:tr>
      <w:tr w:rsidR="00176715" w:rsidRPr="00176715" w14:paraId="1B3E5778" w14:textId="77777777">
        <w:tc>
          <w:tcPr>
            <w:tcW w:w="0" w:type="auto"/>
            <w:tcBorders>
              <w:top w:val="nil"/>
              <w:left w:val="nil"/>
              <w:bottom w:val="nil"/>
              <w:right w:val="nil"/>
            </w:tcBorders>
            <w:hideMark/>
          </w:tcPr>
          <w:p w14:paraId="741A6DEA" w14:textId="77777777" w:rsidR="00176715" w:rsidRPr="00176715" w:rsidRDefault="00176715" w:rsidP="00176715">
            <w:r w:rsidRPr="00176715">
              <w:t>8–under 10</w:t>
            </w:r>
          </w:p>
        </w:tc>
        <w:tc>
          <w:tcPr>
            <w:tcW w:w="0" w:type="auto"/>
            <w:tcBorders>
              <w:top w:val="nil"/>
              <w:left w:val="nil"/>
              <w:bottom w:val="nil"/>
              <w:right w:val="nil"/>
            </w:tcBorders>
            <w:hideMark/>
          </w:tcPr>
          <w:p w14:paraId="34F7A33E" w14:textId="77777777" w:rsidR="00176715" w:rsidRPr="00176715" w:rsidRDefault="00176715" w:rsidP="00176715">
            <w:r w:rsidRPr="00176715">
              <w:t>8</w:t>
            </w:r>
          </w:p>
        </w:tc>
      </w:tr>
    </w:tbl>
    <w:p w14:paraId="41AE572F" w14:textId="77777777" w:rsidR="00176715" w:rsidRPr="00176715" w:rsidRDefault="00176715" w:rsidP="00176715">
      <w:pPr>
        <w:numPr>
          <w:ilvl w:val="0"/>
          <w:numId w:val="63"/>
        </w:numPr>
      </w:pPr>
      <w:r w:rsidRPr="00176715">
        <w:rPr>
          <w:b/>
          <w:bCs/>
        </w:rPr>
        <w:t>2.5</w:t>
      </w:r>
      <w:r w:rsidRPr="00176715">
        <w:t> List three specific uses of cumulative frequencies in business.</w:t>
      </w:r>
    </w:p>
    <w:p w14:paraId="58536F94" w14:textId="77777777" w:rsidR="00176715" w:rsidRPr="00176715" w:rsidRDefault="00176715" w:rsidP="00176715">
      <w:pPr>
        <w:rPr>
          <w:b/>
          <w:bCs/>
        </w:rPr>
      </w:pPr>
      <w:r w:rsidRPr="00176715">
        <w:rPr>
          <w:b/>
          <w:bCs/>
        </w:rPr>
        <w:t>2.2 QUANTITATIVE DATA GRAPHS</w:t>
      </w:r>
    </w:p>
    <w:p w14:paraId="13EC61E0" w14:textId="10EA7483" w:rsidR="00176715" w:rsidRPr="00176715" w:rsidRDefault="00176715" w:rsidP="00176715">
      <w:r w:rsidRPr="00176715">
        <w:drawing>
          <wp:inline distT="0" distB="0" distL="0" distR="0" wp14:anchorId="5CA46E75" wp14:editId="79A38321">
            <wp:extent cx="1447800" cy="542925"/>
            <wp:effectExtent l="0" t="0" r="0" b="9525"/>
            <wp:docPr id="1292904214"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47800" cy="542925"/>
                    </a:xfrm>
                    <a:prstGeom prst="rect">
                      <a:avLst/>
                    </a:prstGeom>
                    <a:noFill/>
                    <a:ln>
                      <a:noFill/>
                    </a:ln>
                  </pic:spPr>
                </pic:pic>
              </a:graphicData>
            </a:graphic>
          </wp:inline>
        </w:drawing>
      </w:r>
      <w:r w:rsidRPr="00176715">
        <w:t> One of the most effective mechanisms for presenting data in a form meaningful to decision makers is graphical depiction. Through graphs and charts, the decision maker can often get an overall picture of the data and reach some useful conclusions merely by studying the chart or graph. Converting data to graphics can be creative and artful. Often the most difficult step in this process is to reduce important and sometimes expensive data to a graphic picture that is both clear and concise and yet consistent with the message of the original data. One of the most important uses of graphical depiction in statistics is to help the researcher determine the shape of a distribution. Data graphs can generally be classified as quantitative or qualitative. Quantitative data graphs are plotted along a numerical scale, and qualitative graphs are plotted using non-numerical categories. In this section, we will examine five types of quantitative data graphs: (1) histogram, (2) frequency polygon, (3) ogive, (4) dot plot, and (5) stem-and-leaf plot.</w:t>
      </w:r>
    </w:p>
    <w:p w14:paraId="6E73916F" w14:textId="77777777" w:rsidR="00176715" w:rsidRPr="00176715" w:rsidRDefault="00176715" w:rsidP="00176715">
      <w:pPr>
        <w:rPr>
          <w:b/>
          <w:bCs/>
        </w:rPr>
      </w:pPr>
      <w:r w:rsidRPr="00176715">
        <w:rPr>
          <w:b/>
          <w:bCs/>
        </w:rPr>
        <w:t>Histograms</w:t>
      </w:r>
    </w:p>
    <w:p w14:paraId="629F3EF7" w14:textId="77777777" w:rsidR="00176715" w:rsidRPr="00176715" w:rsidRDefault="00176715" w:rsidP="00176715">
      <w:r w:rsidRPr="00176715">
        <w:lastRenderedPageBreak/>
        <w:t>One of the more widely used types of graphs for quantitative data is the </w:t>
      </w:r>
      <w:r w:rsidRPr="00176715">
        <w:rPr>
          <w:b/>
          <w:bCs/>
        </w:rPr>
        <w:t>histogram</w:t>
      </w:r>
      <w:r w:rsidRPr="00176715">
        <w:t>. A histogram is a series of contiguous rectangles that represent the frequency of data in given class intervals. If the class intervals used along the horizontal axis are equal, then the heights of the rectangles represent the frequency of values in a given class interval. If the class intervals are unequal, then the areas of the rectangles can be used for relative comparisons of class frequencies. Construction of a histogram involves labeling the </w:t>
      </w:r>
      <w:r w:rsidRPr="00176715">
        <w:rPr>
          <w:i/>
          <w:iCs/>
        </w:rPr>
        <w:t>x</w:t>
      </w:r>
      <w:r w:rsidRPr="00176715">
        <w:t>-axis (abscissa) with the class endpoints and the </w:t>
      </w:r>
      <w:r w:rsidRPr="00176715">
        <w:rPr>
          <w:i/>
          <w:iCs/>
        </w:rPr>
        <w:t>y</w:t>
      </w:r>
      <w:r w:rsidRPr="00176715">
        <w:t>-axis (ordinate) with the frequencies, drawing a horizontal line segment from class endpoint to class endpoint at each frequency value, and connecting each line segment vertically from the frequency value to the </w:t>
      </w:r>
      <w:r w:rsidRPr="00176715">
        <w:rPr>
          <w:i/>
          <w:iCs/>
        </w:rPr>
        <w:t>x</w:t>
      </w:r>
      <w:r w:rsidRPr="00176715">
        <w:t>-axis to form a series of rectangles. </w:t>
      </w:r>
      <w:hyperlink r:id="rId85" w:anchor="fig2.1" w:history="1">
        <w:r w:rsidRPr="00176715">
          <w:rPr>
            <w:rStyle w:val="Hyperlink"/>
            <w:b/>
            <w:bCs/>
          </w:rPr>
          <w:t>Figure 2.1</w:t>
        </w:r>
      </w:hyperlink>
      <w:r w:rsidRPr="00176715">
        <w:t> is a histogram of the frequency distribution in </w:t>
      </w:r>
      <w:hyperlink r:id="rId86" w:anchor="tab2.2" w:history="1">
        <w:r w:rsidRPr="00176715">
          <w:rPr>
            <w:rStyle w:val="Hyperlink"/>
            <w:b/>
            <w:bCs/>
          </w:rPr>
          <w:t>Table 2.2</w:t>
        </w:r>
      </w:hyperlink>
      <w:r w:rsidRPr="00176715">
        <w:t> produced by using the software package Minitab.</w:t>
      </w:r>
    </w:p>
    <w:p w14:paraId="123F7C73" w14:textId="77777777" w:rsidR="00176715" w:rsidRPr="00176715" w:rsidRDefault="00176715" w:rsidP="00176715">
      <w:r w:rsidRPr="00176715">
        <w:rPr>
          <w:b/>
          <w:bCs/>
        </w:rPr>
        <w:t>FIGURE 2.1</w:t>
      </w:r>
      <w:r w:rsidRPr="00176715">
        <w:t> Minitab Histogram of Canadian Unemployment Data</w:t>
      </w:r>
    </w:p>
    <w:p w14:paraId="2895FEC7" w14:textId="495E0DFF" w:rsidR="00176715" w:rsidRPr="00176715" w:rsidRDefault="00176715" w:rsidP="00176715">
      <w:r w:rsidRPr="00176715">
        <w:drawing>
          <wp:inline distT="0" distB="0" distL="0" distR="0" wp14:anchorId="2B2E739E" wp14:editId="683160DE">
            <wp:extent cx="2705100" cy="3238500"/>
            <wp:effectExtent l="0" t="0" r="0" b="0"/>
            <wp:docPr id="859057582" name="Picture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5100" cy="3238500"/>
                    </a:xfrm>
                    <a:prstGeom prst="rect">
                      <a:avLst/>
                    </a:prstGeom>
                    <a:noFill/>
                    <a:ln>
                      <a:noFill/>
                    </a:ln>
                  </pic:spPr>
                </pic:pic>
              </a:graphicData>
            </a:graphic>
          </wp:inline>
        </w:drawing>
      </w:r>
    </w:p>
    <w:p w14:paraId="1D5BD836" w14:textId="77777777" w:rsidR="00176715" w:rsidRPr="00176715" w:rsidRDefault="00176715" w:rsidP="00176715">
      <w:r w:rsidRPr="00176715">
        <w:t>A histogram is a useful tool for differentiating the frequencies of class intervals. A quick glance at a histogram reveals which class intervals produce the highest frequency totals. </w:t>
      </w:r>
      <w:hyperlink r:id="rId88" w:anchor="fig2.1" w:history="1">
        <w:r w:rsidRPr="00176715">
          <w:rPr>
            <w:rStyle w:val="Hyperlink"/>
            <w:b/>
            <w:bCs/>
          </w:rPr>
          <w:t>Figure 2.1</w:t>
        </w:r>
      </w:hyperlink>
      <w:r w:rsidRPr="00176715">
        <w:t> clearly shows that the class interval 7–under 9 yields by far the highest frequency count (19). Examination of the histogram reveals where large increases or decreases occur between classes, such as from the 1–under 3 class to the 3–under 5 class, an increase of 8, and from the 7–under 9 class to the 9–under 11 class, a decrease of 12.</w:t>
      </w:r>
    </w:p>
    <w:p w14:paraId="678240C5" w14:textId="77777777" w:rsidR="00176715" w:rsidRPr="00176715" w:rsidRDefault="00176715" w:rsidP="00176715">
      <w:r w:rsidRPr="00176715">
        <w:t>Note that the scales used along the </w:t>
      </w:r>
      <w:r w:rsidRPr="00176715">
        <w:rPr>
          <w:i/>
          <w:iCs/>
        </w:rPr>
        <w:t>x</w:t>
      </w:r>
      <w:r w:rsidRPr="00176715">
        <w:t>- and </w:t>
      </w:r>
      <w:r w:rsidRPr="00176715">
        <w:rPr>
          <w:i/>
          <w:iCs/>
        </w:rPr>
        <w:t>y</w:t>
      </w:r>
      <w:r w:rsidRPr="00176715">
        <w:t>-axes for the histogram in </w:t>
      </w:r>
      <w:hyperlink r:id="rId89" w:anchor="fig2.1" w:history="1">
        <w:r w:rsidRPr="00176715">
          <w:rPr>
            <w:rStyle w:val="Hyperlink"/>
            <w:b/>
            <w:bCs/>
          </w:rPr>
          <w:t>Figure 2.1</w:t>
        </w:r>
      </w:hyperlink>
      <w:r w:rsidRPr="00176715">
        <w:t xml:space="preserve"> are almost identical. However, because ranges of meaningful numbers for the two variables being </w:t>
      </w:r>
      <w:r w:rsidRPr="00176715">
        <w:lastRenderedPageBreak/>
        <w:t>graphed often differ considerably, the graph may have different scales on the two axes. </w:t>
      </w:r>
      <w:hyperlink r:id="rId90" w:anchor="fig2.2" w:history="1">
        <w:r w:rsidRPr="00176715">
          <w:rPr>
            <w:rStyle w:val="Hyperlink"/>
            <w:b/>
            <w:bCs/>
          </w:rPr>
          <w:t>Figure 2.2</w:t>
        </w:r>
      </w:hyperlink>
      <w:r w:rsidRPr="00176715">
        <w:t> shows what the histogram of unemployment rates would look like if the scale on the </w:t>
      </w:r>
      <w:r w:rsidRPr="00176715">
        <w:rPr>
          <w:i/>
          <w:iCs/>
        </w:rPr>
        <w:t>y</w:t>
      </w:r>
      <w:r w:rsidRPr="00176715">
        <w:t>-axis were more compressed than that on the </w:t>
      </w:r>
      <w:r w:rsidRPr="00176715">
        <w:rPr>
          <w:i/>
          <w:iCs/>
        </w:rPr>
        <w:t>x</w:t>
      </w:r>
      <w:r w:rsidRPr="00176715">
        <w:t>-axis. Notice that less difference in the length of the rectangles appears to represent the frequencies in </w:t>
      </w:r>
      <w:hyperlink r:id="rId91" w:anchor="fig2.2" w:history="1">
        <w:r w:rsidRPr="00176715">
          <w:rPr>
            <w:rStyle w:val="Hyperlink"/>
            <w:b/>
            <w:bCs/>
          </w:rPr>
          <w:t>Figure 2.2</w:t>
        </w:r>
      </w:hyperlink>
      <w:r w:rsidRPr="00176715">
        <w:t>. It is important that the user of the graph clearly understands the scales used for the axes of a histogram. Otherwise, a graph's creator can “lie with statistics” by stretching or compressing a graph to make a point.</w:t>
      </w:r>
      <w:hyperlink r:id="rId92" w:anchor="fn.001" w:history="1">
        <w:r w:rsidRPr="00176715">
          <w:rPr>
            <w:rStyle w:val="Hyperlink"/>
            <w:b/>
            <w:bCs/>
            <w:vertAlign w:val="superscript"/>
          </w:rPr>
          <w:t>*</w:t>
        </w:r>
      </w:hyperlink>
    </w:p>
    <w:p w14:paraId="0AFBA567" w14:textId="77777777" w:rsidR="00176715" w:rsidRPr="00176715" w:rsidRDefault="00176715" w:rsidP="00176715">
      <w:r w:rsidRPr="00176715">
        <w:rPr>
          <w:b/>
          <w:bCs/>
        </w:rPr>
        <w:t>FIGURE 2.2</w:t>
      </w:r>
      <w:r w:rsidRPr="00176715">
        <w:t> Minitab Histogram of Canadian Unemployment Data (</w:t>
      </w:r>
      <w:r w:rsidRPr="00176715">
        <w:rPr>
          <w:i/>
          <w:iCs/>
        </w:rPr>
        <w:t>y</w:t>
      </w:r>
      <w:r w:rsidRPr="00176715">
        <w:t>-axis compressed)</w:t>
      </w:r>
    </w:p>
    <w:p w14:paraId="7305201B" w14:textId="132F6F0A" w:rsidR="00176715" w:rsidRPr="00176715" w:rsidRDefault="00176715" w:rsidP="00176715">
      <w:r w:rsidRPr="00176715">
        <w:drawing>
          <wp:inline distT="0" distB="0" distL="0" distR="0" wp14:anchorId="30164A91" wp14:editId="01E39749">
            <wp:extent cx="3819525" cy="2362200"/>
            <wp:effectExtent l="0" t="0" r="9525" b="0"/>
            <wp:docPr id="1937552395" name="Picture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14:paraId="26AD94C9" w14:textId="77777777" w:rsidR="00176715" w:rsidRPr="00176715" w:rsidRDefault="00176715" w:rsidP="00176715">
      <w:r w:rsidRPr="00176715">
        <w:rPr>
          <w:b/>
          <w:bCs/>
        </w:rPr>
        <w:t>FIGURE 2.3</w:t>
      </w:r>
      <w:r w:rsidRPr="00176715">
        <w:t> Histogram of Stock Volumes</w:t>
      </w:r>
    </w:p>
    <w:p w14:paraId="6C31A8ED" w14:textId="6FEAEA24" w:rsidR="00176715" w:rsidRPr="00176715" w:rsidRDefault="00176715" w:rsidP="00176715">
      <w:r w:rsidRPr="00176715">
        <w:drawing>
          <wp:inline distT="0" distB="0" distL="0" distR="0" wp14:anchorId="6237722B" wp14:editId="14D2A404">
            <wp:extent cx="4819650" cy="2686050"/>
            <wp:effectExtent l="0" t="0" r="0" b="0"/>
            <wp:docPr id="451586498"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9650" cy="2686050"/>
                    </a:xfrm>
                    <a:prstGeom prst="rect">
                      <a:avLst/>
                    </a:prstGeom>
                    <a:noFill/>
                    <a:ln>
                      <a:noFill/>
                    </a:ln>
                  </pic:spPr>
                </pic:pic>
              </a:graphicData>
            </a:graphic>
          </wp:inline>
        </w:drawing>
      </w:r>
    </w:p>
    <w:p w14:paraId="482A77FF" w14:textId="77777777" w:rsidR="00176715" w:rsidRPr="00176715" w:rsidRDefault="00176715" w:rsidP="00176715">
      <w:pPr>
        <w:rPr>
          <w:b/>
          <w:bCs/>
        </w:rPr>
      </w:pPr>
      <w:r w:rsidRPr="00176715">
        <w:rPr>
          <w:b/>
          <w:bCs/>
        </w:rPr>
        <w:t>Using Histograms to Get an Initial Overview of the Data</w:t>
      </w:r>
    </w:p>
    <w:p w14:paraId="204A3AB2" w14:textId="77777777" w:rsidR="00176715" w:rsidRPr="00176715" w:rsidRDefault="00176715" w:rsidP="00176715">
      <w:r w:rsidRPr="00176715">
        <w:lastRenderedPageBreak/>
        <w:t>Because of the widespread availability of computers and statistical software packages to business researchers and decision makers, the histogram continues to grow in importance in yielding information about the shape of the distribution of a large database, the variability of the data, the central location of the data, and outlier data. Although most of these concepts are presented in </w:t>
      </w:r>
      <w:hyperlink r:id="rId95" w:anchor="ch3" w:history="1">
        <w:r w:rsidRPr="00176715">
          <w:rPr>
            <w:rStyle w:val="Hyperlink"/>
            <w:b/>
            <w:bCs/>
          </w:rPr>
          <w:t>Chapter 3</w:t>
        </w:r>
      </w:hyperlink>
      <w:r w:rsidRPr="00176715">
        <w:t>, the notion of histogram as an initial tool to access these data characteristics is presented here.</w:t>
      </w:r>
    </w:p>
    <w:p w14:paraId="5ABA75F6" w14:textId="77777777" w:rsidR="00176715" w:rsidRPr="00176715" w:rsidRDefault="00176715" w:rsidP="00176715">
      <w:r w:rsidRPr="00176715">
        <w:t>A business researcher measured the volume of stocks traded on Wall Street three times a month for nine years resulting in a database of 324 observations. Suppose a financial decision maker wants to use these data to reach some conclusions about the stock market. </w:t>
      </w:r>
      <w:hyperlink r:id="rId96" w:anchor="fig2.3" w:history="1">
        <w:r w:rsidRPr="00176715">
          <w:rPr>
            <w:rStyle w:val="Hyperlink"/>
            <w:b/>
            <w:bCs/>
          </w:rPr>
          <w:t>Figure 2.3</w:t>
        </w:r>
      </w:hyperlink>
      <w:r w:rsidRPr="00176715">
        <w:t> shows a Minitab-produced histogram of these data. What can we learn from this histogram? Virtually all stock market volumes fall between zero and 1 billion shares. The distribution takes on a shape that is high on the left end and tapered to the right. In </w:t>
      </w:r>
      <w:hyperlink r:id="rId97" w:anchor="ch3" w:history="1">
        <w:r w:rsidRPr="00176715">
          <w:rPr>
            <w:rStyle w:val="Hyperlink"/>
            <w:b/>
            <w:bCs/>
          </w:rPr>
          <w:t>Chapter 3</w:t>
        </w:r>
      </w:hyperlink>
      <w:r w:rsidRPr="00176715">
        <w:t> we will learn that the shape of this distribution is skewed toward the right end. In statistics, it is often useful to determine whether data are approximately normally distributed (bellshaped curve) as shown in </w:t>
      </w:r>
      <w:hyperlink r:id="rId98" w:anchor="fig2.4" w:history="1">
        <w:r w:rsidRPr="00176715">
          <w:rPr>
            <w:rStyle w:val="Hyperlink"/>
            <w:b/>
            <w:bCs/>
          </w:rPr>
          <w:t>Figure 2.4</w:t>
        </w:r>
      </w:hyperlink>
      <w:r w:rsidRPr="00176715">
        <w:t>. We can see by examining the histogram in </w:t>
      </w:r>
      <w:hyperlink r:id="rId99" w:anchor="fig2.3" w:history="1">
        <w:r w:rsidRPr="00176715">
          <w:rPr>
            <w:rStyle w:val="Hyperlink"/>
            <w:b/>
            <w:bCs/>
          </w:rPr>
          <w:t>Figure 2.3</w:t>
        </w:r>
      </w:hyperlink>
      <w:r w:rsidRPr="00176715">
        <w:t> that the stock market volume data are not normally distributed. Although the center of the histogram is located near 500 million shares, a large portion of stock volume observations falls in the lower end of the data somewhere between 100 million and 400 million shares. In addition, the histogram shows some outliers in the upper end of the distribution. Outliers are data points that appear outside of the main body of observations and may represent phenomena that differ from those represented by other data points. By observing the histogram, we notice a few data observations near 1 billion. One could conclude that on a few stock market days an unusually large volume of shares are traded. These and other insights can be gleaned by examining the histogram and show that histograms play an important role in the initial analysis of data.</w:t>
      </w:r>
    </w:p>
    <w:p w14:paraId="3E4C3A28" w14:textId="77777777" w:rsidR="00176715" w:rsidRPr="00176715" w:rsidRDefault="00176715" w:rsidP="00176715">
      <w:r w:rsidRPr="00176715">
        <w:rPr>
          <w:b/>
          <w:bCs/>
        </w:rPr>
        <w:t>FIGURE 2.4</w:t>
      </w:r>
      <w:r w:rsidRPr="00176715">
        <w:t> Normal Distribution</w:t>
      </w:r>
    </w:p>
    <w:p w14:paraId="0D5FD791" w14:textId="7C8EB237" w:rsidR="00176715" w:rsidRPr="00176715" w:rsidRDefault="00176715" w:rsidP="00176715">
      <w:r w:rsidRPr="00176715">
        <w:drawing>
          <wp:inline distT="0" distB="0" distL="0" distR="0" wp14:anchorId="0423BF21" wp14:editId="1017CFE1">
            <wp:extent cx="1781175" cy="1152525"/>
            <wp:effectExtent l="0" t="0" r="9525" b="9525"/>
            <wp:docPr id="742526058"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81175" cy="1152525"/>
                    </a:xfrm>
                    <a:prstGeom prst="rect">
                      <a:avLst/>
                    </a:prstGeom>
                    <a:noFill/>
                    <a:ln>
                      <a:noFill/>
                    </a:ln>
                  </pic:spPr>
                </pic:pic>
              </a:graphicData>
            </a:graphic>
          </wp:inline>
        </w:drawing>
      </w:r>
    </w:p>
    <w:p w14:paraId="30DD90A5" w14:textId="77777777" w:rsidR="00176715" w:rsidRPr="00176715" w:rsidRDefault="00176715" w:rsidP="00176715">
      <w:pPr>
        <w:rPr>
          <w:b/>
          <w:bCs/>
        </w:rPr>
      </w:pPr>
      <w:r w:rsidRPr="00176715">
        <w:rPr>
          <w:b/>
          <w:bCs/>
        </w:rPr>
        <w:t>Frequency Polygons</w:t>
      </w:r>
    </w:p>
    <w:p w14:paraId="3F02E1E8" w14:textId="77777777" w:rsidR="00176715" w:rsidRPr="00176715" w:rsidRDefault="00176715" w:rsidP="00176715">
      <w:r w:rsidRPr="00176715">
        <w:t>A </w:t>
      </w:r>
      <w:r w:rsidRPr="00176715">
        <w:rPr>
          <w:b/>
          <w:bCs/>
        </w:rPr>
        <w:t>frequency polygon</w:t>
      </w:r>
      <w:r w:rsidRPr="00176715">
        <w:t xml:space="preserve">, like the histogram, is a graphical display of class frequencies. However, instead of using rectangles like a histogram, in a frequency polygon each class frequency is plotted as a dot at the class midpoint, and the dots are connected by a series </w:t>
      </w:r>
      <w:r w:rsidRPr="00176715">
        <w:lastRenderedPageBreak/>
        <w:t>of line segments. Construction of a frequency polygon begins by scaling class midpoints along the horizontal axis and the frequency scale along the vertical axis. A dot is plotted for the associated frequency value at each class midpoint. Connecting these midpoint dots completes the graph. </w:t>
      </w:r>
      <w:hyperlink r:id="rId101" w:anchor="fig2.5" w:history="1">
        <w:r w:rsidRPr="00176715">
          <w:rPr>
            <w:rStyle w:val="Hyperlink"/>
            <w:b/>
            <w:bCs/>
          </w:rPr>
          <w:t>Figure 2.5</w:t>
        </w:r>
      </w:hyperlink>
      <w:r w:rsidRPr="00176715">
        <w:t> shows a frequency polygon of the distribution data from </w:t>
      </w:r>
      <w:hyperlink r:id="rId102" w:anchor="tab2.2" w:history="1">
        <w:r w:rsidRPr="00176715">
          <w:rPr>
            <w:rStyle w:val="Hyperlink"/>
            <w:b/>
            <w:bCs/>
          </w:rPr>
          <w:t>Table 2.2</w:t>
        </w:r>
      </w:hyperlink>
      <w:r w:rsidRPr="00176715">
        <w:t> produced by using the software package Excel. The information gleaned from frequency polygons and histograms is similar. As with the histogram, changing the scales of the axes can compress or stretch a frequency polygon, which affects the user's impression of what the graph represents.</w:t>
      </w:r>
    </w:p>
    <w:p w14:paraId="6CA1648F" w14:textId="77777777" w:rsidR="00176715" w:rsidRPr="00176715" w:rsidRDefault="00176715" w:rsidP="00176715">
      <w:r w:rsidRPr="00176715">
        <w:rPr>
          <w:b/>
          <w:bCs/>
        </w:rPr>
        <w:t>FIGURE 2.5</w:t>
      </w:r>
      <w:r w:rsidRPr="00176715">
        <w:t> Excel-Produced Frequency Polygon of the Unemployment Data</w:t>
      </w:r>
    </w:p>
    <w:p w14:paraId="069BB5A4" w14:textId="03B6E44B" w:rsidR="00176715" w:rsidRPr="00176715" w:rsidRDefault="00176715" w:rsidP="00176715">
      <w:r w:rsidRPr="00176715">
        <w:drawing>
          <wp:inline distT="0" distB="0" distL="0" distR="0" wp14:anchorId="6A6810DB" wp14:editId="0F748249">
            <wp:extent cx="4953000" cy="3352800"/>
            <wp:effectExtent l="0" t="0" r="0" b="0"/>
            <wp:docPr id="943560719"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inline>
        </w:drawing>
      </w:r>
    </w:p>
    <w:p w14:paraId="1E941971" w14:textId="77777777" w:rsidR="00176715" w:rsidRPr="00176715" w:rsidRDefault="00176715" w:rsidP="00176715">
      <w:pPr>
        <w:rPr>
          <w:b/>
          <w:bCs/>
        </w:rPr>
      </w:pPr>
      <w:r w:rsidRPr="00176715">
        <w:rPr>
          <w:b/>
          <w:bCs/>
        </w:rPr>
        <w:t>Ogives</w:t>
      </w:r>
    </w:p>
    <w:p w14:paraId="32A0B4C1" w14:textId="77777777" w:rsidR="00176715" w:rsidRPr="00176715" w:rsidRDefault="00176715" w:rsidP="00176715">
      <w:r w:rsidRPr="00176715">
        <w:t>An </w:t>
      </w:r>
      <w:r w:rsidRPr="00176715">
        <w:rPr>
          <w:b/>
          <w:bCs/>
        </w:rPr>
        <w:t>ogive</w:t>
      </w:r>
      <w:r w:rsidRPr="00176715">
        <w:t> (o-jive) is </w:t>
      </w:r>
      <w:r w:rsidRPr="00176715">
        <w:rPr>
          <w:i/>
          <w:iCs/>
        </w:rPr>
        <w:t>a cumulative frequency polygon</w:t>
      </w:r>
      <w:r w:rsidRPr="00176715">
        <w:t>. Construction begins by labeling the </w:t>
      </w:r>
      <w:r w:rsidRPr="00176715">
        <w:rPr>
          <w:i/>
          <w:iCs/>
        </w:rPr>
        <w:t>x</w:t>
      </w:r>
      <w:r w:rsidRPr="00176715">
        <w:t>-axis with the class endpoints and the </w:t>
      </w:r>
      <w:r w:rsidRPr="00176715">
        <w:rPr>
          <w:i/>
          <w:iCs/>
        </w:rPr>
        <w:t>y</w:t>
      </w:r>
      <w:r w:rsidRPr="00176715">
        <w:t>-axis with the frequencies. However, the use of cumulative frequency values requires that the scale along the </w:t>
      </w:r>
      <w:r w:rsidRPr="00176715">
        <w:rPr>
          <w:i/>
          <w:iCs/>
        </w:rPr>
        <w:t>y</w:t>
      </w:r>
      <w:r w:rsidRPr="00176715">
        <w:t>-axis be great enough to include the frequency total. A dot of zero frequency is plotted at the beginning of the first class, and construction proceeds by marking a dot at the </w:t>
      </w:r>
      <w:r w:rsidRPr="00176715">
        <w:rPr>
          <w:i/>
          <w:iCs/>
        </w:rPr>
        <w:t>end</w:t>
      </w:r>
      <w:r w:rsidRPr="00176715">
        <w:t> of each class interval for the cumulative value. Connecting the dots then completes the ogive. </w:t>
      </w:r>
      <w:hyperlink r:id="rId104" w:anchor="fig2.6" w:history="1">
        <w:r w:rsidRPr="00176715">
          <w:rPr>
            <w:rStyle w:val="Hyperlink"/>
            <w:b/>
            <w:bCs/>
          </w:rPr>
          <w:t>Figure 2.6</w:t>
        </w:r>
      </w:hyperlink>
      <w:r w:rsidRPr="00176715">
        <w:t> presents an ogive produced by using Excel for the data in </w:t>
      </w:r>
      <w:hyperlink r:id="rId105" w:anchor="tab2.2" w:history="1">
        <w:r w:rsidRPr="00176715">
          <w:rPr>
            <w:rStyle w:val="Hyperlink"/>
            <w:b/>
            <w:bCs/>
          </w:rPr>
          <w:t>Table 2.2</w:t>
        </w:r>
      </w:hyperlink>
      <w:r w:rsidRPr="00176715">
        <w:t>.</w:t>
      </w:r>
    </w:p>
    <w:p w14:paraId="5A432C80" w14:textId="77777777" w:rsidR="00176715" w:rsidRPr="00176715" w:rsidRDefault="00176715" w:rsidP="00176715">
      <w:r w:rsidRPr="00176715">
        <w:t>Ogives are most useful when the decision maker wants to see </w:t>
      </w:r>
      <w:r w:rsidRPr="00176715">
        <w:rPr>
          <w:i/>
          <w:iCs/>
        </w:rPr>
        <w:t>running totals.</w:t>
      </w:r>
      <w:r w:rsidRPr="00176715">
        <w:t> For example, if a comptroller is interested in controlling costs, an ogive could depict cumulative costs over a fiscal year.</w:t>
      </w:r>
    </w:p>
    <w:p w14:paraId="5E0F02EA" w14:textId="77777777" w:rsidR="00176715" w:rsidRPr="00176715" w:rsidRDefault="00176715" w:rsidP="00176715">
      <w:r w:rsidRPr="00176715">
        <w:lastRenderedPageBreak/>
        <w:t>Steep slopes in an ogive can be used to identify sharp increases in frequencies. In </w:t>
      </w:r>
      <w:hyperlink r:id="rId106" w:anchor="fig2.6" w:history="1">
        <w:r w:rsidRPr="00176715">
          <w:rPr>
            <w:rStyle w:val="Hyperlink"/>
            <w:b/>
            <w:bCs/>
          </w:rPr>
          <w:t>Figure 2.6</w:t>
        </w:r>
      </w:hyperlink>
      <w:r w:rsidRPr="00176715">
        <w:t>, a particularly steep slope occurs in the 7–under 9 class, signifying a large jump in class frequency totals.</w:t>
      </w:r>
    </w:p>
    <w:p w14:paraId="00EFB1BD" w14:textId="77777777" w:rsidR="00176715" w:rsidRPr="00176715" w:rsidRDefault="00176715" w:rsidP="00176715">
      <w:r w:rsidRPr="00176715">
        <w:rPr>
          <w:b/>
          <w:bCs/>
        </w:rPr>
        <w:t>FIGURE 2.6</w:t>
      </w:r>
      <w:r w:rsidRPr="00176715">
        <w:t> Excel Ogive of the Unemployment Data</w:t>
      </w:r>
    </w:p>
    <w:p w14:paraId="06825443" w14:textId="284342AD" w:rsidR="00176715" w:rsidRPr="00176715" w:rsidRDefault="00176715" w:rsidP="00176715">
      <w:r w:rsidRPr="00176715">
        <w:drawing>
          <wp:inline distT="0" distB="0" distL="0" distR="0" wp14:anchorId="355B806B" wp14:editId="4F23B77E">
            <wp:extent cx="3571875" cy="3019425"/>
            <wp:effectExtent l="0" t="0" r="9525" b="9525"/>
            <wp:docPr id="1580332094" name="Picture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71875" cy="3019425"/>
                    </a:xfrm>
                    <a:prstGeom prst="rect">
                      <a:avLst/>
                    </a:prstGeom>
                    <a:noFill/>
                    <a:ln>
                      <a:noFill/>
                    </a:ln>
                  </pic:spPr>
                </pic:pic>
              </a:graphicData>
            </a:graphic>
          </wp:inline>
        </w:drawing>
      </w:r>
    </w:p>
    <w:p w14:paraId="50E75572" w14:textId="77777777" w:rsidR="00176715" w:rsidRPr="00176715" w:rsidRDefault="00176715" w:rsidP="00176715">
      <w:r w:rsidRPr="00176715">
        <w:rPr>
          <w:b/>
          <w:bCs/>
        </w:rPr>
        <w:t>FIGURE 2.7</w:t>
      </w:r>
      <w:r w:rsidRPr="00176715">
        <w:t> A Minitab-Produced Dot Plot of the Canadian Unemployment Data</w:t>
      </w:r>
    </w:p>
    <w:p w14:paraId="55C5EA36" w14:textId="2A99D961" w:rsidR="00176715" w:rsidRPr="00176715" w:rsidRDefault="00176715" w:rsidP="00176715">
      <w:r w:rsidRPr="00176715">
        <w:drawing>
          <wp:inline distT="0" distB="0" distL="0" distR="0" wp14:anchorId="125A6111" wp14:editId="20EC76E4">
            <wp:extent cx="5172075" cy="904875"/>
            <wp:effectExtent l="0" t="0" r="9525" b="9525"/>
            <wp:docPr id="1914160813"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2075" cy="904875"/>
                    </a:xfrm>
                    <a:prstGeom prst="rect">
                      <a:avLst/>
                    </a:prstGeom>
                    <a:noFill/>
                    <a:ln>
                      <a:noFill/>
                    </a:ln>
                  </pic:spPr>
                </pic:pic>
              </a:graphicData>
            </a:graphic>
          </wp:inline>
        </w:drawing>
      </w:r>
    </w:p>
    <w:p w14:paraId="24B6F482" w14:textId="77777777" w:rsidR="00176715" w:rsidRPr="00176715" w:rsidRDefault="00176715" w:rsidP="00176715">
      <w:pPr>
        <w:rPr>
          <w:b/>
          <w:bCs/>
        </w:rPr>
      </w:pPr>
      <w:r w:rsidRPr="00176715">
        <w:rPr>
          <w:b/>
          <w:bCs/>
        </w:rPr>
        <w:t>Dot Plots</w:t>
      </w:r>
    </w:p>
    <w:p w14:paraId="19CEDF5E" w14:textId="77777777" w:rsidR="00176715" w:rsidRPr="00176715" w:rsidRDefault="00176715" w:rsidP="00176715">
      <w:r w:rsidRPr="00176715">
        <w:t>A relatively simple statistical chart that is generally used to display continuous, quantitative data is the </w:t>
      </w:r>
      <w:r w:rsidRPr="00176715">
        <w:rPr>
          <w:b/>
          <w:bCs/>
        </w:rPr>
        <w:t>dot plot</w:t>
      </w:r>
      <w:r w:rsidRPr="00176715">
        <w:t>. In a dot plot, each data value is plotted along the horizontal axis and is represented on the chart by a dot. If multiple data points have the same values, the dots will stack up vertically. If there are a large number of close points, it may not be possible to display all of the data values along the horizontal axis. Dot plots can be especially useful for observing the overall shape of the distribution of data points along with identifying data values or intervals for which there are groupings and gaps in the data. </w:t>
      </w:r>
      <w:hyperlink r:id="rId109" w:anchor="fig2.7" w:history="1">
        <w:r w:rsidRPr="00176715">
          <w:rPr>
            <w:rStyle w:val="Hyperlink"/>
            <w:b/>
            <w:bCs/>
          </w:rPr>
          <w:t>Figure 2.7</w:t>
        </w:r>
      </w:hyperlink>
      <w:r w:rsidRPr="00176715">
        <w:t> displays a minitab-produced dot plot for the Canadian unemployment data shown in </w:t>
      </w:r>
      <w:hyperlink r:id="rId110" w:anchor="tab2.1" w:history="1">
        <w:r w:rsidRPr="00176715">
          <w:rPr>
            <w:rStyle w:val="Hyperlink"/>
            <w:b/>
            <w:bCs/>
          </w:rPr>
          <w:t>Table 2.1</w:t>
        </w:r>
      </w:hyperlink>
      <w:r w:rsidRPr="00176715">
        <w:t xml:space="preserve">. Note that the distribution is relatively balanced with a peak near </w:t>
      </w:r>
      <w:r w:rsidRPr="00176715">
        <w:lastRenderedPageBreak/>
        <w:t>the center. There are a few gaps to note, such as from 4.9 to 5.3, from 9.9 to 10.2, and from 11.5 to 11.9. In addition, there are groupings around 6.0, 7.1, and 7.5.</w:t>
      </w:r>
    </w:p>
    <w:p w14:paraId="305BDF35" w14:textId="77777777" w:rsidR="00176715" w:rsidRPr="00176715" w:rsidRDefault="00176715" w:rsidP="00176715">
      <w:pPr>
        <w:rPr>
          <w:b/>
          <w:bCs/>
        </w:rPr>
      </w:pPr>
      <w:r w:rsidRPr="00176715">
        <w:rPr>
          <w:b/>
          <w:bCs/>
        </w:rPr>
        <w:t>Stem-and-Leaf Plots</w:t>
      </w:r>
    </w:p>
    <w:p w14:paraId="4F8EC7B9" w14:textId="4609178D" w:rsidR="00176715" w:rsidRPr="00176715" w:rsidRDefault="00176715" w:rsidP="00176715">
      <w:r w:rsidRPr="00176715">
        <w:drawing>
          <wp:inline distT="0" distB="0" distL="0" distR="0" wp14:anchorId="304A74A3" wp14:editId="66FAFEAD">
            <wp:extent cx="1314450" cy="542925"/>
            <wp:effectExtent l="0" t="0" r="0" b="9525"/>
            <wp:docPr id="1721302596"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Another way to organize raw data into groups besides using a frequency distribution is a </w:t>
      </w:r>
      <w:r w:rsidRPr="00176715">
        <w:rPr>
          <w:b/>
          <w:bCs/>
        </w:rPr>
        <w:t>stem-and-leaf plot</w:t>
      </w:r>
      <w:r w:rsidRPr="00176715">
        <w:t>. This technique is simple and provides a unique view of the data. A stem-and-leaf plot is constructed by separating the digits for each number of the data into two groups, </w:t>
      </w:r>
      <w:r w:rsidRPr="00176715">
        <w:rPr>
          <w:i/>
          <w:iCs/>
        </w:rPr>
        <w:t>a stem and a leaf</w:t>
      </w:r>
      <w:r w:rsidRPr="00176715">
        <w:t>. The leftmost digits are the stem and consist of the higher valued digits. The rightmost digits are the leaves and contain the lower values. If a set of data has only two digits, the stem is the value on the left and the leaf is the value on the right. For example, if 34 is one of the numbers, the stem is 3 and the leaf is 4. For numbers with more than two digits, division of stem and leaf is a matter of researcher preference.</w:t>
      </w:r>
    </w:p>
    <w:p w14:paraId="3390EB62" w14:textId="77777777" w:rsidR="00176715" w:rsidRPr="00176715" w:rsidRDefault="00176715" w:rsidP="00176715">
      <w:hyperlink r:id="rId111" w:anchor="tab2.4" w:history="1">
        <w:r w:rsidRPr="00176715">
          <w:rPr>
            <w:rStyle w:val="Hyperlink"/>
            <w:b/>
            <w:bCs/>
          </w:rPr>
          <w:t>Table 2.4</w:t>
        </w:r>
      </w:hyperlink>
      <w:r w:rsidRPr="00176715">
        <w:t> contains scores from an examination on plant safety policy and rules given to a group of 35 job trainees. A stem-and-leaf plot of these data is displayed in </w:t>
      </w:r>
      <w:hyperlink r:id="rId112" w:anchor="tab2.5" w:history="1">
        <w:r w:rsidRPr="00176715">
          <w:rPr>
            <w:rStyle w:val="Hyperlink"/>
            <w:b/>
            <w:bCs/>
          </w:rPr>
          <w:t>Table 2.5</w:t>
        </w:r>
      </w:hyperlink>
      <w:r w:rsidRPr="00176715">
        <w:t>. One advantage of such a distribution is that the instructor can readily see whether the scores are in the upper or lower end of each bracket and also determine the spread of the scores. A second advantage of stem-and-leaf plots is that the values of the original raw data are retained (whereas most frequency distributions and graphic depictions use the class midpoint to represent the values in a class).</w:t>
      </w:r>
    </w:p>
    <w:p w14:paraId="59A2ED03" w14:textId="77777777" w:rsidR="00176715" w:rsidRPr="00176715" w:rsidRDefault="00176715" w:rsidP="00176715">
      <w:r w:rsidRPr="00176715">
        <w:rPr>
          <w:b/>
          <w:bCs/>
        </w:rPr>
        <w:t>TABLE 2.4</w:t>
      </w:r>
      <w:r w:rsidRPr="00176715">
        <w:t> Safety Examination Scores </w:t>
      </w:r>
      <w:r w:rsidRPr="00176715">
        <w:rPr>
          <w:b/>
          <w:bCs/>
        </w:rPr>
        <w:t>Stem Leaf</w:t>
      </w:r>
      <w:r w:rsidRPr="00176715">
        <w:t> for Plant Trainees</w:t>
      </w:r>
    </w:p>
    <w:p w14:paraId="5A6B60D5" w14:textId="2B2AEC2F" w:rsidR="00176715" w:rsidRPr="00176715" w:rsidRDefault="00176715" w:rsidP="00176715">
      <w:r w:rsidRPr="00176715">
        <w:drawing>
          <wp:inline distT="0" distB="0" distL="0" distR="0" wp14:anchorId="3369522E" wp14:editId="24E61E73">
            <wp:extent cx="1847850" cy="1314450"/>
            <wp:effectExtent l="0" t="0" r="0" b="0"/>
            <wp:docPr id="113924872" name="Picture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47850" cy="1314450"/>
                    </a:xfrm>
                    <a:prstGeom prst="rect">
                      <a:avLst/>
                    </a:prstGeom>
                    <a:noFill/>
                    <a:ln>
                      <a:noFill/>
                    </a:ln>
                  </pic:spPr>
                </pic:pic>
              </a:graphicData>
            </a:graphic>
          </wp:inline>
        </w:drawing>
      </w:r>
    </w:p>
    <w:p w14:paraId="646EB5ED" w14:textId="77777777" w:rsidR="00176715" w:rsidRPr="00176715" w:rsidRDefault="00176715" w:rsidP="00176715">
      <w:r w:rsidRPr="00176715">
        <w:rPr>
          <w:b/>
          <w:bCs/>
        </w:rPr>
        <w:t>TABLE 2.5</w:t>
      </w:r>
      <w:r w:rsidRPr="00176715">
        <w:t> Stem-and-Leaf Plot for Plant Safety Examination Data</w:t>
      </w:r>
    </w:p>
    <w:p w14:paraId="06462A2E" w14:textId="4B59E0EB" w:rsidR="00176715" w:rsidRPr="00176715" w:rsidRDefault="00176715" w:rsidP="00176715">
      <w:r w:rsidRPr="00176715">
        <w:lastRenderedPageBreak/>
        <w:drawing>
          <wp:inline distT="0" distB="0" distL="0" distR="0" wp14:anchorId="6A8274B1" wp14:editId="67874473">
            <wp:extent cx="2971800" cy="1724025"/>
            <wp:effectExtent l="0" t="0" r="0" b="9525"/>
            <wp:docPr id="1198170066" name="Picture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1800" cy="1724025"/>
                    </a:xfrm>
                    <a:prstGeom prst="rect">
                      <a:avLst/>
                    </a:prstGeom>
                    <a:noFill/>
                    <a:ln>
                      <a:noFill/>
                    </a:ln>
                  </pic:spPr>
                </pic:pic>
              </a:graphicData>
            </a:graphic>
          </wp:inline>
        </w:drawing>
      </w:r>
    </w:p>
    <w:p w14:paraId="4CCCDB76" w14:textId="77777777" w:rsidR="00176715" w:rsidRPr="00176715" w:rsidRDefault="00176715" w:rsidP="00176715">
      <w:r w:rsidRPr="00176715">
        <w:rPr>
          <w:b/>
          <w:bCs/>
        </w:rPr>
        <w:t>DEMONSTRATION PROBLEM 2.2</w:t>
      </w:r>
    </w:p>
    <w:p w14:paraId="6A0C12E9" w14:textId="77777777" w:rsidR="00176715" w:rsidRPr="00176715" w:rsidRDefault="00176715" w:rsidP="00176715">
      <w:r w:rsidRPr="00176715">
        <w:t>The following data represent the costs (in dollars) of a sample of 30 postal mailings by a company.</w:t>
      </w:r>
    </w:p>
    <w:p w14:paraId="6C3E54B3" w14:textId="77940F77" w:rsidR="00176715" w:rsidRPr="00176715" w:rsidRDefault="00176715" w:rsidP="00176715">
      <w:r w:rsidRPr="00176715">
        <w:drawing>
          <wp:inline distT="0" distB="0" distL="0" distR="0" wp14:anchorId="29C39D2B" wp14:editId="73289975">
            <wp:extent cx="2676525" cy="781050"/>
            <wp:effectExtent l="0" t="0" r="9525" b="0"/>
            <wp:docPr id="1096703110"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6525" cy="781050"/>
                    </a:xfrm>
                    <a:prstGeom prst="rect">
                      <a:avLst/>
                    </a:prstGeom>
                    <a:noFill/>
                    <a:ln>
                      <a:noFill/>
                    </a:ln>
                  </pic:spPr>
                </pic:pic>
              </a:graphicData>
            </a:graphic>
          </wp:inline>
        </w:drawing>
      </w:r>
    </w:p>
    <w:p w14:paraId="2E4451FC" w14:textId="77777777" w:rsidR="00176715" w:rsidRPr="00176715" w:rsidRDefault="00176715" w:rsidP="00176715">
      <w:r w:rsidRPr="00176715">
        <w:t>Using dollars as a stem and cents as a leaf, construct a stem-and-leaf plot of the data.</w:t>
      </w:r>
    </w:p>
    <w:p w14:paraId="0E0A0D3D" w14:textId="77777777" w:rsidR="00176715" w:rsidRPr="00176715" w:rsidRDefault="00176715" w:rsidP="00176715">
      <w:pPr>
        <w:rPr>
          <w:b/>
          <w:bCs/>
        </w:rPr>
      </w:pPr>
      <w:r w:rsidRPr="00176715">
        <w:rPr>
          <w:b/>
          <w:bCs/>
        </w:rPr>
        <w:t>Solution</w:t>
      </w:r>
    </w:p>
    <w:p w14:paraId="32AA84B9" w14:textId="72ACEC91" w:rsidR="00176715" w:rsidRPr="00176715" w:rsidRDefault="00176715" w:rsidP="00176715">
      <w:r w:rsidRPr="00176715">
        <w:drawing>
          <wp:inline distT="0" distB="0" distL="0" distR="0" wp14:anchorId="50713F8E" wp14:editId="07B2D548">
            <wp:extent cx="3162300" cy="1876425"/>
            <wp:effectExtent l="0" t="0" r="0" b="9525"/>
            <wp:docPr id="1840207377"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62300" cy="1876425"/>
                    </a:xfrm>
                    <a:prstGeom prst="rect">
                      <a:avLst/>
                    </a:prstGeom>
                    <a:noFill/>
                    <a:ln>
                      <a:noFill/>
                    </a:ln>
                  </pic:spPr>
                </pic:pic>
              </a:graphicData>
            </a:graphic>
          </wp:inline>
        </w:drawing>
      </w:r>
    </w:p>
    <w:p w14:paraId="52B28373" w14:textId="77777777" w:rsidR="00176715" w:rsidRPr="00176715" w:rsidRDefault="00176715" w:rsidP="00176715">
      <w:pPr>
        <w:rPr>
          <w:b/>
          <w:bCs/>
        </w:rPr>
      </w:pPr>
      <w:r w:rsidRPr="00176715">
        <w:rPr>
          <w:b/>
          <w:bCs/>
        </w:rPr>
        <w:t>2.2 PROBLEMS</w:t>
      </w:r>
    </w:p>
    <w:p w14:paraId="2569AF3E" w14:textId="77777777" w:rsidR="00176715" w:rsidRPr="00176715" w:rsidRDefault="00176715" w:rsidP="00176715">
      <w:pPr>
        <w:numPr>
          <w:ilvl w:val="0"/>
          <w:numId w:val="69"/>
        </w:numPr>
      </w:pPr>
      <w:r w:rsidRPr="00176715">
        <w:rPr>
          <w:b/>
          <w:bCs/>
        </w:rPr>
        <w:t>2.6</w:t>
      </w:r>
      <w:r w:rsidRPr="00176715">
        <w:t> Assembly times for components must be understood in order to “level” the stages of a production process. Construct both a histogram and a frequency polygon for the following assembly time data and comment on the key characteristics of the distribution.</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41C201C8" w14:textId="77777777">
        <w:trPr>
          <w:tblHeader/>
        </w:trPr>
        <w:tc>
          <w:tcPr>
            <w:tcW w:w="0" w:type="auto"/>
            <w:tcBorders>
              <w:top w:val="nil"/>
              <w:left w:val="nil"/>
              <w:bottom w:val="nil"/>
              <w:right w:val="nil"/>
            </w:tcBorders>
            <w:vAlign w:val="center"/>
            <w:hideMark/>
          </w:tcPr>
          <w:p w14:paraId="6274968B" w14:textId="77777777" w:rsidR="00176715" w:rsidRPr="00176715" w:rsidRDefault="00176715" w:rsidP="00176715">
            <w:r w:rsidRPr="00176715">
              <w:rPr>
                <w:b/>
                <w:bCs/>
              </w:rPr>
              <w:lastRenderedPageBreak/>
              <w:t>Class Interval</w:t>
            </w:r>
          </w:p>
        </w:tc>
        <w:tc>
          <w:tcPr>
            <w:tcW w:w="0" w:type="auto"/>
            <w:tcBorders>
              <w:top w:val="nil"/>
              <w:left w:val="nil"/>
              <w:bottom w:val="nil"/>
              <w:right w:val="nil"/>
            </w:tcBorders>
            <w:vAlign w:val="center"/>
            <w:hideMark/>
          </w:tcPr>
          <w:p w14:paraId="2DC0351A" w14:textId="77777777" w:rsidR="00176715" w:rsidRPr="00176715" w:rsidRDefault="00176715" w:rsidP="00176715">
            <w:r w:rsidRPr="00176715">
              <w:rPr>
                <w:b/>
                <w:bCs/>
              </w:rPr>
              <w:t>Frequency</w:t>
            </w:r>
          </w:p>
        </w:tc>
      </w:tr>
      <w:tr w:rsidR="00176715" w:rsidRPr="00176715" w14:paraId="19518915" w14:textId="77777777">
        <w:tc>
          <w:tcPr>
            <w:tcW w:w="0" w:type="auto"/>
            <w:tcBorders>
              <w:top w:val="nil"/>
              <w:left w:val="nil"/>
              <w:bottom w:val="nil"/>
              <w:right w:val="nil"/>
            </w:tcBorders>
            <w:hideMark/>
          </w:tcPr>
          <w:p w14:paraId="4ACB3F9B" w14:textId="77777777" w:rsidR="00176715" w:rsidRPr="00176715" w:rsidRDefault="00176715" w:rsidP="00176715">
            <w:r w:rsidRPr="00176715">
              <w:t>30–under 32</w:t>
            </w:r>
          </w:p>
        </w:tc>
        <w:tc>
          <w:tcPr>
            <w:tcW w:w="0" w:type="auto"/>
            <w:tcBorders>
              <w:top w:val="nil"/>
              <w:left w:val="nil"/>
              <w:bottom w:val="nil"/>
              <w:right w:val="nil"/>
            </w:tcBorders>
            <w:hideMark/>
          </w:tcPr>
          <w:p w14:paraId="7253F100" w14:textId="77777777" w:rsidR="00176715" w:rsidRPr="00176715" w:rsidRDefault="00176715" w:rsidP="00176715">
            <w:r w:rsidRPr="00176715">
              <w:t>5</w:t>
            </w:r>
          </w:p>
        </w:tc>
      </w:tr>
      <w:tr w:rsidR="00176715" w:rsidRPr="00176715" w14:paraId="278C6277" w14:textId="77777777">
        <w:tc>
          <w:tcPr>
            <w:tcW w:w="0" w:type="auto"/>
            <w:tcBorders>
              <w:top w:val="nil"/>
              <w:left w:val="nil"/>
              <w:bottom w:val="nil"/>
              <w:right w:val="nil"/>
            </w:tcBorders>
            <w:hideMark/>
          </w:tcPr>
          <w:p w14:paraId="6804BCAC" w14:textId="77777777" w:rsidR="00176715" w:rsidRPr="00176715" w:rsidRDefault="00176715" w:rsidP="00176715">
            <w:r w:rsidRPr="00176715">
              <w:t>32–under 34</w:t>
            </w:r>
          </w:p>
        </w:tc>
        <w:tc>
          <w:tcPr>
            <w:tcW w:w="0" w:type="auto"/>
            <w:tcBorders>
              <w:top w:val="nil"/>
              <w:left w:val="nil"/>
              <w:bottom w:val="nil"/>
              <w:right w:val="nil"/>
            </w:tcBorders>
            <w:hideMark/>
          </w:tcPr>
          <w:p w14:paraId="18C70EB8" w14:textId="77777777" w:rsidR="00176715" w:rsidRPr="00176715" w:rsidRDefault="00176715" w:rsidP="00176715">
            <w:r w:rsidRPr="00176715">
              <w:t>7</w:t>
            </w:r>
          </w:p>
        </w:tc>
      </w:tr>
      <w:tr w:rsidR="00176715" w:rsidRPr="00176715" w14:paraId="4212C9D4" w14:textId="77777777">
        <w:tc>
          <w:tcPr>
            <w:tcW w:w="0" w:type="auto"/>
            <w:tcBorders>
              <w:top w:val="nil"/>
              <w:left w:val="nil"/>
              <w:bottom w:val="nil"/>
              <w:right w:val="nil"/>
            </w:tcBorders>
            <w:hideMark/>
          </w:tcPr>
          <w:p w14:paraId="4FAA3CDB" w14:textId="77777777" w:rsidR="00176715" w:rsidRPr="00176715" w:rsidRDefault="00176715" w:rsidP="00176715">
            <w:r w:rsidRPr="00176715">
              <w:t>34–under 36</w:t>
            </w:r>
          </w:p>
        </w:tc>
        <w:tc>
          <w:tcPr>
            <w:tcW w:w="0" w:type="auto"/>
            <w:tcBorders>
              <w:top w:val="nil"/>
              <w:left w:val="nil"/>
              <w:bottom w:val="nil"/>
              <w:right w:val="nil"/>
            </w:tcBorders>
            <w:hideMark/>
          </w:tcPr>
          <w:p w14:paraId="50ED7E4A" w14:textId="77777777" w:rsidR="00176715" w:rsidRPr="00176715" w:rsidRDefault="00176715" w:rsidP="00176715">
            <w:r w:rsidRPr="00176715">
              <w:t>15</w:t>
            </w:r>
          </w:p>
        </w:tc>
      </w:tr>
      <w:tr w:rsidR="00176715" w:rsidRPr="00176715" w14:paraId="4ECA38EB" w14:textId="77777777">
        <w:tc>
          <w:tcPr>
            <w:tcW w:w="0" w:type="auto"/>
            <w:tcBorders>
              <w:top w:val="nil"/>
              <w:left w:val="nil"/>
              <w:bottom w:val="nil"/>
              <w:right w:val="nil"/>
            </w:tcBorders>
            <w:hideMark/>
          </w:tcPr>
          <w:p w14:paraId="65D5A7E6" w14:textId="77777777" w:rsidR="00176715" w:rsidRPr="00176715" w:rsidRDefault="00176715" w:rsidP="00176715">
            <w:r w:rsidRPr="00176715">
              <w:t>36–under 38</w:t>
            </w:r>
          </w:p>
        </w:tc>
        <w:tc>
          <w:tcPr>
            <w:tcW w:w="0" w:type="auto"/>
            <w:tcBorders>
              <w:top w:val="nil"/>
              <w:left w:val="nil"/>
              <w:bottom w:val="nil"/>
              <w:right w:val="nil"/>
            </w:tcBorders>
            <w:hideMark/>
          </w:tcPr>
          <w:p w14:paraId="5097133F" w14:textId="77777777" w:rsidR="00176715" w:rsidRPr="00176715" w:rsidRDefault="00176715" w:rsidP="00176715">
            <w:r w:rsidRPr="00176715">
              <w:t>21</w:t>
            </w:r>
          </w:p>
        </w:tc>
      </w:tr>
      <w:tr w:rsidR="00176715" w:rsidRPr="00176715" w14:paraId="47E597B3" w14:textId="77777777">
        <w:tc>
          <w:tcPr>
            <w:tcW w:w="0" w:type="auto"/>
            <w:tcBorders>
              <w:top w:val="nil"/>
              <w:left w:val="nil"/>
              <w:bottom w:val="nil"/>
              <w:right w:val="nil"/>
            </w:tcBorders>
            <w:hideMark/>
          </w:tcPr>
          <w:p w14:paraId="3EF671D4" w14:textId="77777777" w:rsidR="00176715" w:rsidRPr="00176715" w:rsidRDefault="00176715" w:rsidP="00176715">
            <w:r w:rsidRPr="00176715">
              <w:t>38–under 40</w:t>
            </w:r>
          </w:p>
        </w:tc>
        <w:tc>
          <w:tcPr>
            <w:tcW w:w="0" w:type="auto"/>
            <w:tcBorders>
              <w:top w:val="nil"/>
              <w:left w:val="nil"/>
              <w:bottom w:val="nil"/>
              <w:right w:val="nil"/>
            </w:tcBorders>
            <w:hideMark/>
          </w:tcPr>
          <w:p w14:paraId="0F799F6B" w14:textId="77777777" w:rsidR="00176715" w:rsidRPr="00176715" w:rsidRDefault="00176715" w:rsidP="00176715">
            <w:r w:rsidRPr="00176715">
              <w:t>34</w:t>
            </w:r>
          </w:p>
        </w:tc>
      </w:tr>
      <w:tr w:rsidR="00176715" w:rsidRPr="00176715" w14:paraId="5B63123C" w14:textId="77777777">
        <w:tc>
          <w:tcPr>
            <w:tcW w:w="0" w:type="auto"/>
            <w:tcBorders>
              <w:top w:val="nil"/>
              <w:left w:val="nil"/>
              <w:bottom w:val="nil"/>
              <w:right w:val="nil"/>
            </w:tcBorders>
            <w:hideMark/>
          </w:tcPr>
          <w:p w14:paraId="4DF980F9" w14:textId="77777777" w:rsidR="00176715" w:rsidRPr="00176715" w:rsidRDefault="00176715" w:rsidP="00176715">
            <w:r w:rsidRPr="00176715">
              <w:t>40–under 42</w:t>
            </w:r>
          </w:p>
        </w:tc>
        <w:tc>
          <w:tcPr>
            <w:tcW w:w="0" w:type="auto"/>
            <w:tcBorders>
              <w:top w:val="nil"/>
              <w:left w:val="nil"/>
              <w:bottom w:val="nil"/>
              <w:right w:val="nil"/>
            </w:tcBorders>
            <w:hideMark/>
          </w:tcPr>
          <w:p w14:paraId="77D5AD37" w14:textId="77777777" w:rsidR="00176715" w:rsidRPr="00176715" w:rsidRDefault="00176715" w:rsidP="00176715">
            <w:r w:rsidRPr="00176715">
              <w:t>24</w:t>
            </w:r>
          </w:p>
        </w:tc>
      </w:tr>
      <w:tr w:rsidR="00176715" w:rsidRPr="00176715" w14:paraId="6D902407" w14:textId="77777777">
        <w:tc>
          <w:tcPr>
            <w:tcW w:w="0" w:type="auto"/>
            <w:tcBorders>
              <w:top w:val="nil"/>
              <w:left w:val="nil"/>
              <w:bottom w:val="nil"/>
              <w:right w:val="nil"/>
            </w:tcBorders>
            <w:hideMark/>
          </w:tcPr>
          <w:p w14:paraId="02BF805C" w14:textId="77777777" w:rsidR="00176715" w:rsidRPr="00176715" w:rsidRDefault="00176715" w:rsidP="00176715">
            <w:r w:rsidRPr="00176715">
              <w:t>42–under 44</w:t>
            </w:r>
          </w:p>
        </w:tc>
        <w:tc>
          <w:tcPr>
            <w:tcW w:w="0" w:type="auto"/>
            <w:tcBorders>
              <w:top w:val="nil"/>
              <w:left w:val="nil"/>
              <w:bottom w:val="nil"/>
              <w:right w:val="nil"/>
            </w:tcBorders>
            <w:hideMark/>
          </w:tcPr>
          <w:p w14:paraId="07AC06DE" w14:textId="77777777" w:rsidR="00176715" w:rsidRPr="00176715" w:rsidRDefault="00176715" w:rsidP="00176715">
            <w:r w:rsidRPr="00176715">
              <w:t>17</w:t>
            </w:r>
          </w:p>
        </w:tc>
      </w:tr>
      <w:tr w:rsidR="00176715" w:rsidRPr="00176715" w14:paraId="58782FAA" w14:textId="77777777">
        <w:tc>
          <w:tcPr>
            <w:tcW w:w="0" w:type="auto"/>
            <w:tcBorders>
              <w:top w:val="nil"/>
              <w:left w:val="nil"/>
              <w:bottom w:val="nil"/>
              <w:right w:val="nil"/>
            </w:tcBorders>
            <w:hideMark/>
          </w:tcPr>
          <w:p w14:paraId="4DC305E9" w14:textId="77777777" w:rsidR="00176715" w:rsidRPr="00176715" w:rsidRDefault="00176715" w:rsidP="00176715">
            <w:r w:rsidRPr="00176715">
              <w:t>44–under 46</w:t>
            </w:r>
          </w:p>
        </w:tc>
        <w:tc>
          <w:tcPr>
            <w:tcW w:w="0" w:type="auto"/>
            <w:tcBorders>
              <w:top w:val="nil"/>
              <w:left w:val="nil"/>
              <w:bottom w:val="nil"/>
              <w:right w:val="nil"/>
            </w:tcBorders>
            <w:hideMark/>
          </w:tcPr>
          <w:p w14:paraId="4DC6A36B" w14:textId="77777777" w:rsidR="00176715" w:rsidRPr="00176715" w:rsidRDefault="00176715" w:rsidP="00176715">
            <w:r w:rsidRPr="00176715">
              <w:t>8</w:t>
            </w:r>
          </w:p>
        </w:tc>
      </w:tr>
    </w:tbl>
    <w:p w14:paraId="15C966E6" w14:textId="77777777" w:rsidR="00176715" w:rsidRPr="00176715" w:rsidRDefault="00176715" w:rsidP="00176715">
      <w:pPr>
        <w:numPr>
          <w:ilvl w:val="0"/>
          <w:numId w:val="69"/>
        </w:numPr>
      </w:pPr>
      <w:r w:rsidRPr="00176715">
        <w:rPr>
          <w:b/>
          <w:bCs/>
        </w:rPr>
        <w:t>2.7</w:t>
      </w:r>
      <w:r w:rsidRPr="00176715">
        <w:t> A call center is trying to better understand staffing requirements. It investigates the number of calls received during the evening shift and obtains the information given below. Construct a histogram of the data and comment on the key characteristics of the distribution. Construct a frequency polygon and compare it to the histogram. Which do you prefer, and why?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64900566" w14:textId="77777777">
        <w:trPr>
          <w:tblHeader/>
        </w:trPr>
        <w:tc>
          <w:tcPr>
            <w:tcW w:w="0" w:type="auto"/>
            <w:tcBorders>
              <w:top w:val="nil"/>
              <w:left w:val="nil"/>
              <w:bottom w:val="nil"/>
              <w:right w:val="nil"/>
            </w:tcBorders>
            <w:vAlign w:val="center"/>
            <w:hideMark/>
          </w:tcPr>
          <w:p w14:paraId="6A7D4CBC" w14:textId="77777777" w:rsidR="00176715" w:rsidRPr="00176715" w:rsidRDefault="00176715" w:rsidP="00176715">
            <w:r w:rsidRPr="00176715">
              <w:rPr>
                <w:b/>
                <w:bCs/>
              </w:rPr>
              <w:t>Class Interval</w:t>
            </w:r>
          </w:p>
        </w:tc>
        <w:tc>
          <w:tcPr>
            <w:tcW w:w="0" w:type="auto"/>
            <w:tcBorders>
              <w:top w:val="nil"/>
              <w:left w:val="nil"/>
              <w:bottom w:val="nil"/>
              <w:right w:val="nil"/>
            </w:tcBorders>
            <w:vAlign w:val="center"/>
            <w:hideMark/>
          </w:tcPr>
          <w:p w14:paraId="63F5B790" w14:textId="77777777" w:rsidR="00176715" w:rsidRPr="00176715" w:rsidRDefault="00176715" w:rsidP="00176715">
            <w:r w:rsidRPr="00176715">
              <w:rPr>
                <w:b/>
                <w:bCs/>
              </w:rPr>
              <w:t>Frequency</w:t>
            </w:r>
          </w:p>
        </w:tc>
      </w:tr>
      <w:tr w:rsidR="00176715" w:rsidRPr="00176715" w14:paraId="15AA5DCF" w14:textId="77777777">
        <w:tc>
          <w:tcPr>
            <w:tcW w:w="0" w:type="auto"/>
            <w:tcBorders>
              <w:top w:val="nil"/>
              <w:left w:val="nil"/>
              <w:bottom w:val="nil"/>
              <w:right w:val="nil"/>
            </w:tcBorders>
            <w:hideMark/>
          </w:tcPr>
          <w:p w14:paraId="042BFE17" w14:textId="77777777" w:rsidR="00176715" w:rsidRPr="00176715" w:rsidRDefault="00176715" w:rsidP="00176715">
            <w:r w:rsidRPr="00176715">
              <w:t>10–under 20</w:t>
            </w:r>
          </w:p>
        </w:tc>
        <w:tc>
          <w:tcPr>
            <w:tcW w:w="0" w:type="auto"/>
            <w:tcBorders>
              <w:top w:val="nil"/>
              <w:left w:val="nil"/>
              <w:bottom w:val="nil"/>
              <w:right w:val="nil"/>
            </w:tcBorders>
            <w:hideMark/>
          </w:tcPr>
          <w:p w14:paraId="26BF5847" w14:textId="77777777" w:rsidR="00176715" w:rsidRPr="00176715" w:rsidRDefault="00176715" w:rsidP="00176715">
            <w:r w:rsidRPr="00176715">
              <w:t>9</w:t>
            </w:r>
          </w:p>
        </w:tc>
      </w:tr>
      <w:tr w:rsidR="00176715" w:rsidRPr="00176715" w14:paraId="62227748" w14:textId="77777777">
        <w:tc>
          <w:tcPr>
            <w:tcW w:w="0" w:type="auto"/>
            <w:tcBorders>
              <w:top w:val="nil"/>
              <w:left w:val="nil"/>
              <w:bottom w:val="nil"/>
              <w:right w:val="nil"/>
            </w:tcBorders>
            <w:hideMark/>
          </w:tcPr>
          <w:p w14:paraId="43DD82A6" w14:textId="77777777" w:rsidR="00176715" w:rsidRPr="00176715" w:rsidRDefault="00176715" w:rsidP="00176715">
            <w:r w:rsidRPr="00176715">
              <w:t>20–under 30</w:t>
            </w:r>
          </w:p>
        </w:tc>
        <w:tc>
          <w:tcPr>
            <w:tcW w:w="0" w:type="auto"/>
            <w:tcBorders>
              <w:top w:val="nil"/>
              <w:left w:val="nil"/>
              <w:bottom w:val="nil"/>
              <w:right w:val="nil"/>
            </w:tcBorders>
            <w:hideMark/>
          </w:tcPr>
          <w:p w14:paraId="23E9F9D7" w14:textId="77777777" w:rsidR="00176715" w:rsidRPr="00176715" w:rsidRDefault="00176715" w:rsidP="00176715">
            <w:r w:rsidRPr="00176715">
              <w:t>7</w:t>
            </w:r>
          </w:p>
        </w:tc>
      </w:tr>
      <w:tr w:rsidR="00176715" w:rsidRPr="00176715" w14:paraId="1A6F73F3" w14:textId="77777777">
        <w:tc>
          <w:tcPr>
            <w:tcW w:w="0" w:type="auto"/>
            <w:tcBorders>
              <w:top w:val="nil"/>
              <w:left w:val="nil"/>
              <w:bottom w:val="nil"/>
              <w:right w:val="nil"/>
            </w:tcBorders>
            <w:hideMark/>
          </w:tcPr>
          <w:p w14:paraId="5F46FE9D" w14:textId="77777777" w:rsidR="00176715" w:rsidRPr="00176715" w:rsidRDefault="00176715" w:rsidP="00176715">
            <w:r w:rsidRPr="00176715">
              <w:lastRenderedPageBreak/>
              <w:t>30–under 40</w:t>
            </w:r>
          </w:p>
        </w:tc>
        <w:tc>
          <w:tcPr>
            <w:tcW w:w="0" w:type="auto"/>
            <w:tcBorders>
              <w:top w:val="nil"/>
              <w:left w:val="nil"/>
              <w:bottom w:val="nil"/>
              <w:right w:val="nil"/>
            </w:tcBorders>
            <w:hideMark/>
          </w:tcPr>
          <w:p w14:paraId="41A2B7BC" w14:textId="77777777" w:rsidR="00176715" w:rsidRPr="00176715" w:rsidRDefault="00176715" w:rsidP="00176715">
            <w:r w:rsidRPr="00176715">
              <w:t>10</w:t>
            </w:r>
          </w:p>
        </w:tc>
      </w:tr>
      <w:tr w:rsidR="00176715" w:rsidRPr="00176715" w14:paraId="469FF599" w14:textId="77777777">
        <w:tc>
          <w:tcPr>
            <w:tcW w:w="0" w:type="auto"/>
            <w:tcBorders>
              <w:top w:val="nil"/>
              <w:left w:val="nil"/>
              <w:bottom w:val="nil"/>
              <w:right w:val="nil"/>
            </w:tcBorders>
            <w:hideMark/>
          </w:tcPr>
          <w:p w14:paraId="40C00426" w14:textId="77777777" w:rsidR="00176715" w:rsidRPr="00176715" w:rsidRDefault="00176715" w:rsidP="00176715">
            <w:r w:rsidRPr="00176715">
              <w:t>40–under 50</w:t>
            </w:r>
          </w:p>
        </w:tc>
        <w:tc>
          <w:tcPr>
            <w:tcW w:w="0" w:type="auto"/>
            <w:tcBorders>
              <w:top w:val="nil"/>
              <w:left w:val="nil"/>
              <w:bottom w:val="nil"/>
              <w:right w:val="nil"/>
            </w:tcBorders>
            <w:hideMark/>
          </w:tcPr>
          <w:p w14:paraId="216BFB9A" w14:textId="77777777" w:rsidR="00176715" w:rsidRPr="00176715" w:rsidRDefault="00176715" w:rsidP="00176715">
            <w:r w:rsidRPr="00176715">
              <w:t>6</w:t>
            </w:r>
          </w:p>
        </w:tc>
      </w:tr>
      <w:tr w:rsidR="00176715" w:rsidRPr="00176715" w14:paraId="368DF97B" w14:textId="77777777">
        <w:tc>
          <w:tcPr>
            <w:tcW w:w="0" w:type="auto"/>
            <w:tcBorders>
              <w:top w:val="nil"/>
              <w:left w:val="nil"/>
              <w:bottom w:val="nil"/>
              <w:right w:val="nil"/>
            </w:tcBorders>
            <w:hideMark/>
          </w:tcPr>
          <w:p w14:paraId="019DC055" w14:textId="77777777" w:rsidR="00176715" w:rsidRPr="00176715" w:rsidRDefault="00176715" w:rsidP="00176715">
            <w:r w:rsidRPr="00176715">
              <w:t>50–under 60</w:t>
            </w:r>
          </w:p>
        </w:tc>
        <w:tc>
          <w:tcPr>
            <w:tcW w:w="0" w:type="auto"/>
            <w:tcBorders>
              <w:top w:val="nil"/>
              <w:left w:val="nil"/>
              <w:bottom w:val="nil"/>
              <w:right w:val="nil"/>
            </w:tcBorders>
            <w:hideMark/>
          </w:tcPr>
          <w:p w14:paraId="1BE836E0" w14:textId="77777777" w:rsidR="00176715" w:rsidRPr="00176715" w:rsidRDefault="00176715" w:rsidP="00176715">
            <w:r w:rsidRPr="00176715">
              <w:t>13</w:t>
            </w:r>
          </w:p>
        </w:tc>
      </w:tr>
      <w:tr w:rsidR="00176715" w:rsidRPr="00176715" w14:paraId="7518A586" w14:textId="77777777">
        <w:tc>
          <w:tcPr>
            <w:tcW w:w="0" w:type="auto"/>
            <w:tcBorders>
              <w:top w:val="nil"/>
              <w:left w:val="nil"/>
              <w:bottom w:val="nil"/>
              <w:right w:val="nil"/>
            </w:tcBorders>
            <w:hideMark/>
          </w:tcPr>
          <w:p w14:paraId="7FA8BB4F" w14:textId="77777777" w:rsidR="00176715" w:rsidRPr="00176715" w:rsidRDefault="00176715" w:rsidP="00176715">
            <w:r w:rsidRPr="00176715">
              <w:t>60–under 70</w:t>
            </w:r>
          </w:p>
        </w:tc>
        <w:tc>
          <w:tcPr>
            <w:tcW w:w="0" w:type="auto"/>
            <w:tcBorders>
              <w:top w:val="nil"/>
              <w:left w:val="nil"/>
              <w:bottom w:val="nil"/>
              <w:right w:val="nil"/>
            </w:tcBorders>
            <w:hideMark/>
          </w:tcPr>
          <w:p w14:paraId="0726C322" w14:textId="77777777" w:rsidR="00176715" w:rsidRPr="00176715" w:rsidRDefault="00176715" w:rsidP="00176715">
            <w:r w:rsidRPr="00176715">
              <w:t>18</w:t>
            </w:r>
          </w:p>
        </w:tc>
      </w:tr>
      <w:tr w:rsidR="00176715" w:rsidRPr="00176715" w14:paraId="7A5B10C7" w14:textId="77777777">
        <w:tc>
          <w:tcPr>
            <w:tcW w:w="0" w:type="auto"/>
            <w:tcBorders>
              <w:top w:val="nil"/>
              <w:left w:val="nil"/>
              <w:bottom w:val="nil"/>
              <w:right w:val="nil"/>
            </w:tcBorders>
            <w:hideMark/>
          </w:tcPr>
          <w:p w14:paraId="4D92EC08" w14:textId="77777777" w:rsidR="00176715" w:rsidRPr="00176715" w:rsidRDefault="00176715" w:rsidP="00176715">
            <w:r w:rsidRPr="00176715">
              <w:t>70–under 80</w:t>
            </w:r>
          </w:p>
        </w:tc>
        <w:tc>
          <w:tcPr>
            <w:tcW w:w="0" w:type="auto"/>
            <w:tcBorders>
              <w:top w:val="nil"/>
              <w:left w:val="nil"/>
              <w:bottom w:val="nil"/>
              <w:right w:val="nil"/>
            </w:tcBorders>
            <w:hideMark/>
          </w:tcPr>
          <w:p w14:paraId="1875CD8B" w14:textId="77777777" w:rsidR="00176715" w:rsidRPr="00176715" w:rsidRDefault="00176715" w:rsidP="00176715">
            <w:r w:rsidRPr="00176715">
              <w:t>15</w:t>
            </w:r>
          </w:p>
        </w:tc>
      </w:tr>
    </w:tbl>
    <w:p w14:paraId="129FA6D8" w14:textId="77777777" w:rsidR="00176715" w:rsidRPr="00176715" w:rsidRDefault="00176715" w:rsidP="00176715">
      <w:pPr>
        <w:numPr>
          <w:ilvl w:val="0"/>
          <w:numId w:val="69"/>
        </w:numPr>
      </w:pPr>
      <w:r w:rsidRPr="00176715">
        <w:rPr>
          <w:b/>
          <w:bCs/>
        </w:rPr>
        <w:t>2.8</w:t>
      </w:r>
      <w:r w:rsidRPr="00176715">
        <w:t>Construct an ogive for the following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7A7C35BA" w14:textId="77777777">
        <w:trPr>
          <w:tblHeader/>
        </w:trPr>
        <w:tc>
          <w:tcPr>
            <w:tcW w:w="0" w:type="auto"/>
            <w:tcBorders>
              <w:top w:val="nil"/>
              <w:left w:val="nil"/>
              <w:bottom w:val="nil"/>
              <w:right w:val="nil"/>
            </w:tcBorders>
            <w:vAlign w:val="center"/>
            <w:hideMark/>
          </w:tcPr>
          <w:p w14:paraId="11D06C63" w14:textId="77777777" w:rsidR="00176715" w:rsidRPr="00176715" w:rsidRDefault="00176715" w:rsidP="00176715">
            <w:r w:rsidRPr="00176715">
              <w:rPr>
                <w:b/>
                <w:bCs/>
              </w:rPr>
              <w:t>Class Interval</w:t>
            </w:r>
          </w:p>
        </w:tc>
        <w:tc>
          <w:tcPr>
            <w:tcW w:w="0" w:type="auto"/>
            <w:tcBorders>
              <w:top w:val="nil"/>
              <w:left w:val="nil"/>
              <w:bottom w:val="nil"/>
              <w:right w:val="nil"/>
            </w:tcBorders>
            <w:vAlign w:val="center"/>
            <w:hideMark/>
          </w:tcPr>
          <w:p w14:paraId="03DAC31F" w14:textId="77777777" w:rsidR="00176715" w:rsidRPr="00176715" w:rsidRDefault="00176715" w:rsidP="00176715">
            <w:r w:rsidRPr="00176715">
              <w:rPr>
                <w:b/>
                <w:bCs/>
              </w:rPr>
              <w:t>Frequency</w:t>
            </w:r>
          </w:p>
        </w:tc>
      </w:tr>
      <w:tr w:rsidR="00176715" w:rsidRPr="00176715" w14:paraId="7C8BA240" w14:textId="77777777">
        <w:tc>
          <w:tcPr>
            <w:tcW w:w="0" w:type="auto"/>
            <w:tcBorders>
              <w:top w:val="nil"/>
              <w:left w:val="nil"/>
              <w:bottom w:val="nil"/>
              <w:right w:val="nil"/>
            </w:tcBorders>
            <w:hideMark/>
          </w:tcPr>
          <w:p w14:paraId="0A262CFD" w14:textId="77777777" w:rsidR="00176715" w:rsidRPr="00176715" w:rsidRDefault="00176715" w:rsidP="00176715">
            <w:r w:rsidRPr="00176715">
              <w:t>3–under 6</w:t>
            </w:r>
          </w:p>
        </w:tc>
        <w:tc>
          <w:tcPr>
            <w:tcW w:w="0" w:type="auto"/>
            <w:tcBorders>
              <w:top w:val="nil"/>
              <w:left w:val="nil"/>
              <w:bottom w:val="nil"/>
              <w:right w:val="nil"/>
            </w:tcBorders>
            <w:hideMark/>
          </w:tcPr>
          <w:p w14:paraId="7598A8AB" w14:textId="77777777" w:rsidR="00176715" w:rsidRPr="00176715" w:rsidRDefault="00176715" w:rsidP="00176715">
            <w:r w:rsidRPr="00176715">
              <w:t>2</w:t>
            </w:r>
          </w:p>
        </w:tc>
      </w:tr>
      <w:tr w:rsidR="00176715" w:rsidRPr="00176715" w14:paraId="523BB073" w14:textId="77777777">
        <w:tc>
          <w:tcPr>
            <w:tcW w:w="0" w:type="auto"/>
            <w:tcBorders>
              <w:top w:val="nil"/>
              <w:left w:val="nil"/>
              <w:bottom w:val="nil"/>
              <w:right w:val="nil"/>
            </w:tcBorders>
            <w:hideMark/>
          </w:tcPr>
          <w:p w14:paraId="13DC7474" w14:textId="77777777" w:rsidR="00176715" w:rsidRPr="00176715" w:rsidRDefault="00176715" w:rsidP="00176715">
            <w:r w:rsidRPr="00176715">
              <w:t>6–under 9</w:t>
            </w:r>
          </w:p>
        </w:tc>
        <w:tc>
          <w:tcPr>
            <w:tcW w:w="0" w:type="auto"/>
            <w:tcBorders>
              <w:top w:val="nil"/>
              <w:left w:val="nil"/>
              <w:bottom w:val="nil"/>
              <w:right w:val="nil"/>
            </w:tcBorders>
            <w:hideMark/>
          </w:tcPr>
          <w:p w14:paraId="0B6C3BB8" w14:textId="77777777" w:rsidR="00176715" w:rsidRPr="00176715" w:rsidRDefault="00176715" w:rsidP="00176715">
            <w:r w:rsidRPr="00176715">
              <w:t>5</w:t>
            </w:r>
          </w:p>
        </w:tc>
      </w:tr>
      <w:tr w:rsidR="00176715" w:rsidRPr="00176715" w14:paraId="0B357907" w14:textId="77777777">
        <w:tc>
          <w:tcPr>
            <w:tcW w:w="0" w:type="auto"/>
            <w:tcBorders>
              <w:top w:val="nil"/>
              <w:left w:val="nil"/>
              <w:bottom w:val="nil"/>
              <w:right w:val="nil"/>
            </w:tcBorders>
            <w:hideMark/>
          </w:tcPr>
          <w:p w14:paraId="56ED04DE" w14:textId="77777777" w:rsidR="00176715" w:rsidRPr="00176715" w:rsidRDefault="00176715" w:rsidP="00176715">
            <w:r w:rsidRPr="00176715">
              <w:t>9–under 12</w:t>
            </w:r>
          </w:p>
        </w:tc>
        <w:tc>
          <w:tcPr>
            <w:tcW w:w="0" w:type="auto"/>
            <w:tcBorders>
              <w:top w:val="nil"/>
              <w:left w:val="nil"/>
              <w:bottom w:val="nil"/>
              <w:right w:val="nil"/>
            </w:tcBorders>
            <w:hideMark/>
          </w:tcPr>
          <w:p w14:paraId="5DE0915D" w14:textId="77777777" w:rsidR="00176715" w:rsidRPr="00176715" w:rsidRDefault="00176715" w:rsidP="00176715">
            <w:r w:rsidRPr="00176715">
              <w:t>10</w:t>
            </w:r>
          </w:p>
        </w:tc>
      </w:tr>
      <w:tr w:rsidR="00176715" w:rsidRPr="00176715" w14:paraId="024F9338" w14:textId="77777777">
        <w:tc>
          <w:tcPr>
            <w:tcW w:w="0" w:type="auto"/>
            <w:tcBorders>
              <w:top w:val="nil"/>
              <w:left w:val="nil"/>
              <w:bottom w:val="nil"/>
              <w:right w:val="nil"/>
            </w:tcBorders>
            <w:hideMark/>
          </w:tcPr>
          <w:p w14:paraId="1D70A5A9" w14:textId="77777777" w:rsidR="00176715" w:rsidRPr="00176715" w:rsidRDefault="00176715" w:rsidP="00176715">
            <w:r w:rsidRPr="00176715">
              <w:t>12–under 15</w:t>
            </w:r>
          </w:p>
        </w:tc>
        <w:tc>
          <w:tcPr>
            <w:tcW w:w="0" w:type="auto"/>
            <w:tcBorders>
              <w:top w:val="nil"/>
              <w:left w:val="nil"/>
              <w:bottom w:val="nil"/>
              <w:right w:val="nil"/>
            </w:tcBorders>
            <w:hideMark/>
          </w:tcPr>
          <w:p w14:paraId="05900D01" w14:textId="77777777" w:rsidR="00176715" w:rsidRPr="00176715" w:rsidRDefault="00176715" w:rsidP="00176715">
            <w:r w:rsidRPr="00176715">
              <w:t>11</w:t>
            </w:r>
          </w:p>
        </w:tc>
      </w:tr>
      <w:tr w:rsidR="00176715" w:rsidRPr="00176715" w14:paraId="3825B9D1" w14:textId="77777777">
        <w:tc>
          <w:tcPr>
            <w:tcW w:w="0" w:type="auto"/>
            <w:tcBorders>
              <w:top w:val="nil"/>
              <w:left w:val="nil"/>
              <w:bottom w:val="nil"/>
              <w:right w:val="nil"/>
            </w:tcBorders>
            <w:hideMark/>
          </w:tcPr>
          <w:p w14:paraId="41CF7322" w14:textId="77777777" w:rsidR="00176715" w:rsidRPr="00176715" w:rsidRDefault="00176715" w:rsidP="00176715">
            <w:r w:rsidRPr="00176715">
              <w:t>15–under 18</w:t>
            </w:r>
          </w:p>
        </w:tc>
        <w:tc>
          <w:tcPr>
            <w:tcW w:w="0" w:type="auto"/>
            <w:tcBorders>
              <w:top w:val="nil"/>
              <w:left w:val="nil"/>
              <w:bottom w:val="nil"/>
              <w:right w:val="nil"/>
            </w:tcBorders>
            <w:hideMark/>
          </w:tcPr>
          <w:p w14:paraId="4E80A423" w14:textId="77777777" w:rsidR="00176715" w:rsidRPr="00176715" w:rsidRDefault="00176715" w:rsidP="00176715">
            <w:r w:rsidRPr="00176715">
              <w:t>17</w:t>
            </w:r>
          </w:p>
        </w:tc>
      </w:tr>
      <w:tr w:rsidR="00176715" w:rsidRPr="00176715" w14:paraId="0685FE44" w14:textId="77777777">
        <w:tc>
          <w:tcPr>
            <w:tcW w:w="0" w:type="auto"/>
            <w:tcBorders>
              <w:top w:val="nil"/>
              <w:left w:val="nil"/>
              <w:bottom w:val="nil"/>
              <w:right w:val="nil"/>
            </w:tcBorders>
            <w:hideMark/>
          </w:tcPr>
          <w:p w14:paraId="1A565E5F" w14:textId="77777777" w:rsidR="00176715" w:rsidRPr="00176715" w:rsidRDefault="00176715" w:rsidP="00176715">
            <w:r w:rsidRPr="00176715">
              <w:t>18–under 21</w:t>
            </w:r>
          </w:p>
        </w:tc>
        <w:tc>
          <w:tcPr>
            <w:tcW w:w="0" w:type="auto"/>
            <w:tcBorders>
              <w:top w:val="nil"/>
              <w:left w:val="nil"/>
              <w:bottom w:val="nil"/>
              <w:right w:val="nil"/>
            </w:tcBorders>
            <w:hideMark/>
          </w:tcPr>
          <w:p w14:paraId="7E6F1503" w14:textId="77777777" w:rsidR="00176715" w:rsidRPr="00176715" w:rsidRDefault="00176715" w:rsidP="00176715">
            <w:r w:rsidRPr="00176715">
              <w:t>5</w:t>
            </w:r>
          </w:p>
        </w:tc>
      </w:tr>
    </w:tbl>
    <w:p w14:paraId="5D783903" w14:textId="77777777" w:rsidR="00176715" w:rsidRPr="00176715" w:rsidRDefault="00176715" w:rsidP="00176715">
      <w:pPr>
        <w:numPr>
          <w:ilvl w:val="0"/>
          <w:numId w:val="69"/>
        </w:numPr>
      </w:pPr>
      <w:r w:rsidRPr="00176715">
        <w:rPr>
          <w:b/>
          <w:bCs/>
        </w:rPr>
        <w:lastRenderedPageBreak/>
        <w:t>2.9</w:t>
      </w:r>
      <w:r w:rsidRPr="00176715">
        <w:t> A real estate group is investigating the price of condominiums for a given size (sq ft). The following sales prices ($1,000) were obtained in one region of a city. Construct a stem-and-leaf plot for the following data using two digits for the stem. Comment on the key characteristics of the distribution. Construct a dot plot of the data and comment on how it differs from the stem-and-leaf plot in providing information about the data.</w:t>
      </w:r>
    </w:p>
    <w:p w14:paraId="68301EC6" w14:textId="7F40F032" w:rsidR="00176715" w:rsidRPr="00176715" w:rsidRDefault="00176715" w:rsidP="00176715">
      <w:r w:rsidRPr="00176715">
        <w:drawing>
          <wp:inline distT="0" distB="0" distL="0" distR="0" wp14:anchorId="23A0089F" wp14:editId="22ADC3E5">
            <wp:extent cx="3028950" cy="1028700"/>
            <wp:effectExtent l="0" t="0" r="0" b="0"/>
            <wp:docPr id="483792108"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8950" cy="1028700"/>
                    </a:xfrm>
                    <a:prstGeom prst="rect">
                      <a:avLst/>
                    </a:prstGeom>
                    <a:noFill/>
                    <a:ln>
                      <a:noFill/>
                    </a:ln>
                  </pic:spPr>
                </pic:pic>
              </a:graphicData>
            </a:graphic>
          </wp:inline>
        </w:drawing>
      </w:r>
    </w:p>
    <w:p w14:paraId="19198758" w14:textId="77777777" w:rsidR="00176715" w:rsidRPr="00176715" w:rsidRDefault="00176715" w:rsidP="00176715">
      <w:pPr>
        <w:numPr>
          <w:ilvl w:val="0"/>
          <w:numId w:val="69"/>
        </w:numPr>
      </w:pPr>
      <w:r w:rsidRPr="00176715">
        <w:rPr>
          <w:b/>
          <w:bCs/>
        </w:rPr>
        <w:t>2.10</w:t>
      </w:r>
      <w:r w:rsidRPr="00176715">
        <w:t> The following data represent the number of passengers per flight in a sample of 50 flights from Wichita, Kansas, to Kansas City, Missouri.</w:t>
      </w:r>
    </w:p>
    <w:p w14:paraId="036A06A6" w14:textId="5C2F68AA" w:rsidR="00176715" w:rsidRPr="00176715" w:rsidRDefault="00176715" w:rsidP="00176715">
      <w:r w:rsidRPr="00176715">
        <w:drawing>
          <wp:inline distT="0" distB="0" distL="0" distR="0" wp14:anchorId="4D779407" wp14:editId="30B2F360">
            <wp:extent cx="3228975" cy="723900"/>
            <wp:effectExtent l="0" t="0" r="9525" b="0"/>
            <wp:docPr id="1002378254"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8975" cy="723900"/>
                    </a:xfrm>
                    <a:prstGeom prst="rect">
                      <a:avLst/>
                    </a:prstGeom>
                    <a:noFill/>
                    <a:ln>
                      <a:noFill/>
                    </a:ln>
                  </pic:spPr>
                </pic:pic>
              </a:graphicData>
            </a:graphic>
          </wp:inline>
        </w:drawing>
      </w:r>
    </w:p>
    <w:p w14:paraId="158DD351" w14:textId="77777777" w:rsidR="00176715" w:rsidRPr="00176715" w:rsidRDefault="00176715" w:rsidP="00176715">
      <w:pPr>
        <w:numPr>
          <w:ilvl w:val="1"/>
          <w:numId w:val="70"/>
        </w:numPr>
      </w:pPr>
      <w:r w:rsidRPr="00176715">
        <w:t>Construct a dot plot for these data.</w:t>
      </w:r>
    </w:p>
    <w:p w14:paraId="7CF08910" w14:textId="77777777" w:rsidR="00176715" w:rsidRPr="00176715" w:rsidRDefault="00176715" w:rsidP="00176715">
      <w:pPr>
        <w:numPr>
          <w:ilvl w:val="1"/>
          <w:numId w:val="71"/>
        </w:numPr>
      </w:pPr>
      <w:r w:rsidRPr="00176715">
        <w:t>Construct a stem-and-leaf plot for these data. What does the stem-and-leaf plot tell you about the number of passengers per flight?</w:t>
      </w:r>
    </w:p>
    <w:p w14:paraId="32C72552" w14:textId="77777777" w:rsidR="00176715" w:rsidRPr="00176715" w:rsidRDefault="00176715" w:rsidP="00176715">
      <w:pPr>
        <w:numPr>
          <w:ilvl w:val="0"/>
          <w:numId w:val="69"/>
        </w:numPr>
      </w:pPr>
      <w:r w:rsidRPr="00176715">
        <w:rPr>
          <w:b/>
          <w:bCs/>
        </w:rPr>
        <w:t>2.11</w:t>
      </w:r>
      <w:r w:rsidRPr="00176715">
        <w:t> The Airports Council International (ACI) publishes data on the world's busiest airports. Shown below is a Minitab-produced histogram constructed from ACI data on the number of passengers that enplaned and deplaned in 2008. As an example, Atlanta's Hartsfield-Jackson International Airport was the busiest airport in the world, with 90,039,280 passengers. What are some observations that you can make from the graph? Describe the top 30 airports in the world using this histogram.</w:t>
      </w:r>
    </w:p>
    <w:p w14:paraId="1CEF9408" w14:textId="77DFEB7F" w:rsidR="00176715" w:rsidRPr="00176715" w:rsidRDefault="00176715" w:rsidP="00176715">
      <w:r w:rsidRPr="00176715">
        <w:lastRenderedPageBreak/>
        <w:drawing>
          <wp:inline distT="0" distB="0" distL="0" distR="0" wp14:anchorId="7F76A954" wp14:editId="5F666FE7">
            <wp:extent cx="3819525" cy="2619375"/>
            <wp:effectExtent l="0" t="0" r="9525" b="9525"/>
            <wp:docPr id="982369162"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9525" cy="2619375"/>
                    </a:xfrm>
                    <a:prstGeom prst="rect">
                      <a:avLst/>
                    </a:prstGeom>
                    <a:noFill/>
                    <a:ln>
                      <a:noFill/>
                    </a:ln>
                  </pic:spPr>
                </pic:pic>
              </a:graphicData>
            </a:graphic>
          </wp:inline>
        </w:drawing>
      </w:r>
    </w:p>
    <w:p w14:paraId="2E0EB732" w14:textId="77777777" w:rsidR="00176715" w:rsidRPr="00176715" w:rsidRDefault="00176715" w:rsidP="00176715">
      <w:pPr>
        <w:numPr>
          <w:ilvl w:val="0"/>
          <w:numId w:val="69"/>
        </w:numPr>
      </w:pPr>
      <w:r w:rsidRPr="00176715">
        <w:rPr>
          <w:b/>
          <w:bCs/>
        </w:rPr>
        <w:t>2.12</w:t>
      </w:r>
      <w:r w:rsidRPr="00176715">
        <w:t> Study the Minitab-produced dot plot shown below of the number of farms per state in the United States. Comment on any observations that you make from the graph. What does this graph tell you about the number of farms per state? The average number of farms per state calculated from the raw data (not given here and sourced from the USDA) is 41,500. Reconcile this number with the dotplot.</w:t>
      </w:r>
    </w:p>
    <w:p w14:paraId="0596CD2A" w14:textId="437F2F47" w:rsidR="00176715" w:rsidRPr="00176715" w:rsidRDefault="00176715" w:rsidP="00176715">
      <w:r w:rsidRPr="00176715">
        <w:drawing>
          <wp:inline distT="0" distB="0" distL="0" distR="0" wp14:anchorId="064B0516" wp14:editId="220F6415">
            <wp:extent cx="5172075" cy="1104900"/>
            <wp:effectExtent l="0" t="0" r="9525" b="0"/>
            <wp:docPr id="1711068495"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2075" cy="1104900"/>
                    </a:xfrm>
                    <a:prstGeom prst="rect">
                      <a:avLst/>
                    </a:prstGeom>
                    <a:noFill/>
                    <a:ln>
                      <a:noFill/>
                    </a:ln>
                  </pic:spPr>
                </pic:pic>
              </a:graphicData>
            </a:graphic>
          </wp:inline>
        </w:drawing>
      </w:r>
    </w:p>
    <w:p w14:paraId="05496920" w14:textId="77777777" w:rsidR="00176715" w:rsidRPr="00176715" w:rsidRDefault="00176715" w:rsidP="00176715">
      <w:pPr>
        <w:numPr>
          <w:ilvl w:val="0"/>
          <w:numId w:val="69"/>
        </w:numPr>
      </w:pPr>
      <w:r w:rsidRPr="00176715">
        <w:rPr>
          <w:b/>
          <w:bCs/>
        </w:rPr>
        <w:t>2.13</w:t>
      </w:r>
      <w:r w:rsidRPr="00176715">
        <w:t> A full-service car wash has an automated exterior conveyor car wash system that does the initial cleaning in a few minutes. However, once the car is through the system, car wash workers hand clean the inside and the outside of the car for approximately 15 to 25 additional minutes. There are enough workers to handle four cars at once during this stage. On a busy day with good weather, the car wash can handle up to 150 cars in a 12-hour time period. However, on rainy days or on certain days of the year, business is slow. Suppose 50 days of work are randomly sampled from the car wash's records and the number of cars washed each day is recorded. A stemand-leaf plot of this output is constructed and is given below. Study the plot and write a few sentences describing the number of cars washed per day over this period of work. Note that the stem-and-leaf display is from Minitab, the stems are in the middle column, each leaf is only one digit and is shown in the right column, and the numbers in the left column are cumulative frequencies up to the median and then decumulative thereafter.</w:t>
      </w:r>
    </w:p>
    <w:p w14:paraId="6C52B22F" w14:textId="77777777" w:rsidR="00176715" w:rsidRPr="00176715" w:rsidRDefault="00176715" w:rsidP="00176715">
      <w:pPr>
        <w:rPr>
          <w:b/>
          <w:bCs/>
        </w:rPr>
      </w:pPr>
      <w:r w:rsidRPr="00176715">
        <w:rPr>
          <w:b/>
          <w:bCs/>
        </w:rPr>
        <w:lastRenderedPageBreak/>
        <w:t>STEM-AND-LEAF DISPLAY: CARS WASHED PER DAY</w:t>
      </w:r>
    </w:p>
    <w:p w14:paraId="3B8AB2CE" w14:textId="77777777" w:rsidR="00176715" w:rsidRPr="00176715" w:rsidRDefault="00176715" w:rsidP="00176715">
      <w:r w:rsidRPr="00176715">
        <w:t>Stem-and-leaf of Cars Washed Per Day N = 50</w:t>
      </w:r>
    </w:p>
    <w:p w14:paraId="52FA5AE2" w14:textId="77777777" w:rsidR="00176715" w:rsidRPr="00176715" w:rsidRDefault="00176715" w:rsidP="00176715">
      <w:r w:rsidRPr="00176715">
        <w:t>Leaf Unit = 1.0</w:t>
      </w:r>
    </w:p>
    <w:p w14:paraId="697D65F8" w14:textId="5D340A9D" w:rsidR="00176715" w:rsidRPr="00176715" w:rsidRDefault="00176715" w:rsidP="00176715">
      <w:r w:rsidRPr="00176715">
        <w:drawing>
          <wp:inline distT="0" distB="0" distL="0" distR="0" wp14:anchorId="070EE35B" wp14:editId="2A3C0FBA">
            <wp:extent cx="1828800" cy="2276475"/>
            <wp:effectExtent l="0" t="0" r="0" b="9525"/>
            <wp:docPr id="1485664609"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28800" cy="2276475"/>
                    </a:xfrm>
                    <a:prstGeom prst="rect">
                      <a:avLst/>
                    </a:prstGeom>
                    <a:noFill/>
                    <a:ln>
                      <a:noFill/>
                    </a:ln>
                  </pic:spPr>
                </pic:pic>
              </a:graphicData>
            </a:graphic>
          </wp:inline>
        </w:drawing>
      </w:r>
    </w:p>
    <w:p w14:paraId="0ABDBB15" w14:textId="77777777" w:rsidR="00176715" w:rsidRPr="00176715" w:rsidRDefault="00176715" w:rsidP="00176715">
      <w:pPr>
        <w:numPr>
          <w:ilvl w:val="0"/>
          <w:numId w:val="72"/>
        </w:numPr>
      </w:pPr>
      <w:r w:rsidRPr="00176715">
        <w:rPr>
          <w:b/>
          <w:bCs/>
        </w:rPr>
        <w:t>2.14</w:t>
      </w:r>
      <w:r w:rsidRPr="00176715">
        <w:t> A hundred or so boats go fishing every year for three or four weeks off of the Bering Strait for Alaskan king crabs. To catch these king crabs, large pots are baited and left on the sea bottom, often several hundred feet deep. Because of the investment in boats, equipment, personnel, and supplies, fishing for such crabs can be financially risky if not enough crabs are caught. Thus, as pots are pulled and emptied, there is great interest in how many legal king crabs (males of a certain size) there are in any given pot. Suppose the number of legal king crabs is reported for each pot during a season and recorded. In addition, suppose that 200 of these are randomly selected and the numbers per pot are used to create the ogive shown below. Study the ogive and comment on the number of legal king crabs per pot.</w:t>
      </w:r>
    </w:p>
    <w:p w14:paraId="2BBEBBE5" w14:textId="778790A2" w:rsidR="00176715" w:rsidRPr="00176715" w:rsidRDefault="00176715" w:rsidP="00176715">
      <w:r w:rsidRPr="00176715">
        <w:drawing>
          <wp:inline distT="0" distB="0" distL="0" distR="0" wp14:anchorId="6134BCAC" wp14:editId="01FA39C9">
            <wp:extent cx="3581400" cy="2428875"/>
            <wp:effectExtent l="0" t="0" r="0" b="9525"/>
            <wp:docPr id="1830389244"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2428875"/>
                    </a:xfrm>
                    <a:prstGeom prst="rect">
                      <a:avLst/>
                    </a:prstGeom>
                    <a:noFill/>
                    <a:ln>
                      <a:noFill/>
                    </a:ln>
                  </pic:spPr>
                </pic:pic>
              </a:graphicData>
            </a:graphic>
          </wp:inline>
        </w:drawing>
      </w:r>
    </w:p>
    <w:p w14:paraId="4F3AFA8F" w14:textId="77777777" w:rsidR="00176715" w:rsidRPr="00176715" w:rsidRDefault="00176715" w:rsidP="00176715">
      <w:pPr>
        <w:rPr>
          <w:b/>
          <w:bCs/>
        </w:rPr>
      </w:pPr>
      <w:r w:rsidRPr="00176715">
        <w:rPr>
          <w:b/>
          <w:bCs/>
        </w:rPr>
        <w:lastRenderedPageBreak/>
        <w:t>2.3 QUALITATIVE DATA GRAPHS</w:t>
      </w:r>
    </w:p>
    <w:p w14:paraId="24AB2CE6" w14:textId="77777777" w:rsidR="00176715" w:rsidRPr="00176715" w:rsidRDefault="00176715" w:rsidP="00176715">
      <w:r w:rsidRPr="00176715">
        <w:t>In contrast to quantitative data graphs that are plotted along a numerical scale, qualitative graphs are plotted using non-numerical categories. In this section, we will examine three types of qualitative data graphs: (1) pie charts, (2) bar charts, and (3) Pareto charts.</w:t>
      </w:r>
    </w:p>
    <w:p w14:paraId="55E62B13" w14:textId="77777777" w:rsidR="00176715" w:rsidRPr="00176715" w:rsidRDefault="00176715" w:rsidP="00176715">
      <w:pPr>
        <w:rPr>
          <w:b/>
          <w:bCs/>
        </w:rPr>
      </w:pPr>
      <w:r w:rsidRPr="00176715">
        <w:rPr>
          <w:b/>
          <w:bCs/>
        </w:rPr>
        <w:t>Pie Charts</w:t>
      </w:r>
    </w:p>
    <w:p w14:paraId="7A0F6897" w14:textId="77777777" w:rsidR="00176715" w:rsidRPr="00176715" w:rsidRDefault="00176715" w:rsidP="00176715">
      <w:r w:rsidRPr="00176715">
        <w:t>A </w:t>
      </w:r>
      <w:r w:rsidRPr="00176715">
        <w:rPr>
          <w:b/>
          <w:bCs/>
        </w:rPr>
        <w:t>pie chart</w:t>
      </w:r>
      <w:r w:rsidRPr="00176715">
        <w:t> is </w:t>
      </w:r>
      <w:r w:rsidRPr="00176715">
        <w:rPr>
          <w:i/>
          <w:iCs/>
        </w:rPr>
        <w:t>a circular depiction of data where the area of the whole pie represents 100% of the data and slices of the pie represent a percentage breakdown of the sublevels</w:t>
      </w:r>
      <w:r w:rsidRPr="00176715">
        <w:t>. Pie charts show the relative magnitudes of the parts to the whole. They are widely used in business, particularly to depict such things as budget categories, market share, and time/resource allocations. However, the use of pie charts is minimized in the sciences and technology because pie charts can lead to less accurate judgments than are possible with other types of graphs.</w:t>
      </w:r>
      <w:hyperlink r:id="rId123" w:anchor="fn.002" w:history="1">
        <w:r w:rsidRPr="00176715">
          <w:rPr>
            <w:rStyle w:val="Hyperlink"/>
            <w:b/>
            <w:bCs/>
            <w:vertAlign w:val="superscript"/>
          </w:rPr>
          <w:t>*</w:t>
        </w:r>
      </w:hyperlink>
      <w:r w:rsidRPr="00176715">
        <w:t> Generally, it is more difficult for the viewer to interpret the relative size of angles in a pie chart than to judge the length of rectangles in a bar chart. In the feature Thinking Critically about Statistics in Business Today, “Where Are Soft Drinks Sold?” graphical depictions of the percentage of sales by place are displayed by both a pie chart and a vertical bar chart.</w:t>
      </w:r>
    </w:p>
    <w:p w14:paraId="3C2C7040" w14:textId="37FD9F8B" w:rsidR="00176715" w:rsidRPr="00176715" w:rsidRDefault="00176715" w:rsidP="00176715">
      <w:r w:rsidRPr="00176715">
        <w:t>Construction of the pie chart begins by determining the proportion of the subunit to the whole. </w:t>
      </w:r>
      <w:hyperlink r:id="rId124" w:anchor="tab2.6" w:history="1">
        <w:r w:rsidRPr="00176715">
          <w:rPr>
            <w:rStyle w:val="Hyperlink"/>
            <w:b/>
            <w:bCs/>
          </w:rPr>
          <w:t>Table 2.6</w:t>
        </w:r>
      </w:hyperlink>
      <w:r w:rsidRPr="00176715">
        <w:t> contains annual sales for the top petroleum refining companies in the United States in a recent year. To construct a pie chart from these data, first convert the raw sales figures to proportions by dividing each sales figure by the total sales figure. This proportion is analogous to relative frequency computed for frequency distributions. Because a circle contains 360°, each proportion is then multiplied by 360 to obtain the correct number of degrees to represent each item. For example, Exxon Mobil sales of $442,851 million represent a .3752 proportion of the total sales </w:t>
      </w:r>
      <w:r w:rsidRPr="00176715">
        <w:drawing>
          <wp:inline distT="0" distB="0" distL="0" distR="0" wp14:anchorId="3F370F8A" wp14:editId="3A39018F">
            <wp:extent cx="1266825" cy="352425"/>
            <wp:effectExtent l="0" t="0" r="9525" b="9525"/>
            <wp:docPr id="476092859" name="Picture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66825" cy="352425"/>
                    </a:xfrm>
                    <a:prstGeom prst="rect">
                      <a:avLst/>
                    </a:prstGeom>
                    <a:noFill/>
                    <a:ln>
                      <a:noFill/>
                    </a:ln>
                  </pic:spPr>
                </pic:pic>
              </a:graphicData>
            </a:graphic>
          </wp:inline>
        </w:drawing>
      </w:r>
      <w:r w:rsidRPr="00176715">
        <w:t>. Multiplying this value by 360 results in an angle of 135.07°. The pie chart is then completed by determining each of the other angles and using a compass to lay out the slices. The pie chart in </w:t>
      </w:r>
      <w:hyperlink r:id="rId126" w:anchor="fig2.8" w:history="1">
        <w:r w:rsidRPr="00176715">
          <w:rPr>
            <w:rStyle w:val="Hyperlink"/>
            <w:b/>
            <w:bCs/>
          </w:rPr>
          <w:t>Figure 2.8</w:t>
        </w:r>
      </w:hyperlink>
      <w:r w:rsidRPr="00176715">
        <w:t>, constructed by using Minitab, depicts the data from </w:t>
      </w:r>
      <w:hyperlink r:id="rId127" w:anchor="tab2.6" w:history="1">
        <w:r w:rsidRPr="00176715">
          <w:rPr>
            <w:rStyle w:val="Hyperlink"/>
            <w:b/>
            <w:bCs/>
          </w:rPr>
          <w:t>Table 2.6</w:t>
        </w:r>
      </w:hyperlink>
      <w:r w:rsidRPr="00176715">
        <w:t>.</w:t>
      </w:r>
    </w:p>
    <w:p w14:paraId="0FDB29C9" w14:textId="77777777" w:rsidR="00176715" w:rsidRPr="00176715" w:rsidRDefault="00176715" w:rsidP="00176715">
      <w:r w:rsidRPr="00176715">
        <w:rPr>
          <w:b/>
          <w:bCs/>
        </w:rPr>
        <w:t>TABLE 2.6</w:t>
      </w:r>
      <w:r w:rsidRPr="00176715">
        <w:t> Leading Petroleum Refining Companies</w:t>
      </w:r>
    </w:p>
    <w:p w14:paraId="65DEB206" w14:textId="03AC16D9" w:rsidR="00176715" w:rsidRPr="00176715" w:rsidRDefault="00176715" w:rsidP="00176715">
      <w:r w:rsidRPr="00176715">
        <w:lastRenderedPageBreak/>
        <w:drawing>
          <wp:inline distT="0" distB="0" distL="0" distR="0" wp14:anchorId="3E5C010B" wp14:editId="1C5F00BD">
            <wp:extent cx="4200525" cy="1543050"/>
            <wp:effectExtent l="0" t="0" r="9525" b="0"/>
            <wp:docPr id="74916055"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00525" cy="1543050"/>
                    </a:xfrm>
                    <a:prstGeom prst="rect">
                      <a:avLst/>
                    </a:prstGeom>
                    <a:noFill/>
                    <a:ln>
                      <a:noFill/>
                    </a:ln>
                  </pic:spPr>
                </pic:pic>
              </a:graphicData>
            </a:graphic>
          </wp:inline>
        </w:drawing>
      </w:r>
    </w:p>
    <w:p w14:paraId="2B607E40" w14:textId="77777777" w:rsidR="00176715" w:rsidRPr="00176715" w:rsidRDefault="00176715" w:rsidP="00176715">
      <w:r w:rsidRPr="00176715">
        <w:rPr>
          <w:b/>
          <w:bCs/>
        </w:rPr>
        <w:t>FIGURE 2.8</w:t>
      </w:r>
      <w:r w:rsidRPr="00176715">
        <w:t> Minitab Pie Chart of Petroleum Refining Sales by Brand</w:t>
      </w:r>
    </w:p>
    <w:p w14:paraId="2FD83092" w14:textId="2C4A916C" w:rsidR="00176715" w:rsidRPr="00176715" w:rsidRDefault="00176715" w:rsidP="00176715">
      <w:r w:rsidRPr="00176715">
        <w:drawing>
          <wp:inline distT="0" distB="0" distL="0" distR="0" wp14:anchorId="6AA0C9A7" wp14:editId="3C6FE901">
            <wp:extent cx="3867150" cy="2886075"/>
            <wp:effectExtent l="0" t="0" r="0" b="9525"/>
            <wp:docPr id="921652647" name="Picture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67150" cy="2886075"/>
                    </a:xfrm>
                    <a:prstGeom prst="rect">
                      <a:avLst/>
                    </a:prstGeom>
                    <a:noFill/>
                    <a:ln>
                      <a:noFill/>
                    </a:ln>
                  </pic:spPr>
                </pic:pic>
              </a:graphicData>
            </a:graphic>
          </wp:inline>
        </w:drawing>
      </w:r>
    </w:p>
    <w:p w14:paraId="13CC2A48" w14:textId="77777777" w:rsidR="00176715" w:rsidRPr="00176715" w:rsidRDefault="00176715" w:rsidP="00176715">
      <w:pPr>
        <w:rPr>
          <w:b/>
          <w:bCs/>
        </w:rPr>
      </w:pPr>
      <w:r w:rsidRPr="00176715">
        <w:rPr>
          <w:b/>
          <w:bCs/>
        </w:rPr>
        <w:t>Bar Graphs</w:t>
      </w:r>
    </w:p>
    <w:p w14:paraId="1A7ECC73" w14:textId="77777777" w:rsidR="00176715" w:rsidRPr="00176715" w:rsidRDefault="00176715" w:rsidP="00176715">
      <w:r w:rsidRPr="00176715">
        <w:t>Another widely used qualitative data graphing technique is the </w:t>
      </w:r>
      <w:r w:rsidRPr="00176715">
        <w:rPr>
          <w:b/>
          <w:bCs/>
        </w:rPr>
        <w:t>bar graph</w:t>
      </w:r>
      <w:r w:rsidRPr="00176715">
        <w:t> or </w:t>
      </w:r>
      <w:r w:rsidRPr="00176715">
        <w:rPr>
          <w:b/>
          <w:bCs/>
        </w:rPr>
        <w:t>bar chart</w:t>
      </w:r>
      <w:r w:rsidRPr="00176715">
        <w:t>. A bar graph or chart contains two or more categories along one axis and a series of bars, one for each category, along the other axis. Typically, the length of the bar represents the magnitude of the measure (amount, frequency, money, percentage, etc.) for each category. The bar graph is qualitative because the categories are non-numerical, and it may be either horizontal or vertical. In Excel, horizontal bar graphs are referred to as </w:t>
      </w:r>
      <w:r w:rsidRPr="00176715">
        <w:rPr>
          <w:b/>
          <w:bCs/>
        </w:rPr>
        <w:t>bar charts</w:t>
      </w:r>
      <w:r w:rsidRPr="00176715">
        <w:t>, and vertical bar graphs are referred to as </w:t>
      </w:r>
      <w:r w:rsidRPr="00176715">
        <w:rPr>
          <w:b/>
          <w:bCs/>
        </w:rPr>
        <w:t>column charts</w:t>
      </w:r>
      <w:r w:rsidRPr="00176715">
        <w:t>. A bar graph generally is constructed from the same type of data that is used to produce a pie chart. However, an advantage of using a bar graph over a pie chart for a given set of data is that for categories that are close in value, it is considered easier to see the difference in the bars of bar graph than discriminating between pie slices.</w:t>
      </w:r>
    </w:p>
    <w:p w14:paraId="0D760569" w14:textId="77777777" w:rsidR="00176715" w:rsidRPr="00176715" w:rsidRDefault="00176715" w:rsidP="00176715">
      <w:r w:rsidRPr="00176715">
        <w:t>As an example, consider the data in </w:t>
      </w:r>
      <w:hyperlink r:id="rId130" w:anchor="tab2.7" w:history="1">
        <w:r w:rsidRPr="00176715">
          <w:rPr>
            <w:rStyle w:val="Hyperlink"/>
            <w:b/>
            <w:bCs/>
          </w:rPr>
          <w:t>Table 2.7</w:t>
        </w:r>
      </w:hyperlink>
      <w:r w:rsidRPr="00176715">
        <w:t xml:space="preserve"> regarding how much the average college student spends on back-to-college spending. Constructing a bar graph from these data, </w:t>
      </w:r>
      <w:r w:rsidRPr="00176715">
        <w:lastRenderedPageBreak/>
        <w:t>the categories are Electronics, Clothing and Accessories, Dorm Furnishings, School Supplies, and misc. Bars for each of these categories are made using the dollar figures given in the table. The resulting bar graph is shown in </w:t>
      </w:r>
      <w:hyperlink r:id="rId131" w:anchor="fig2.9" w:history="1">
        <w:r w:rsidRPr="00176715">
          <w:rPr>
            <w:rStyle w:val="Hyperlink"/>
            <w:b/>
            <w:bCs/>
          </w:rPr>
          <w:t>Figure 2.9</w:t>
        </w:r>
      </w:hyperlink>
      <w:r w:rsidRPr="00176715">
        <w:t> produced by Excel.</w:t>
      </w:r>
    </w:p>
    <w:p w14:paraId="03BA5860" w14:textId="77777777" w:rsidR="00176715" w:rsidRPr="00176715" w:rsidRDefault="00176715" w:rsidP="00176715">
      <w:r w:rsidRPr="00176715">
        <w:rPr>
          <w:b/>
          <w:bCs/>
        </w:rPr>
        <w:t>TABLE 2.7</w:t>
      </w:r>
      <w:r w:rsidRPr="00176715">
        <w:t> How Much is Spent on Backto-College Shopping by the Average Student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048"/>
        <w:gridCol w:w="2564"/>
      </w:tblGrid>
      <w:tr w:rsidR="00176715" w:rsidRPr="00176715" w14:paraId="37D906FC" w14:textId="77777777">
        <w:trPr>
          <w:tblHeader/>
        </w:trPr>
        <w:tc>
          <w:tcPr>
            <w:tcW w:w="0" w:type="auto"/>
            <w:tcBorders>
              <w:top w:val="nil"/>
              <w:left w:val="nil"/>
              <w:bottom w:val="nil"/>
              <w:right w:val="nil"/>
            </w:tcBorders>
            <w:vAlign w:val="center"/>
            <w:hideMark/>
          </w:tcPr>
          <w:p w14:paraId="1EDD1C71" w14:textId="77777777" w:rsidR="00176715" w:rsidRPr="00176715" w:rsidRDefault="00176715" w:rsidP="00176715">
            <w:r w:rsidRPr="00176715">
              <w:t>Category</w:t>
            </w:r>
          </w:p>
        </w:tc>
        <w:tc>
          <w:tcPr>
            <w:tcW w:w="0" w:type="auto"/>
            <w:tcBorders>
              <w:top w:val="nil"/>
              <w:left w:val="nil"/>
              <w:bottom w:val="nil"/>
              <w:right w:val="nil"/>
            </w:tcBorders>
            <w:vAlign w:val="center"/>
            <w:hideMark/>
          </w:tcPr>
          <w:p w14:paraId="2398CC0E" w14:textId="77777777" w:rsidR="00176715" w:rsidRPr="00176715" w:rsidRDefault="00176715" w:rsidP="00176715">
            <w:r w:rsidRPr="00176715">
              <w:t>Amount Spent ($ US)</w:t>
            </w:r>
          </w:p>
        </w:tc>
      </w:tr>
      <w:tr w:rsidR="00176715" w:rsidRPr="00176715" w14:paraId="0CD178BD" w14:textId="77777777">
        <w:tc>
          <w:tcPr>
            <w:tcW w:w="0" w:type="auto"/>
            <w:tcBorders>
              <w:top w:val="nil"/>
              <w:left w:val="nil"/>
              <w:bottom w:val="nil"/>
              <w:right w:val="nil"/>
            </w:tcBorders>
            <w:hideMark/>
          </w:tcPr>
          <w:p w14:paraId="1BEDB97B" w14:textId="77777777" w:rsidR="00176715" w:rsidRPr="00176715" w:rsidRDefault="00176715" w:rsidP="00176715">
            <w:r w:rsidRPr="00176715">
              <w:t>Electronics</w:t>
            </w:r>
          </w:p>
        </w:tc>
        <w:tc>
          <w:tcPr>
            <w:tcW w:w="0" w:type="auto"/>
            <w:tcBorders>
              <w:top w:val="nil"/>
              <w:left w:val="nil"/>
              <w:bottom w:val="nil"/>
              <w:right w:val="nil"/>
            </w:tcBorders>
            <w:hideMark/>
          </w:tcPr>
          <w:p w14:paraId="09F1658D" w14:textId="77777777" w:rsidR="00176715" w:rsidRPr="00176715" w:rsidRDefault="00176715" w:rsidP="00176715">
            <w:r w:rsidRPr="00176715">
              <w:t>$211.89</w:t>
            </w:r>
          </w:p>
        </w:tc>
      </w:tr>
      <w:tr w:rsidR="00176715" w:rsidRPr="00176715" w14:paraId="22AF7D05" w14:textId="77777777">
        <w:tc>
          <w:tcPr>
            <w:tcW w:w="0" w:type="auto"/>
            <w:tcBorders>
              <w:top w:val="nil"/>
              <w:left w:val="nil"/>
              <w:bottom w:val="nil"/>
              <w:right w:val="nil"/>
            </w:tcBorders>
            <w:hideMark/>
          </w:tcPr>
          <w:p w14:paraId="5B11AC12" w14:textId="77777777" w:rsidR="00176715" w:rsidRPr="00176715" w:rsidRDefault="00176715" w:rsidP="00176715">
            <w:r w:rsidRPr="00176715">
              <w:t>Clothing and Accessories</w:t>
            </w:r>
          </w:p>
        </w:tc>
        <w:tc>
          <w:tcPr>
            <w:tcW w:w="0" w:type="auto"/>
            <w:tcBorders>
              <w:top w:val="nil"/>
              <w:left w:val="nil"/>
              <w:bottom w:val="nil"/>
              <w:right w:val="nil"/>
            </w:tcBorders>
            <w:hideMark/>
          </w:tcPr>
          <w:p w14:paraId="50031E55" w14:textId="77777777" w:rsidR="00176715" w:rsidRPr="00176715" w:rsidRDefault="00176715" w:rsidP="00176715">
            <w:r w:rsidRPr="00176715">
              <w:t>134.40</w:t>
            </w:r>
          </w:p>
        </w:tc>
      </w:tr>
      <w:tr w:rsidR="00176715" w:rsidRPr="00176715" w14:paraId="15E3AC02" w14:textId="77777777">
        <w:tc>
          <w:tcPr>
            <w:tcW w:w="0" w:type="auto"/>
            <w:tcBorders>
              <w:top w:val="nil"/>
              <w:left w:val="nil"/>
              <w:bottom w:val="nil"/>
              <w:right w:val="nil"/>
            </w:tcBorders>
            <w:hideMark/>
          </w:tcPr>
          <w:p w14:paraId="415BF000" w14:textId="77777777" w:rsidR="00176715" w:rsidRPr="00176715" w:rsidRDefault="00176715" w:rsidP="00176715">
            <w:r w:rsidRPr="00176715">
              <w:t>Dorm Furnishings</w:t>
            </w:r>
          </w:p>
        </w:tc>
        <w:tc>
          <w:tcPr>
            <w:tcW w:w="0" w:type="auto"/>
            <w:tcBorders>
              <w:top w:val="nil"/>
              <w:left w:val="nil"/>
              <w:bottom w:val="nil"/>
              <w:right w:val="nil"/>
            </w:tcBorders>
            <w:hideMark/>
          </w:tcPr>
          <w:p w14:paraId="7F12F8E7" w14:textId="77777777" w:rsidR="00176715" w:rsidRPr="00176715" w:rsidRDefault="00176715" w:rsidP="00176715">
            <w:r w:rsidRPr="00176715">
              <w:t>90.90</w:t>
            </w:r>
          </w:p>
        </w:tc>
      </w:tr>
      <w:tr w:rsidR="00176715" w:rsidRPr="00176715" w14:paraId="7C36B6D4" w14:textId="77777777">
        <w:tc>
          <w:tcPr>
            <w:tcW w:w="0" w:type="auto"/>
            <w:tcBorders>
              <w:top w:val="nil"/>
              <w:left w:val="nil"/>
              <w:bottom w:val="nil"/>
              <w:right w:val="nil"/>
            </w:tcBorders>
            <w:hideMark/>
          </w:tcPr>
          <w:p w14:paraId="5A4A8664" w14:textId="77777777" w:rsidR="00176715" w:rsidRPr="00176715" w:rsidRDefault="00176715" w:rsidP="00176715">
            <w:r w:rsidRPr="00176715">
              <w:t>School Supplies</w:t>
            </w:r>
          </w:p>
        </w:tc>
        <w:tc>
          <w:tcPr>
            <w:tcW w:w="0" w:type="auto"/>
            <w:tcBorders>
              <w:top w:val="nil"/>
              <w:left w:val="nil"/>
              <w:bottom w:val="nil"/>
              <w:right w:val="nil"/>
            </w:tcBorders>
            <w:hideMark/>
          </w:tcPr>
          <w:p w14:paraId="781296F9" w14:textId="77777777" w:rsidR="00176715" w:rsidRPr="00176715" w:rsidRDefault="00176715" w:rsidP="00176715">
            <w:r w:rsidRPr="00176715">
              <w:t>68.47</w:t>
            </w:r>
          </w:p>
        </w:tc>
      </w:tr>
      <w:tr w:rsidR="00176715" w:rsidRPr="00176715" w14:paraId="2B7BF62F" w14:textId="77777777">
        <w:tc>
          <w:tcPr>
            <w:tcW w:w="0" w:type="auto"/>
            <w:tcBorders>
              <w:top w:val="nil"/>
              <w:left w:val="nil"/>
              <w:bottom w:val="nil"/>
              <w:right w:val="nil"/>
            </w:tcBorders>
            <w:hideMark/>
          </w:tcPr>
          <w:p w14:paraId="5A10E444" w14:textId="77777777" w:rsidR="00176715" w:rsidRPr="00176715" w:rsidRDefault="00176715" w:rsidP="00176715">
            <w:r w:rsidRPr="00176715">
              <w:t>Misc.</w:t>
            </w:r>
          </w:p>
        </w:tc>
        <w:tc>
          <w:tcPr>
            <w:tcW w:w="0" w:type="auto"/>
            <w:tcBorders>
              <w:top w:val="nil"/>
              <w:left w:val="nil"/>
              <w:bottom w:val="nil"/>
              <w:right w:val="nil"/>
            </w:tcBorders>
            <w:hideMark/>
          </w:tcPr>
          <w:p w14:paraId="5511EB47" w14:textId="77777777" w:rsidR="00176715" w:rsidRPr="00176715" w:rsidRDefault="00176715" w:rsidP="00176715">
            <w:r w:rsidRPr="00176715">
              <w:t>93.72</w:t>
            </w:r>
          </w:p>
        </w:tc>
      </w:tr>
    </w:tbl>
    <w:p w14:paraId="4DA0386C" w14:textId="77777777" w:rsidR="00176715" w:rsidRPr="00176715" w:rsidRDefault="00176715" w:rsidP="00176715">
      <w:r w:rsidRPr="00176715">
        <w:rPr>
          <w:b/>
          <w:bCs/>
        </w:rPr>
        <w:t>FIGURE 2.9</w:t>
      </w:r>
      <w:r w:rsidRPr="00176715">
        <w:t> Bar Graph of Back-to-College Spending</w:t>
      </w:r>
    </w:p>
    <w:p w14:paraId="16A16ECA" w14:textId="71D1DA41" w:rsidR="00176715" w:rsidRPr="00176715" w:rsidRDefault="00176715" w:rsidP="00176715">
      <w:r w:rsidRPr="00176715">
        <w:drawing>
          <wp:inline distT="0" distB="0" distL="0" distR="0" wp14:anchorId="3564F086" wp14:editId="031FB0E4">
            <wp:extent cx="4733925" cy="2638425"/>
            <wp:effectExtent l="0" t="0" r="9525" b="9525"/>
            <wp:docPr id="1292279868"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33925" cy="2638425"/>
                    </a:xfrm>
                    <a:prstGeom prst="rect">
                      <a:avLst/>
                    </a:prstGeom>
                    <a:noFill/>
                    <a:ln>
                      <a:noFill/>
                    </a:ln>
                  </pic:spPr>
                </pic:pic>
              </a:graphicData>
            </a:graphic>
          </wp:inline>
        </w:drawing>
      </w:r>
    </w:p>
    <w:p w14:paraId="4A23EFE8" w14:textId="77777777" w:rsidR="00176715" w:rsidRPr="00176715" w:rsidRDefault="00176715" w:rsidP="00176715">
      <w:r w:rsidRPr="00176715">
        <w:rPr>
          <w:b/>
          <w:bCs/>
        </w:rPr>
        <w:t>DEMONSTRATION PROBLEM 2.3</w:t>
      </w:r>
    </w:p>
    <w:p w14:paraId="5FB77DC8" w14:textId="77777777" w:rsidR="00176715" w:rsidRPr="00176715" w:rsidRDefault="00176715" w:rsidP="00176715">
      <w:r w:rsidRPr="00176715">
        <w:lastRenderedPageBreak/>
        <w:t>According to the National Retail Federation and Center for Retailing Education at the University of Florida, the four main sources of inventory shrinkage are employee theft, shoplifting, administrative error, and vendor fraud. The estimated annual dollar amount in shrinkage ($ millions) associated with each of these sources follows:</w:t>
      </w:r>
    </w:p>
    <w:p w14:paraId="1D614E14" w14:textId="750C2A83" w:rsidR="00176715" w:rsidRPr="00176715" w:rsidRDefault="00176715" w:rsidP="00176715">
      <w:r w:rsidRPr="00176715">
        <w:drawing>
          <wp:inline distT="0" distB="0" distL="0" distR="0" wp14:anchorId="7C6C0AE2" wp14:editId="64B45420">
            <wp:extent cx="1895475" cy="847725"/>
            <wp:effectExtent l="0" t="0" r="9525" b="9525"/>
            <wp:docPr id="359425450" name="Picture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95475" cy="847725"/>
                    </a:xfrm>
                    <a:prstGeom prst="rect">
                      <a:avLst/>
                    </a:prstGeom>
                    <a:noFill/>
                    <a:ln>
                      <a:noFill/>
                    </a:ln>
                  </pic:spPr>
                </pic:pic>
              </a:graphicData>
            </a:graphic>
          </wp:inline>
        </w:drawing>
      </w:r>
    </w:p>
    <w:p w14:paraId="38FD28BD" w14:textId="77777777" w:rsidR="00176715" w:rsidRPr="00176715" w:rsidRDefault="00176715" w:rsidP="00176715">
      <w:r w:rsidRPr="00176715">
        <w:t>Construct a pie chart and a bar chart to depict these data.</w:t>
      </w:r>
    </w:p>
    <w:p w14:paraId="63109B79" w14:textId="77777777" w:rsidR="00176715" w:rsidRPr="00176715" w:rsidRDefault="00176715" w:rsidP="00176715">
      <w:pPr>
        <w:rPr>
          <w:b/>
          <w:bCs/>
        </w:rPr>
      </w:pPr>
      <w:r w:rsidRPr="00176715">
        <w:rPr>
          <w:b/>
          <w:bCs/>
        </w:rPr>
        <w:t>Solution</w:t>
      </w:r>
    </w:p>
    <w:p w14:paraId="0F294F5F" w14:textId="77777777" w:rsidR="00176715" w:rsidRPr="00176715" w:rsidRDefault="00176715" w:rsidP="00176715">
      <w:r w:rsidRPr="00176715">
        <w:t>To produce a pie chart, convert each raw dollar amount to a proportion by dividing each individual amount by the total.</w:t>
      </w:r>
    </w:p>
    <w:p w14:paraId="3ED69DE5" w14:textId="60C3CF42" w:rsidR="00176715" w:rsidRPr="00176715" w:rsidRDefault="00176715" w:rsidP="00176715">
      <w:r w:rsidRPr="00176715">
        <w:drawing>
          <wp:inline distT="0" distB="0" distL="0" distR="0" wp14:anchorId="57EA87DF" wp14:editId="4FA0A416">
            <wp:extent cx="2743200" cy="838200"/>
            <wp:effectExtent l="0" t="0" r="0" b="0"/>
            <wp:docPr id="895253976"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838200"/>
                    </a:xfrm>
                    <a:prstGeom prst="rect">
                      <a:avLst/>
                    </a:prstGeom>
                    <a:noFill/>
                    <a:ln>
                      <a:noFill/>
                    </a:ln>
                  </pic:spPr>
                </pic:pic>
              </a:graphicData>
            </a:graphic>
          </wp:inline>
        </w:drawing>
      </w:r>
    </w:p>
    <w:p w14:paraId="4A741E60" w14:textId="77777777" w:rsidR="00176715" w:rsidRPr="00176715" w:rsidRDefault="00176715" w:rsidP="00176715">
      <w:r w:rsidRPr="00176715">
        <w:t>Convert each proportion to degrees by multiplying each proportion by 360°.</w:t>
      </w:r>
    </w:p>
    <w:p w14:paraId="63BE2DF4" w14:textId="38383824" w:rsidR="00176715" w:rsidRPr="00176715" w:rsidRDefault="00176715" w:rsidP="00176715">
      <w:r w:rsidRPr="00176715">
        <w:drawing>
          <wp:inline distT="0" distB="0" distL="0" distR="0" wp14:anchorId="5B6B54F2" wp14:editId="65097E1E">
            <wp:extent cx="2400300" cy="847725"/>
            <wp:effectExtent l="0" t="0" r="0" b="9525"/>
            <wp:docPr id="1999696827" name="Picture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00300" cy="847725"/>
                    </a:xfrm>
                    <a:prstGeom prst="rect">
                      <a:avLst/>
                    </a:prstGeom>
                    <a:noFill/>
                    <a:ln>
                      <a:noFill/>
                    </a:ln>
                  </pic:spPr>
                </pic:pic>
              </a:graphicData>
            </a:graphic>
          </wp:inline>
        </w:drawing>
      </w:r>
    </w:p>
    <w:p w14:paraId="11F5C4C2" w14:textId="6BF320DF" w:rsidR="00176715" w:rsidRPr="00176715" w:rsidRDefault="00176715" w:rsidP="00176715">
      <w:r w:rsidRPr="00176715">
        <w:drawing>
          <wp:inline distT="0" distB="0" distL="0" distR="0" wp14:anchorId="3FA6A713" wp14:editId="33B2C317">
            <wp:extent cx="3143250" cy="2562225"/>
            <wp:effectExtent l="0" t="0" r="0" b="9525"/>
            <wp:docPr id="173302781"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43250" cy="2562225"/>
                    </a:xfrm>
                    <a:prstGeom prst="rect">
                      <a:avLst/>
                    </a:prstGeom>
                    <a:noFill/>
                    <a:ln>
                      <a:noFill/>
                    </a:ln>
                  </pic:spPr>
                </pic:pic>
              </a:graphicData>
            </a:graphic>
          </wp:inline>
        </w:drawing>
      </w:r>
    </w:p>
    <w:p w14:paraId="1C89F529" w14:textId="77777777" w:rsidR="00176715" w:rsidRPr="00176715" w:rsidRDefault="00176715" w:rsidP="00176715">
      <w:r w:rsidRPr="00176715">
        <w:lastRenderedPageBreak/>
        <w:t>Using the raw data above, we can produce the following bar chart.</w:t>
      </w:r>
    </w:p>
    <w:p w14:paraId="738EDF96" w14:textId="77ACCA3E" w:rsidR="00176715" w:rsidRPr="00176715" w:rsidRDefault="00176715" w:rsidP="00176715">
      <w:r w:rsidRPr="00176715">
        <w:drawing>
          <wp:inline distT="0" distB="0" distL="0" distR="0" wp14:anchorId="7764519A" wp14:editId="4D169DB3">
            <wp:extent cx="4676775" cy="2828925"/>
            <wp:effectExtent l="0" t="0" r="9525" b="9525"/>
            <wp:docPr id="626186722" name="Picture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76775" cy="2828925"/>
                    </a:xfrm>
                    <a:prstGeom prst="rect">
                      <a:avLst/>
                    </a:prstGeom>
                    <a:noFill/>
                    <a:ln>
                      <a:noFill/>
                    </a:ln>
                  </pic:spPr>
                </pic:pic>
              </a:graphicData>
            </a:graphic>
          </wp:inline>
        </w:drawing>
      </w:r>
    </w:p>
    <w:p w14:paraId="4B247873" w14:textId="77777777" w:rsidR="00176715" w:rsidRPr="00176715" w:rsidRDefault="00176715" w:rsidP="00176715">
      <w:pPr>
        <w:rPr>
          <w:b/>
          <w:bCs/>
        </w:rPr>
      </w:pPr>
      <w:r w:rsidRPr="00176715">
        <w:rPr>
          <w:b/>
          <w:bCs/>
        </w:rPr>
        <w:t>Pareto Charts</w:t>
      </w:r>
    </w:p>
    <w:p w14:paraId="512DB077" w14:textId="77777777" w:rsidR="00176715" w:rsidRPr="00176715" w:rsidRDefault="00176715" w:rsidP="00176715">
      <w:r w:rsidRPr="00176715">
        <w:t>A third type of qualitative data graph is a Pareto chart, which could be viewed as a particular application of the bar graph. An important concept and movement in business is total quality management (see </w:t>
      </w:r>
      <w:hyperlink r:id="rId138" w:anchor="ch18" w:history="1">
        <w:r w:rsidRPr="00176715">
          <w:rPr>
            <w:rStyle w:val="Hyperlink"/>
            <w:b/>
            <w:bCs/>
          </w:rPr>
          <w:t>Chapter 18</w:t>
        </w:r>
      </w:hyperlink>
      <w:r w:rsidRPr="00176715">
        <w:t>). One of the important aspects of total quality management is the constant search for causes of problems in products and processes. A graphical technique for displaying problem causes is Pareto analysis. Pareto analysis is a quantitative tallying of the number and types of defects that occur with a product or service. Analysts use this tally to produce </w:t>
      </w:r>
      <w:r w:rsidRPr="00176715">
        <w:rPr>
          <w:i/>
          <w:iCs/>
        </w:rPr>
        <w:t>a vertical bar chart that displays the most common types of defects, ranked in order of occurrence from left to right</w:t>
      </w:r>
      <w:r w:rsidRPr="00176715">
        <w:t>. The bar chart is called a </w:t>
      </w:r>
      <w:r w:rsidRPr="00176715">
        <w:rPr>
          <w:b/>
          <w:bCs/>
        </w:rPr>
        <w:t>Pareto chart</w:t>
      </w:r>
      <w:r w:rsidRPr="00176715">
        <w:t>.</w:t>
      </w:r>
    </w:p>
    <w:p w14:paraId="60D79327" w14:textId="77777777" w:rsidR="00176715" w:rsidRPr="00176715" w:rsidRDefault="00176715" w:rsidP="00176715">
      <w:r w:rsidRPr="00176715">
        <w:t>Pareto charts were named after an Italian economist, Vilfredo Pareto, who observed more than 100 years ago that most of Italy's wealth was controlled by a few families who were the major drivers behind the Italian economy. Quality expert J. M. Juran applied this notion to the quality field by observing that poor quality can often be addressed by attacking a few major causes that result in most of the problems. A Pareto chart enables qualitymanagement decision makers to separate the most important defects from trivial defects, which helps them to set priorities for needed quality improvement work.</w:t>
      </w:r>
    </w:p>
    <w:p w14:paraId="49353BC6" w14:textId="77777777" w:rsidR="00176715" w:rsidRPr="00176715" w:rsidRDefault="00176715" w:rsidP="00176715">
      <w:r w:rsidRPr="00176715">
        <w:t xml:space="preserve">Suppose the number of electric motors being rejected by inspectors for a company has been increasing. Company officials examine the records of several hundred of the motors in which at least one defect was found to determine which defects occurred more frequently. They find that 40% of the defects involved poor wiring, 30% involved a short in </w:t>
      </w:r>
      <w:r w:rsidRPr="00176715">
        <w:lastRenderedPageBreak/>
        <w:t>the coil, 25% involved a defective plug, and 5% involved cessation of bearings. </w:t>
      </w:r>
      <w:hyperlink r:id="rId139" w:anchor="fig2.10" w:history="1">
        <w:r w:rsidRPr="00176715">
          <w:rPr>
            <w:rStyle w:val="Hyperlink"/>
            <w:b/>
            <w:bCs/>
          </w:rPr>
          <w:t>Figure 2.10</w:t>
        </w:r>
      </w:hyperlink>
      <w:r w:rsidRPr="00176715">
        <w:t> is a Pareto chart constructed from this information. It shows that the main three problems with defective motors—poor wiring, a short in the coil, and a defective plug—account for 95% of the problems. From the Pareto chart, decision makers can formulate a logical plan for reducing the number of defects.</w:t>
      </w:r>
    </w:p>
    <w:p w14:paraId="1A42F765" w14:textId="77777777" w:rsidR="00176715" w:rsidRPr="00176715" w:rsidRDefault="00176715" w:rsidP="00176715">
      <w:r w:rsidRPr="00176715">
        <w:rPr>
          <w:b/>
          <w:bCs/>
        </w:rPr>
        <w:t>THINKING CRITICALLY ABOUT STATISTICS IN BUSINESS TODAY</w:t>
      </w:r>
    </w:p>
    <w:p w14:paraId="161996B7" w14:textId="77777777" w:rsidR="00176715" w:rsidRPr="00176715" w:rsidRDefault="00176715" w:rsidP="00176715">
      <w:r w:rsidRPr="00176715">
        <w:rPr>
          <w:b/>
          <w:bCs/>
        </w:rPr>
        <w:t>Where Are Soft Drinks Sold?</w:t>
      </w:r>
    </w:p>
    <w:p w14:paraId="6EB7A6B8" w14:textId="77777777" w:rsidR="00176715" w:rsidRPr="00176715" w:rsidRDefault="00176715" w:rsidP="00176715">
      <w:r w:rsidRPr="00176715">
        <w:t>The soft drink market is an extremely large and growing market in the United States and worldwide. In a recent year, 9.6 billion cases of soft drinks were sold in the United States alone. Where are soft drinks sold? The following data from Sanford C. Bernstein research indicate that the four leading places for soft drink sales are supermarkets, fountains, convenience/gas stores, and vending machines.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091"/>
        <w:gridCol w:w="1652"/>
      </w:tblGrid>
      <w:tr w:rsidR="00176715" w:rsidRPr="00176715" w14:paraId="21FD40FB" w14:textId="77777777">
        <w:trPr>
          <w:tblHeader/>
        </w:trPr>
        <w:tc>
          <w:tcPr>
            <w:tcW w:w="0" w:type="auto"/>
            <w:tcBorders>
              <w:top w:val="nil"/>
              <w:left w:val="nil"/>
              <w:bottom w:val="nil"/>
              <w:right w:val="nil"/>
            </w:tcBorders>
            <w:vAlign w:val="center"/>
            <w:hideMark/>
          </w:tcPr>
          <w:p w14:paraId="1683E28C" w14:textId="77777777" w:rsidR="00176715" w:rsidRPr="00176715" w:rsidRDefault="00176715" w:rsidP="00176715">
            <w:r w:rsidRPr="00176715">
              <w:rPr>
                <w:b/>
                <w:bCs/>
              </w:rPr>
              <w:t>Place of Sales</w:t>
            </w:r>
          </w:p>
        </w:tc>
        <w:tc>
          <w:tcPr>
            <w:tcW w:w="0" w:type="auto"/>
            <w:tcBorders>
              <w:top w:val="nil"/>
              <w:left w:val="nil"/>
              <w:bottom w:val="nil"/>
              <w:right w:val="nil"/>
            </w:tcBorders>
            <w:vAlign w:val="center"/>
            <w:hideMark/>
          </w:tcPr>
          <w:p w14:paraId="5C96D885" w14:textId="77777777" w:rsidR="00176715" w:rsidRPr="00176715" w:rsidRDefault="00176715" w:rsidP="00176715">
            <w:r w:rsidRPr="00176715">
              <w:rPr>
                <w:b/>
                <w:bCs/>
              </w:rPr>
              <w:t>Percentage</w:t>
            </w:r>
          </w:p>
        </w:tc>
      </w:tr>
      <w:tr w:rsidR="00176715" w:rsidRPr="00176715" w14:paraId="3F7E2E9D" w14:textId="77777777">
        <w:tc>
          <w:tcPr>
            <w:tcW w:w="0" w:type="auto"/>
            <w:tcBorders>
              <w:top w:val="nil"/>
              <w:left w:val="nil"/>
              <w:bottom w:val="nil"/>
              <w:right w:val="nil"/>
            </w:tcBorders>
            <w:hideMark/>
          </w:tcPr>
          <w:p w14:paraId="0BB2AEC9" w14:textId="77777777" w:rsidR="00176715" w:rsidRPr="00176715" w:rsidRDefault="00176715" w:rsidP="00176715">
            <w:r w:rsidRPr="00176715">
              <w:t>Supermarket</w:t>
            </w:r>
          </w:p>
        </w:tc>
        <w:tc>
          <w:tcPr>
            <w:tcW w:w="0" w:type="auto"/>
            <w:tcBorders>
              <w:top w:val="nil"/>
              <w:left w:val="nil"/>
              <w:bottom w:val="nil"/>
              <w:right w:val="nil"/>
            </w:tcBorders>
            <w:hideMark/>
          </w:tcPr>
          <w:p w14:paraId="60E80113" w14:textId="77777777" w:rsidR="00176715" w:rsidRPr="00176715" w:rsidRDefault="00176715" w:rsidP="00176715">
            <w:r w:rsidRPr="00176715">
              <w:t>44</w:t>
            </w:r>
          </w:p>
        </w:tc>
      </w:tr>
      <w:tr w:rsidR="00176715" w:rsidRPr="00176715" w14:paraId="405B0DDA" w14:textId="77777777">
        <w:tc>
          <w:tcPr>
            <w:tcW w:w="0" w:type="auto"/>
            <w:tcBorders>
              <w:top w:val="nil"/>
              <w:left w:val="nil"/>
              <w:bottom w:val="nil"/>
              <w:right w:val="nil"/>
            </w:tcBorders>
            <w:hideMark/>
          </w:tcPr>
          <w:p w14:paraId="66CF0869" w14:textId="77777777" w:rsidR="00176715" w:rsidRPr="00176715" w:rsidRDefault="00176715" w:rsidP="00176715">
            <w:r w:rsidRPr="00176715">
              <w:t>Fountain</w:t>
            </w:r>
          </w:p>
        </w:tc>
        <w:tc>
          <w:tcPr>
            <w:tcW w:w="0" w:type="auto"/>
            <w:tcBorders>
              <w:top w:val="nil"/>
              <w:left w:val="nil"/>
              <w:bottom w:val="nil"/>
              <w:right w:val="nil"/>
            </w:tcBorders>
            <w:hideMark/>
          </w:tcPr>
          <w:p w14:paraId="2F829A02" w14:textId="77777777" w:rsidR="00176715" w:rsidRPr="00176715" w:rsidRDefault="00176715" w:rsidP="00176715">
            <w:r w:rsidRPr="00176715">
              <w:t>24</w:t>
            </w:r>
          </w:p>
        </w:tc>
      </w:tr>
      <w:tr w:rsidR="00176715" w:rsidRPr="00176715" w14:paraId="7708316F" w14:textId="77777777">
        <w:tc>
          <w:tcPr>
            <w:tcW w:w="0" w:type="auto"/>
            <w:tcBorders>
              <w:top w:val="nil"/>
              <w:left w:val="nil"/>
              <w:bottom w:val="nil"/>
              <w:right w:val="nil"/>
            </w:tcBorders>
            <w:hideMark/>
          </w:tcPr>
          <w:p w14:paraId="002F36D8" w14:textId="77777777" w:rsidR="00176715" w:rsidRPr="00176715" w:rsidRDefault="00176715" w:rsidP="00176715">
            <w:r w:rsidRPr="00176715">
              <w:t>Convenience/gas stations</w:t>
            </w:r>
          </w:p>
        </w:tc>
        <w:tc>
          <w:tcPr>
            <w:tcW w:w="0" w:type="auto"/>
            <w:tcBorders>
              <w:top w:val="nil"/>
              <w:left w:val="nil"/>
              <w:bottom w:val="nil"/>
              <w:right w:val="nil"/>
            </w:tcBorders>
            <w:hideMark/>
          </w:tcPr>
          <w:p w14:paraId="2E57BD5C" w14:textId="77777777" w:rsidR="00176715" w:rsidRPr="00176715" w:rsidRDefault="00176715" w:rsidP="00176715">
            <w:r w:rsidRPr="00176715">
              <w:t>16</w:t>
            </w:r>
          </w:p>
        </w:tc>
      </w:tr>
      <w:tr w:rsidR="00176715" w:rsidRPr="00176715" w14:paraId="3C3B5354" w14:textId="77777777">
        <w:tc>
          <w:tcPr>
            <w:tcW w:w="0" w:type="auto"/>
            <w:tcBorders>
              <w:top w:val="nil"/>
              <w:left w:val="nil"/>
              <w:bottom w:val="nil"/>
              <w:right w:val="nil"/>
            </w:tcBorders>
            <w:hideMark/>
          </w:tcPr>
          <w:p w14:paraId="105D74B3" w14:textId="77777777" w:rsidR="00176715" w:rsidRPr="00176715" w:rsidRDefault="00176715" w:rsidP="00176715">
            <w:r w:rsidRPr="00176715">
              <w:t>Vending</w:t>
            </w:r>
          </w:p>
        </w:tc>
        <w:tc>
          <w:tcPr>
            <w:tcW w:w="0" w:type="auto"/>
            <w:tcBorders>
              <w:top w:val="nil"/>
              <w:left w:val="nil"/>
              <w:bottom w:val="nil"/>
              <w:right w:val="nil"/>
            </w:tcBorders>
            <w:hideMark/>
          </w:tcPr>
          <w:p w14:paraId="6C52B6CA" w14:textId="77777777" w:rsidR="00176715" w:rsidRPr="00176715" w:rsidRDefault="00176715" w:rsidP="00176715">
            <w:r w:rsidRPr="00176715">
              <w:t>11</w:t>
            </w:r>
          </w:p>
        </w:tc>
      </w:tr>
      <w:tr w:rsidR="00176715" w:rsidRPr="00176715" w14:paraId="16A23550" w14:textId="77777777">
        <w:tc>
          <w:tcPr>
            <w:tcW w:w="0" w:type="auto"/>
            <w:tcBorders>
              <w:top w:val="nil"/>
              <w:left w:val="nil"/>
              <w:bottom w:val="nil"/>
              <w:right w:val="nil"/>
            </w:tcBorders>
            <w:hideMark/>
          </w:tcPr>
          <w:p w14:paraId="4AF87F61" w14:textId="77777777" w:rsidR="00176715" w:rsidRPr="00176715" w:rsidRDefault="00176715" w:rsidP="00176715">
            <w:r w:rsidRPr="00176715">
              <w:t>Mass merchandisers</w:t>
            </w:r>
          </w:p>
        </w:tc>
        <w:tc>
          <w:tcPr>
            <w:tcW w:w="0" w:type="auto"/>
            <w:tcBorders>
              <w:top w:val="nil"/>
              <w:left w:val="nil"/>
              <w:bottom w:val="nil"/>
              <w:right w:val="nil"/>
            </w:tcBorders>
            <w:hideMark/>
          </w:tcPr>
          <w:p w14:paraId="3A3B791E" w14:textId="77777777" w:rsidR="00176715" w:rsidRPr="00176715" w:rsidRDefault="00176715" w:rsidP="00176715">
            <w:r w:rsidRPr="00176715">
              <w:t>3</w:t>
            </w:r>
          </w:p>
        </w:tc>
      </w:tr>
      <w:tr w:rsidR="00176715" w:rsidRPr="00176715" w14:paraId="4FAD4630" w14:textId="77777777">
        <w:tc>
          <w:tcPr>
            <w:tcW w:w="0" w:type="auto"/>
            <w:tcBorders>
              <w:top w:val="nil"/>
              <w:left w:val="nil"/>
              <w:bottom w:val="nil"/>
              <w:right w:val="nil"/>
            </w:tcBorders>
            <w:hideMark/>
          </w:tcPr>
          <w:p w14:paraId="67E4077D" w14:textId="77777777" w:rsidR="00176715" w:rsidRPr="00176715" w:rsidRDefault="00176715" w:rsidP="00176715">
            <w:r w:rsidRPr="00176715">
              <w:t>Drugstores</w:t>
            </w:r>
          </w:p>
        </w:tc>
        <w:tc>
          <w:tcPr>
            <w:tcW w:w="0" w:type="auto"/>
            <w:tcBorders>
              <w:top w:val="nil"/>
              <w:left w:val="nil"/>
              <w:bottom w:val="nil"/>
              <w:right w:val="nil"/>
            </w:tcBorders>
            <w:hideMark/>
          </w:tcPr>
          <w:p w14:paraId="320046EA" w14:textId="77777777" w:rsidR="00176715" w:rsidRPr="00176715" w:rsidRDefault="00176715" w:rsidP="00176715">
            <w:r w:rsidRPr="00176715">
              <w:t>2</w:t>
            </w:r>
          </w:p>
        </w:tc>
      </w:tr>
    </w:tbl>
    <w:p w14:paraId="456A8EB5" w14:textId="77777777" w:rsidR="00176715" w:rsidRPr="00176715" w:rsidRDefault="00176715" w:rsidP="00176715">
      <w:r w:rsidRPr="00176715">
        <w:t>These data can be displayed graphically several ways. Displayed here is an Excel pie chart and a Minitab bar chart of the data. Some statisticians prefer the histogram or the bar chart over the pie chart because they believe it is easier to compare categories that are similar in size with the histogram or the bar chart rather than the pie chart.</w:t>
      </w:r>
    </w:p>
    <w:p w14:paraId="23F1857B" w14:textId="77777777" w:rsidR="00176715" w:rsidRPr="00176715" w:rsidRDefault="00176715" w:rsidP="00176715">
      <w:r w:rsidRPr="00176715">
        <w:rPr>
          <w:b/>
          <w:bCs/>
        </w:rPr>
        <w:t>Things to Ponder</w:t>
      </w:r>
    </w:p>
    <w:p w14:paraId="039A7D5B" w14:textId="77777777" w:rsidR="00176715" w:rsidRPr="00176715" w:rsidRDefault="00176715" w:rsidP="00176715">
      <w:pPr>
        <w:numPr>
          <w:ilvl w:val="0"/>
          <w:numId w:val="73"/>
        </w:numPr>
      </w:pPr>
      <w:r w:rsidRPr="00176715">
        <w:lastRenderedPageBreak/>
        <w:t>How might this information be useful to large soft drink companies?</w:t>
      </w:r>
    </w:p>
    <w:p w14:paraId="58C7ABFA" w14:textId="77777777" w:rsidR="00176715" w:rsidRPr="00176715" w:rsidRDefault="00176715" w:rsidP="00176715">
      <w:pPr>
        <w:numPr>
          <w:ilvl w:val="0"/>
          <w:numId w:val="73"/>
        </w:numPr>
      </w:pPr>
      <w:r w:rsidRPr="00176715">
        <w:t>How might the packaging of soft drinks differ according to the top four places where soft drinks are sold?</w:t>
      </w:r>
    </w:p>
    <w:p w14:paraId="7F1D7E31" w14:textId="77777777" w:rsidR="00176715" w:rsidRPr="00176715" w:rsidRDefault="00176715" w:rsidP="00176715">
      <w:pPr>
        <w:numPr>
          <w:ilvl w:val="0"/>
          <w:numId w:val="73"/>
        </w:numPr>
      </w:pPr>
      <w:r w:rsidRPr="00176715">
        <w:t>How might the distribution of soft drinks differ between the various places where soft drinks are sold?</w:t>
      </w:r>
    </w:p>
    <w:p w14:paraId="297F1EFB" w14:textId="2A9794F8" w:rsidR="00176715" w:rsidRPr="00176715" w:rsidRDefault="00176715" w:rsidP="00176715">
      <w:r w:rsidRPr="00176715">
        <w:drawing>
          <wp:inline distT="0" distB="0" distL="0" distR="0" wp14:anchorId="5E9B68A5" wp14:editId="6D247489">
            <wp:extent cx="3209925" cy="2371725"/>
            <wp:effectExtent l="0" t="0" r="9525" b="9525"/>
            <wp:docPr id="1399873290" name="Picture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9925" cy="2371725"/>
                    </a:xfrm>
                    <a:prstGeom prst="rect">
                      <a:avLst/>
                    </a:prstGeom>
                    <a:noFill/>
                    <a:ln>
                      <a:noFill/>
                    </a:ln>
                  </pic:spPr>
                </pic:pic>
              </a:graphicData>
            </a:graphic>
          </wp:inline>
        </w:drawing>
      </w:r>
    </w:p>
    <w:p w14:paraId="0CD43C5B" w14:textId="7FED89DE" w:rsidR="00176715" w:rsidRPr="00176715" w:rsidRDefault="00176715" w:rsidP="00176715">
      <w:r w:rsidRPr="00176715">
        <w:drawing>
          <wp:inline distT="0" distB="0" distL="0" distR="0" wp14:anchorId="0B0A6AC5" wp14:editId="2206F4E4">
            <wp:extent cx="3352800" cy="2286000"/>
            <wp:effectExtent l="0" t="0" r="0" b="0"/>
            <wp:docPr id="1570919732" name="Picture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0" cy="2286000"/>
                    </a:xfrm>
                    <a:prstGeom prst="rect">
                      <a:avLst/>
                    </a:prstGeom>
                    <a:noFill/>
                    <a:ln>
                      <a:noFill/>
                    </a:ln>
                  </pic:spPr>
                </pic:pic>
              </a:graphicData>
            </a:graphic>
          </wp:inline>
        </w:drawing>
      </w:r>
    </w:p>
    <w:p w14:paraId="451C393D" w14:textId="77777777" w:rsidR="00176715" w:rsidRPr="00176715" w:rsidRDefault="00176715" w:rsidP="00176715">
      <w:r w:rsidRPr="00176715">
        <w:rPr>
          <w:b/>
          <w:bCs/>
        </w:rPr>
        <w:t>FIGURE 2.10</w:t>
      </w:r>
      <w:r w:rsidRPr="00176715">
        <w:t> Pareto Chart for Electric Motor Problems</w:t>
      </w:r>
    </w:p>
    <w:p w14:paraId="66CCAC41" w14:textId="33E7D98A" w:rsidR="00176715" w:rsidRPr="00176715" w:rsidRDefault="00176715" w:rsidP="00176715">
      <w:r w:rsidRPr="00176715">
        <w:lastRenderedPageBreak/>
        <w:drawing>
          <wp:inline distT="0" distB="0" distL="0" distR="0" wp14:anchorId="29AEBF77" wp14:editId="36C80EAD">
            <wp:extent cx="3390900" cy="2228850"/>
            <wp:effectExtent l="0" t="0" r="0" b="0"/>
            <wp:docPr id="2075405787" name="Picture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0900" cy="2228850"/>
                    </a:xfrm>
                    <a:prstGeom prst="rect">
                      <a:avLst/>
                    </a:prstGeom>
                    <a:noFill/>
                    <a:ln>
                      <a:noFill/>
                    </a:ln>
                  </pic:spPr>
                </pic:pic>
              </a:graphicData>
            </a:graphic>
          </wp:inline>
        </w:drawing>
      </w:r>
    </w:p>
    <w:p w14:paraId="54F9244F" w14:textId="77777777" w:rsidR="00176715" w:rsidRPr="00176715" w:rsidRDefault="00176715" w:rsidP="00176715">
      <w:r w:rsidRPr="00176715">
        <w:rPr>
          <w:b/>
          <w:bCs/>
        </w:rPr>
        <w:t>FIGURE 2.11</w:t>
      </w:r>
      <w:r w:rsidRPr="00176715">
        <w:t> Minitab Pareto Chart for Electric Motor Problems</w:t>
      </w:r>
    </w:p>
    <w:p w14:paraId="74F2DDB6" w14:textId="0239A13D" w:rsidR="00176715" w:rsidRPr="00176715" w:rsidRDefault="00176715" w:rsidP="00176715">
      <w:r w:rsidRPr="00176715">
        <w:drawing>
          <wp:inline distT="0" distB="0" distL="0" distR="0" wp14:anchorId="2FF3FF0A" wp14:editId="65D6F31E">
            <wp:extent cx="4362450" cy="3409950"/>
            <wp:effectExtent l="0" t="0" r="0" b="0"/>
            <wp:docPr id="88500352" name="Picture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2450" cy="3409950"/>
                    </a:xfrm>
                    <a:prstGeom prst="rect">
                      <a:avLst/>
                    </a:prstGeom>
                    <a:noFill/>
                    <a:ln>
                      <a:noFill/>
                    </a:ln>
                  </pic:spPr>
                </pic:pic>
              </a:graphicData>
            </a:graphic>
          </wp:inline>
        </w:drawing>
      </w:r>
    </w:p>
    <w:p w14:paraId="2430885A" w14:textId="77777777" w:rsidR="00176715" w:rsidRPr="00176715" w:rsidRDefault="00176715" w:rsidP="00176715">
      <w:r w:rsidRPr="00176715">
        <w:t>Company officials and workers would probably begin to improve quality by examining the segments of the production process that involve the wiring. Next, they would study the construction of the coil, then examine the plugs used and the plugsupplier process.</w:t>
      </w:r>
    </w:p>
    <w:p w14:paraId="74EBBAA3" w14:textId="77777777" w:rsidR="00176715" w:rsidRPr="00176715" w:rsidRDefault="00176715" w:rsidP="00176715">
      <w:hyperlink r:id="rId144" w:anchor="fig2.11" w:history="1">
        <w:r w:rsidRPr="00176715">
          <w:rPr>
            <w:rStyle w:val="Hyperlink"/>
            <w:b/>
            <w:bCs/>
          </w:rPr>
          <w:t>Figure 2.11</w:t>
        </w:r>
      </w:hyperlink>
      <w:r w:rsidRPr="00176715">
        <w:t> is a Minitab rendering of this Pareto chart. In addition to the bar chart analysis, the Minitab Pareto analysis contains a cumulative percentage line graph. Observe the slopes on the line graph. The steepest slopes represent the more frequently occurring problems. As the slopes level off, the problems occur less frequently. The line graph gives the decision maker another tool for determining which problems to solve first.</w:t>
      </w:r>
    </w:p>
    <w:p w14:paraId="1263E62B" w14:textId="77777777" w:rsidR="00176715" w:rsidRPr="00176715" w:rsidRDefault="00176715" w:rsidP="00176715">
      <w:pPr>
        <w:rPr>
          <w:b/>
          <w:bCs/>
        </w:rPr>
      </w:pPr>
      <w:r w:rsidRPr="00176715">
        <w:rPr>
          <w:b/>
          <w:bCs/>
        </w:rPr>
        <w:lastRenderedPageBreak/>
        <w:t>2.3 PROBLEMS</w:t>
      </w:r>
    </w:p>
    <w:p w14:paraId="1D81C947" w14:textId="77777777" w:rsidR="00176715" w:rsidRPr="00176715" w:rsidRDefault="00176715" w:rsidP="00176715">
      <w:pPr>
        <w:numPr>
          <w:ilvl w:val="0"/>
          <w:numId w:val="74"/>
        </w:numPr>
      </w:pPr>
      <w:r w:rsidRPr="00176715">
        <w:rPr>
          <w:b/>
          <w:bCs/>
        </w:rPr>
        <w:t>2.15</w:t>
      </w:r>
      <w:r w:rsidRPr="00176715">
        <w:t> Shown here is a list of the top five industrial and farm equipment companies in the United States, along with their annual sales ($ millions).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411"/>
        <w:gridCol w:w="2492"/>
      </w:tblGrid>
      <w:tr w:rsidR="00176715" w:rsidRPr="00176715" w14:paraId="5778FF1B" w14:textId="77777777">
        <w:trPr>
          <w:tblHeader/>
        </w:trPr>
        <w:tc>
          <w:tcPr>
            <w:tcW w:w="0" w:type="auto"/>
            <w:tcBorders>
              <w:top w:val="nil"/>
              <w:left w:val="nil"/>
              <w:bottom w:val="nil"/>
              <w:right w:val="nil"/>
            </w:tcBorders>
            <w:vAlign w:val="center"/>
            <w:hideMark/>
          </w:tcPr>
          <w:p w14:paraId="1713717A" w14:textId="77777777" w:rsidR="00176715" w:rsidRPr="00176715" w:rsidRDefault="00176715" w:rsidP="00176715">
            <w:r w:rsidRPr="00176715">
              <w:rPr>
                <w:b/>
                <w:bCs/>
              </w:rPr>
              <w:t>Firm</w:t>
            </w:r>
          </w:p>
        </w:tc>
        <w:tc>
          <w:tcPr>
            <w:tcW w:w="0" w:type="auto"/>
            <w:tcBorders>
              <w:top w:val="nil"/>
              <w:left w:val="nil"/>
              <w:bottom w:val="nil"/>
              <w:right w:val="nil"/>
            </w:tcBorders>
            <w:vAlign w:val="center"/>
            <w:hideMark/>
          </w:tcPr>
          <w:p w14:paraId="5FF51023" w14:textId="77777777" w:rsidR="00176715" w:rsidRPr="00176715" w:rsidRDefault="00176715" w:rsidP="00176715">
            <w:r w:rsidRPr="00176715">
              <w:rPr>
                <w:b/>
                <w:bCs/>
              </w:rPr>
              <w:t>Revenue ($ million)</w:t>
            </w:r>
          </w:p>
        </w:tc>
      </w:tr>
      <w:tr w:rsidR="00176715" w:rsidRPr="00176715" w14:paraId="36FD0368" w14:textId="77777777">
        <w:tc>
          <w:tcPr>
            <w:tcW w:w="0" w:type="auto"/>
            <w:tcBorders>
              <w:top w:val="nil"/>
              <w:left w:val="nil"/>
              <w:bottom w:val="nil"/>
              <w:right w:val="nil"/>
            </w:tcBorders>
            <w:hideMark/>
          </w:tcPr>
          <w:p w14:paraId="57DF9A54" w14:textId="77777777" w:rsidR="00176715" w:rsidRPr="00176715" w:rsidRDefault="00176715" w:rsidP="00176715">
            <w:r w:rsidRPr="00176715">
              <w:t>Caterpillar</w:t>
            </w:r>
          </w:p>
        </w:tc>
        <w:tc>
          <w:tcPr>
            <w:tcW w:w="0" w:type="auto"/>
            <w:tcBorders>
              <w:top w:val="nil"/>
              <w:left w:val="nil"/>
              <w:bottom w:val="nil"/>
              <w:right w:val="nil"/>
            </w:tcBorders>
            <w:hideMark/>
          </w:tcPr>
          <w:p w14:paraId="38307B75" w14:textId="77777777" w:rsidR="00176715" w:rsidRPr="00176715" w:rsidRDefault="00176715" w:rsidP="00176715">
            <w:r w:rsidRPr="00176715">
              <w:t>30,251</w:t>
            </w:r>
          </w:p>
        </w:tc>
      </w:tr>
      <w:tr w:rsidR="00176715" w:rsidRPr="00176715" w14:paraId="24C10C9B" w14:textId="77777777">
        <w:tc>
          <w:tcPr>
            <w:tcW w:w="0" w:type="auto"/>
            <w:tcBorders>
              <w:top w:val="nil"/>
              <w:left w:val="nil"/>
              <w:bottom w:val="nil"/>
              <w:right w:val="nil"/>
            </w:tcBorders>
            <w:hideMark/>
          </w:tcPr>
          <w:p w14:paraId="237886B3" w14:textId="77777777" w:rsidR="00176715" w:rsidRPr="00176715" w:rsidRDefault="00176715" w:rsidP="00176715">
            <w:r w:rsidRPr="00176715">
              <w:t>Deere</w:t>
            </w:r>
          </w:p>
        </w:tc>
        <w:tc>
          <w:tcPr>
            <w:tcW w:w="0" w:type="auto"/>
            <w:tcBorders>
              <w:top w:val="nil"/>
              <w:left w:val="nil"/>
              <w:bottom w:val="nil"/>
              <w:right w:val="nil"/>
            </w:tcBorders>
            <w:hideMark/>
          </w:tcPr>
          <w:p w14:paraId="61D4334D" w14:textId="77777777" w:rsidR="00176715" w:rsidRPr="00176715" w:rsidRDefault="00176715" w:rsidP="00176715">
            <w:r w:rsidRPr="00176715">
              <w:t>19,986</w:t>
            </w:r>
          </w:p>
        </w:tc>
      </w:tr>
      <w:tr w:rsidR="00176715" w:rsidRPr="00176715" w14:paraId="5E459D1C" w14:textId="77777777">
        <w:tc>
          <w:tcPr>
            <w:tcW w:w="0" w:type="auto"/>
            <w:tcBorders>
              <w:top w:val="nil"/>
              <w:left w:val="nil"/>
              <w:bottom w:val="nil"/>
              <w:right w:val="nil"/>
            </w:tcBorders>
            <w:hideMark/>
          </w:tcPr>
          <w:p w14:paraId="1D0D64E9" w14:textId="77777777" w:rsidR="00176715" w:rsidRPr="00176715" w:rsidRDefault="00176715" w:rsidP="00176715">
            <w:r w:rsidRPr="00176715">
              <w:t>Illinois Tool Works</w:t>
            </w:r>
          </w:p>
        </w:tc>
        <w:tc>
          <w:tcPr>
            <w:tcW w:w="0" w:type="auto"/>
            <w:tcBorders>
              <w:top w:val="nil"/>
              <w:left w:val="nil"/>
              <w:bottom w:val="nil"/>
              <w:right w:val="nil"/>
            </w:tcBorders>
            <w:hideMark/>
          </w:tcPr>
          <w:p w14:paraId="25E506E1" w14:textId="77777777" w:rsidR="00176715" w:rsidRPr="00176715" w:rsidRDefault="00176715" w:rsidP="00176715">
            <w:r w:rsidRPr="00176715">
              <w:t>11,731</w:t>
            </w:r>
          </w:p>
        </w:tc>
      </w:tr>
      <w:tr w:rsidR="00176715" w:rsidRPr="00176715" w14:paraId="15117C39" w14:textId="77777777">
        <w:tc>
          <w:tcPr>
            <w:tcW w:w="0" w:type="auto"/>
            <w:tcBorders>
              <w:top w:val="nil"/>
              <w:left w:val="nil"/>
              <w:bottom w:val="nil"/>
              <w:right w:val="nil"/>
            </w:tcBorders>
            <w:hideMark/>
          </w:tcPr>
          <w:p w14:paraId="2FA91DEE" w14:textId="77777777" w:rsidR="00176715" w:rsidRPr="00176715" w:rsidRDefault="00176715" w:rsidP="00176715">
            <w:r w:rsidRPr="00176715">
              <w:t>Eaton</w:t>
            </w:r>
          </w:p>
        </w:tc>
        <w:tc>
          <w:tcPr>
            <w:tcW w:w="0" w:type="auto"/>
            <w:tcBorders>
              <w:top w:val="nil"/>
              <w:left w:val="nil"/>
              <w:bottom w:val="nil"/>
              <w:right w:val="nil"/>
            </w:tcBorders>
            <w:hideMark/>
          </w:tcPr>
          <w:p w14:paraId="05EDF660" w14:textId="77777777" w:rsidR="00176715" w:rsidRPr="00176715" w:rsidRDefault="00176715" w:rsidP="00176715">
            <w:r w:rsidRPr="00176715">
              <w:t>9,817</w:t>
            </w:r>
          </w:p>
        </w:tc>
      </w:tr>
      <w:tr w:rsidR="00176715" w:rsidRPr="00176715" w14:paraId="5AE5B6A6" w14:textId="77777777">
        <w:tc>
          <w:tcPr>
            <w:tcW w:w="0" w:type="auto"/>
            <w:tcBorders>
              <w:top w:val="nil"/>
              <w:left w:val="nil"/>
              <w:bottom w:val="nil"/>
              <w:right w:val="nil"/>
            </w:tcBorders>
            <w:hideMark/>
          </w:tcPr>
          <w:p w14:paraId="5AD744C9" w14:textId="77777777" w:rsidR="00176715" w:rsidRPr="00176715" w:rsidRDefault="00176715" w:rsidP="00176715">
            <w:r w:rsidRPr="00176715">
              <w:t>American Standard</w:t>
            </w:r>
          </w:p>
        </w:tc>
        <w:tc>
          <w:tcPr>
            <w:tcW w:w="0" w:type="auto"/>
            <w:tcBorders>
              <w:top w:val="nil"/>
              <w:left w:val="nil"/>
              <w:bottom w:val="nil"/>
              <w:right w:val="nil"/>
            </w:tcBorders>
            <w:hideMark/>
          </w:tcPr>
          <w:p w14:paraId="0F76C810" w14:textId="77777777" w:rsidR="00176715" w:rsidRPr="00176715" w:rsidRDefault="00176715" w:rsidP="00176715">
            <w:r w:rsidRPr="00176715">
              <w:t>9,509</w:t>
            </w:r>
          </w:p>
        </w:tc>
      </w:tr>
    </w:tbl>
    <w:p w14:paraId="399CD7EB" w14:textId="77777777" w:rsidR="00176715" w:rsidRPr="00176715" w:rsidRDefault="00176715" w:rsidP="00176715">
      <w:pPr>
        <w:numPr>
          <w:ilvl w:val="1"/>
          <w:numId w:val="75"/>
        </w:numPr>
      </w:pPr>
      <w:r w:rsidRPr="00176715">
        <w:t>Construct a bar chart to display these data.</w:t>
      </w:r>
    </w:p>
    <w:p w14:paraId="51143580" w14:textId="77777777" w:rsidR="00176715" w:rsidRPr="00176715" w:rsidRDefault="00176715" w:rsidP="00176715">
      <w:pPr>
        <w:numPr>
          <w:ilvl w:val="1"/>
          <w:numId w:val="76"/>
        </w:numPr>
      </w:pPr>
      <w:r w:rsidRPr="00176715">
        <w:t>Construct a pie chart from these data and label the slices with the appropriate percentages.</w:t>
      </w:r>
    </w:p>
    <w:p w14:paraId="0F555542" w14:textId="77777777" w:rsidR="00176715" w:rsidRPr="00176715" w:rsidRDefault="00176715" w:rsidP="00176715">
      <w:pPr>
        <w:numPr>
          <w:ilvl w:val="1"/>
          <w:numId w:val="77"/>
        </w:numPr>
      </w:pPr>
      <w:r w:rsidRPr="00176715">
        <w:t>Comment on the effectiveness of using a pie chart to display the revenue of these top industrial and farm equipment companies.</w:t>
      </w:r>
    </w:p>
    <w:p w14:paraId="57B46BB7" w14:textId="77777777" w:rsidR="00176715" w:rsidRPr="00176715" w:rsidRDefault="00176715" w:rsidP="00176715">
      <w:pPr>
        <w:numPr>
          <w:ilvl w:val="0"/>
          <w:numId w:val="74"/>
        </w:numPr>
      </w:pPr>
      <w:r w:rsidRPr="00176715">
        <w:rPr>
          <w:b/>
          <w:bCs/>
        </w:rPr>
        <w:t>2.16</w:t>
      </w:r>
      <w:r w:rsidRPr="00176715">
        <w:t> According to T-100 Domestic Market, the top seven airlines in the United States by domestic boardings in a recent year were Southwest Airlines with 81.1 million, Delta Airlines with 79.4 million, American Airlines with 72.6 million, United Airlines with 56.3 million, Northwest Airlines with 43.3 million, US Airways with 37.8 million, and Continental Airlines with 31.5 million. Construct a pie chart and a bar graph to depict this information.</w:t>
      </w:r>
    </w:p>
    <w:p w14:paraId="3F9521CC" w14:textId="77777777" w:rsidR="00176715" w:rsidRPr="00176715" w:rsidRDefault="00176715" w:rsidP="00176715">
      <w:pPr>
        <w:numPr>
          <w:ilvl w:val="0"/>
          <w:numId w:val="74"/>
        </w:numPr>
      </w:pPr>
      <w:r w:rsidRPr="00176715">
        <w:rPr>
          <w:b/>
          <w:bCs/>
        </w:rPr>
        <w:t>2.17</w:t>
      </w:r>
      <w:r w:rsidRPr="00176715">
        <w:t> The following list shows the top six pharmaceutical companies in the United States and their sales figures ($ millions) for a recent year. Use this information to construct a pie chart and a bar graph to represent these six companies and their sales.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255"/>
        <w:gridCol w:w="1130"/>
      </w:tblGrid>
      <w:tr w:rsidR="00176715" w:rsidRPr="00176715" w14:paraId="18D24CAD" w14:textId="77777777">
        <w:trPr>
          <w:tblHeader/>
        </w:trPr>
        <w:tc>
          <w:tcPr>
            <w:tcW w:w="0" w:type="auto"/>
            <w:tcBorders>
              <w:top w:val="nil"/>
              <w:left w:val="nil"/>
              <w:bottom w:val="nil"/>
              <w:right w:val="nil"/>
            </w:tcBorders>
            <w:vAlign w:val="center"/>
            <w:hideMark/>
          </w:tcPr>
          <w:p w14:paraId="573E728A" w14:textId="77777777" w:rsidR="00176715" w:rsidRPr="00176715" w:rsidRDefault="00176715" w:rsidP="00176715">
            <w:r w:rsidRPr="00176715">
              <w:rPr>
                <w:b/>
                <w:bCs/>
              </w:rPr>
              <w:lastRenderedPageBreak/>
              <w:t>Pharmaceutical Company</w:t>
            </w:r>
          </w:p>
        </w:tc>
        <w:tc>
          <w:tcPr>
            <w:tcW w:w="0" w:type="auto"/>
            <w:tcBorders>
              <w:top w:val="nil"/>
              <w:left w:val="nil"/>
              <w:bottom w:val="nil"/>
              <w:right w:val="nil"/>
            </w:tcBorders>
            <w:vAlign w:val="center"/>
            <w:hideMark/>
          </w:tcPr>
          <w:p w14:paraId="11BCF366" w14:textId="77777777" w:rsidR="00176715" w:rsidRPr="00176715" w:rsidRDefault="00176715" w:rsidP="00176715">
            <w:r w:rsidRPr="00176715">
              <w:rPr>
                <w:b/>
                <w:bCs/>
              </w:rPr>
              <w:t>Sales</w:t>
            </w:r>
          </w:p>
        </w:tc>
      </w:tr>
      <w:tr w:rsidR="00176715" w:rsidRPr="00176715" w14:paraId="328105FF" w14:textId="77777777">
        <w:tc>
          <w:tcPr>
            <w:tcW w:w="0" w:type="auto"/>
            <w:tcBorders>
              <w:top w:val="nil"/>
              <w:left w:val="nil"/>
              <w:bottom w:val="nil"/>
              <w:right w:val="nil"/>
            </w:tcBorders>
            <w:hideMark/>
          </w:tcPr>
          <w:p w14:paraId="56D43A4D" w14:textId="77777777" w:rsidR="00176715" w:rsidRPr="00176715" w:rsidRDefault="00176715" w:rsidP="00176715">
            <w:r w:rsidRPr="00176715">
              <w:t>Pfizer</w:t>
            </w:r>
          </w:p>
        </w:tc>
        <w:tc>
          <w:tcPr>
            <w:tcW w:w="0" w:type="auto"/>
            <w:tcBorders>
              <w:top w:val="nil"/>
              <w:left w:val="nil"/>
              <w:bottom w:val="nil"/>
              <w:right w:val="nil"/>
            </w:tcBorders>
            <w:hideMark/>
          </w:tcPr>
          <w:p w14:paraId="26CD7151" w14:textId="77777777" w:rsidR="00176715" w:rsidRPr="00176715" w:rsidRDefault="00176715" w:rsidP="00176715">
            <w:r w:rsidRPr="00176715">
              <w:t>52,921</w:t>
            </w:r>
          </w:p>
        </w:tc>
      </w:tr>
      <w:tr w:rsidR="00176715" w:rsidRPr="00176715" w14:paraId="0CC5B360" w14:textId="77777777">
        <w:tc>
          <w:tcPr>
            <w:tcW w:w="0" w:type="auto"/>
            <w:tcBorders>
              <w:top w:val="nil"/>
              <w:left w:val="nil"/>
              <w:bottom w:val="nil"/>
              <w:right w:val="nil"/>
            </w:tcBorders>
            <w:hideMark/>
          </w:tcPr>
          <w:p w14:paraId="1ACFCBC0" w14:textId="77777777" w:rsidR="00176715" w:rsidRPr="00176715" w:rsidRDefault="00176715" w:rsidP="00176715">
            <w:r w:rsidRPr="00176715">
              <w:t>Johnson &amp; Johnson</w:t>
            </w:r>
          </w:p>
        </w:tc>
        <w:tc>
          <w:tcPr>
            <w:tcW w:w="0" w:type="auto"/>
            <w:tcBorders>
              <w:top w:val="nil"/>
              <w:left w:val="nil"/>
              <w:bottom w:val="nil"/>
              <w:right w:val="nil"/>
            </w:tcBorders>
            <w:hideMark/>
          </w:tcPr>
          <w:p w14:paraId="30C83C7F" w14:textId="77777777" w:rsidR="00176715" w:rsidRPr="00176715" w:rsidRDefault="00176715" w:rsidP="00176715">
            <w:r w:rsidRPr="00176715">
              <w:t>47,348</w:t>
            </w:r>
          </w:p>
        </w:tc>
      </w:tr>
      <w:tr w:rsidR="00176715" w:rsidRPr="00176715" w14:paraId="10798016" w14:textId="77777777">
        <w:tc>
          <w:tcPr>
            <w:tcW w:w="0" w:type="auto"/>
            <w:tcBorders>
              <w:top w:val="nil"/>
              <w:left w:val="nil"/>
              <w:bottom w:val="nil"/>
              <w:right w:val="nil"/>
            </w:tcBorders>
            <w:hideMark/>
          </w:tcPr>
          <w:p w14:paraId="177F182F" w14:textId="77777777" w:rsidR="00176715" w:rsidRPr="00176715" w:rsidRDefault="00176715" w:rsidP="00176715">
            <w:r w:rsidRPr="00176715">
              <w:t>Merck</w:t>
            </w:r>
          </w:p>
        </w:tc>
        <w:tc>
          <w:tcPr>
            <w:tcW w:w="0" w:type="auto"/>
            <w:tcBorders>
              <w:top w:val="nil"/>
              <w:left w:val="nil"/>
              <w:bottom w:val="nil"/>
              <w:right w:val="nil"/>
            </w:tcBorders>
            <w:hideMark/>
          </w:tcPr>
          <w:p w14:paraId="01CF804B" w14:textId="77777777" w:rsidR="00176715" w:rsidRPr="00176715" w:rsidRDefault="00176715" w:rsidP="00176715">
            <w:r w:rsidRPr="00176715">
              <w:t>22,939</w:t>
            </w:r>
          </w:p>
        </w:tc>
      </w:tr>
      <w:tr w:rsidR="00176715" w:rsidRPr="00176715" w14:paraId="44A6A914" w14:textId="77777777">
        <w:tc>
          <w:tcPr>
            <w:tcW w:w="0" w:type="auto"/>
            <w:tcBorders>
              <w:top w:val="nil"/>
              <w:left w:val="nil"/>
              <w:bottom w:val="nil"/>
              <w:right w:val="nil"/>
            </w:tcBorders>
            <w:hideMark/>
          </w:tcPr>
          <w:p w14:paraId="2033805F" w14:textId="77777777" w:rsidR="00176715" w:rsidRPr="00176715" w:rsidRDefault="00176715" w:rsidP="00176715">
            <w:r w:rsidRPr="00176715">
              <w:t>Bristol-Myers Squibb</w:t>
            </w:r>
          </w:p>
        </w:tc>
        <w:tc>
          <w:tcPr>
            <w:tcW w:w="0" w:type="auto"/>
            <w:tcBorders>
              <w:top w:val="nil"/>
              <w:left w:val="nil"/>
              <w:bottom w:val="nil"/>
              <w:right w:val="nil"/>
            </w:tcBorders>
            <w:hideMark/>
          </w:tcPr>
          <w:p w14:paraId="72D085B7" w14:textId="77777777" w:rsidR="00176715" w:rsidRPr="00176715" w:rsidRDefault="00176715" w:rsidP="00176715">
            <w:r w:rsidRPr="00176715">
              <w:t>21,886</w:t>
            </w:r>
          </w:p>
        </w:tc>
      </w:tr>
      <w:tr w:rsidR="00176715" w:rsidRPr="00176715" w14:paraId="71E28041" w14:textId="77777777">
        <w:tc>
          <w:tcPr>
            <w:tcW w:w="0" w:type="auto"/>
            <w:tcBorders>
              <w:top w:val="nil"/>
              <w:left w:val="nil"/>
              <w:bottom w:val="nil"/>
              <w:right w:val="nil"/>
            </w:tcBorders>
            <w:hideMark/>
          </w:tcPr>
          <w:p w14:paraId="48B137CF" w14:textId="77777777" w:rsidR="00176715" w:rsidRPr="00176715" w:rsidRDefault="00176715" w:rsidP="00176715">
            <w:r w:rsidRPr="00176715">
              <w:t>Abbott Laboratories</w:t>
            </w:r>
          </w:p>
        </w:tc>
        <w:tc>
          <w:tcPr>
            <w:tcW w:w="0" w:type="auto"/>
            <w:tcBorders>
              <w:top w:val="nil"/>
              <w:left w:val="nil"/>
              <w:bottom w:val="nil"/>
              <w:right w:val="nil"/>
            </w:tcBorders>
            <w:hideMark/>
          </w:tcPr>
          <w:p w14:paraId="51B6EE58" w14:textId="77777777" w:rsidR="00176715" w:rsidRPr="00176715" w:rsidRDefault="00176715" w:rsidP="00176715">
            <w:r w:rsidRPr="00176715">
              <w:t>20,473</w:t>
            </w:r>
          </w:p>
        </w:tc>
      </w:tr>
      <w:tr w:rsidR="00176715" w:rsidRPr="00176715" w14:paraId="22DA53DD" w14:textId="77777777">
        <w:tc>
          <w:tcPr>
            <w:tcW w:w="0" w:type="auto"/>
            <w:tcBorders>
              <w:top w:val="nil"/>
              <w:left w:val="nil"/>
              <w:bottom w:val="nil"/>
              <w:right w:val="nil"/>
            </w:tcBorders>
            <w:hideMark/>
          </w:tcPr>
          <w:p w14:paraId="195F3919" w14:textId="77777777" w:rsidR="00176715" w:rsidRPr="00176715" w:rsidRDefault="00176715" w:rsidP="00176715">
            <w:r w:rsidRPr="00176715">
              <w:t>Wyeth</w:t>
            </w:r>
          </w:p>
        </w:tc>
        <w:tc>
          <w:tcPr>
            <w:tcW w:w="0" w:type="auto"/>
            <w:tcBorders>
              <w:top w:val="nil"/>
              <w:left w:val="nil"/>
              <w:bottom w:val="nil"/>
              <w:right w:val="nil"/>
            </w:tcBorders>
            <w:hideMark/>
          </w:tcPr>
          <w:p w14:paraId="751E34BE" w14:textId="77777777" w:rsidR="00176715" w:rsidRPr="00176715" w:rsidRDefault="00176715" w:rsidP="00176715">
            <w:r w:rsidRPr="00176715">
              <w:t>17,358</w:t>
            </w:r>
          </w:p>
        </w:tc>
      </w:tr>
    </w:tbl>
    <w:p w14:paraId="2CCFFC0F" w14:textId="77777777" w:rsidR="00176715" w:rsidRPr="00176715" w:rsidRDefault="00176715" w:rsidP="00176715">
      <w:pPr>
        <w:numPr>
          <w:ilvl w:val="0"/>
          <w:numId w:val="74"/>
        </w:numPr>
      </w:pPr>
      <w:r w:rsidRPr="00176715">
        <w:rPr>
          <w:b/>
          <w:bCs/>
        </w:rPr>
        <w:t>2.18</w:t>
      </w:r>
      <w:r w:rsidRPr="00176715">
        <w:t> How do various currencies around the world stack up to the U.S. dollar? Shown below is a bar chart of the value of the currency of various countries in U.S. dollars as of April 2010. The currencies represented here are the Malaysia ringgit, United Arab Emirates dirham, New Zealand dollar, China yuan, Mexico peso, India rupee, Canada dollar, European euro, and U.S. dollar. Study the bar chart and discuss the various currencies as they relate to each other in value and as they compare to the U.S. dollar.</w:t>
      </w:r>
    </w:p>
    <w:p w14:paraId="42059CD2" w14:textId="5F30277D" w:rsidR="00176715" w:rsidRPr="00176715" w:rsidRDefault="00176715" w:rsidP="00176715">
      <w:r w:rsidRPr="00176715">
        <w:drawing>
          <wp:inline distT="0" distB="0" distL="0" distR="0" wp14:anchorId="3E8BEF0F" wp14:editId="7E8C15E0">
            <wp:extent cx="4324350" cy="2362200"/>
            <wp:effectExtent l="0" t="0" r="0" b="0"/>
            <wp:docPr id="158890239" name="Picture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4350" cy="2362200"/>
                    </a:xfrm>
                    <a:prstGeom prst="rect">
                      <a:avLst/>
                    </a:prstGeom>
                    <a:noFill/>
                    <a:ln>
                      <a:noFill/>
                    </a:ln>
                  </pic:spPr>
                </pic:pic>
              </a:graphicData>
            </a:graphic>
          </wp:inline>
        </w:drawing>
      </w:r>
    </w:p>
    <w:p w14:paraId="6C5E082B" w14:textId="77777777" w:rsidR="00176715" w:rsidRPr="00176715" w:rsidRDefault="00176715" w:rsidP="00176715">
      <w:pPr>
        <w:numPr>
          <w:ilvl w:val="0"/>
          <w:numId w:val="74"/>
        </w:numPr>
      </w:pPr>
      <w:r w:rsidRPr="00176715">
        <w:rPr>
          <w:b/>
          <w:bCs/>
        </w:rPr>
        <w:lastRenderedPageBreak/>
        <w:t>2.19</w:t>
      </w:r>
      <w:r w:rsidRPr="00176715">
        <w:t> An airline company uses a central telephone bank and a semiautomated telephone process to take reservations. It has been receiving an unusually high number of customer complaints about its reservation system. The company conducted a survey of customers, asking them whether they had encountered any of the following problems in making reservations: busy signal, disconnection, poor connection, too long a wait to talk to someone, could not get through to an agent, connected with the wrong person. Suppose a survey of 744 complaining customers resulted in the following frequency tally.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905"/>
        <w:gridCol w:w="3850"/>
      </w:tblGrid>
      <w:tr w:rsidR="00176715" w:rsidRPr="00176715" w14:paraId="1DB1F57E" w14:textId="77777777">
        <w:trPr>
          <w:tblHeader/>
        </w:trPr>
        <w:tc>
          <w:tcPr>
            <w:tcW w:w="0" w:type="auto"/>
            <w:tcBorders>
              <w:top w:val="nil"/>
              <w:left w:val="nil"/>
              <w:bottom w:val="nil"/>
              <w:right w:val="nil"/>
            </w:tcBorders>
            <w:vAlign w:val="center"/>
            <w:hideMark/>
          </w:tcPr>
          <w:p w14:paraId="6E6C3854" w14:textId="77777777" w:rsidR="00176715" w:rsidRPr="00176715" w:rsidRDefault="00176715" w:rsidP="00176715">
            <w:r w:rsidRPr="00176715">
              <w:rPr>
                <w:b/>
                <w:bCs/>
              </w:rPr>
              <w:t>Number of Complaints</w:t>
            </w:r>
          </w:p>
        </w:tc>
        <w:tc>
          <w:tcPr>
            <w:tcW w:w="0" w:type="auto"/>
            <w:tcBorders>
              <w:top w:val="nil"/>
              <w:left w:val="nil"/>
              <w:bottom w:val="nil"/>
              <w:right w:val="nil"/>
            </w:tcBorders>
            <w:vAlign w:val="center"/>
            <w:hideMark/>
          </w:tcPr>
          <w:p w14:paraId="48B9DF22" w14:textId="77777777" w:rsidR="00176715" w:rsidRPr="00176715" w:rsidRDefault="00176715" w:rsidP="00176715">
            <w:r w:rsidRPr="00176715">
              <w:rPr>
                <w:b/>
                <w:bCs/>
              </w:rPr>
              <w:t>Complaint</w:t>
            </w:r>
          </w:p>
        </w:tc>
      </w:tr>
      <w:tr w:rsidR="00176715" w:rsidRPr="00176715" w14:paraId="62C98E5E" w14:textId="77777777">
        <w:tc>
          <w:tcPr>
            <w:tcW w:w="0" w:type="auto"/>
            <w:tcBorders>
              <w:top w:val="nil"/>
              <w:left w:val="nil"/>
              <w:bottom w:val="nil"/>
              <w:right w:val="nil"/>
            </w:tcBorders>
            <w:hideMark/>
          </w:tcPr>
          <w:p w14:paraId="4F23A9F4" w14:textId="77777777" w:rsidR="00176715" w:rsidRPr="00176715" w:rsidRDefault="00176715" w:rsidP="00176715">
            <w:r w:rsidRPr="00176715">
              <w:t>184</w:t>
            </w:r>
          </w:p>
        </w:tc>
        <w:tc>
          <w:tcPr>
            <w:tcW w:w="0" w:type="auto"/>
            <w:tcBorders>
              <w:top w:val="nil"/>
              <w:left w:val="nil"/>
              <w:bottom w:val="nil"/>
              <w:right w:val="nil"/>
            </w:tcBorders>
            <w:hideMark/>
          </w:tcPr>
          <w:p w14:paraId="263BE4E9" w14:textId="77777777" w:rsidR="00176715" w:rsidRPr="00176715" w:rsidRDefault="00176715" w:rsidP="00176715">
            <w:r w:rsidRPr="00176715">
              <w:t>Too long a wait</w:t>
            </w:r>
          </w:p>
        </w:tc>
      </w:tr>
      <w:tr w:rsidR="00176715" w:rsidRPr="00176715" w14:paraId="0433CAA7" w14:textId="77777777">
        <w:tc>
          <w:tcPr>
            <w:tcW w:w="0" w:type="auto"/>
            <w:tcBorders>
              <w:top w:val="nil"/>
              <w:left w:val="nil"/>
              <w:bottom w:val="nil"/>
              <w:right w:val="nil"/>
            </w:tcBorders>
            <w:hideMark/>
          </w:tcPr>
          <w:p w14:paraId="6967902D" w14:textId="77777777" w:rsidR="00176715" w:rsidRPr="00176715" w:rsidRDefault="00176715" w:rsidP="00176715">
            <w:r w:rsidRPr="00176715">
              <w:t>10</w:t>
            </w:r>
          </w:p>
        </w:tc>
        <w:tc>
          <w:tcPr>
            <w:tcW w:w="0" w:type="auto"/>
            <w:tcBorders>
              <w:top w:val="nil"/>
              <w:left w:val="nil"/>
              <w:bottom w:val="nil"/>
              <w:right w:val="nil"/>
            </w:tcBorders>
            <w:hideMark/>
          </w:tcPr>
          <w:p w14:paraId="4512FAFE" w14:textId="77777777" w:rsidR="00176715" w:rsidRPr="00176715" w:rsidRDefault="00176715" w:rsidP="00176715">
            <w:r w:rsidRPr="00176715">
              <w:t>Transferred to the wrong person</w:t>
            </w:r>
          </w:p>
        </w:tc>
      </w:tr>
      <w:tr w:rsidR="00176715" w:rsidRPr="00176715" w14:paraId="3DE25781" w14:textId="77777777">
        <w:tc>
          <w:tcPr>
            <w:tcW w:w="0" w:type="auto"/>
            <w:tcBorders>
              <w:top w:val="nil"/>
              <w:left w:val="nil"/>
              <w:bottom w:val="nil"/>
              <w:right w:val="nil"/>
            </w:tcBorders>
            <w:hideMark/>
          </w:tcPr>
          <w:p w14:paraId="51F21D1E" w14:textId="77777777" w:rsidR="00176715" w:rsidRPr="00176715" w:rsidRDefault="00176715" w:rsidP="00176715">
            <w:r w:rsidRPr="00176715">
              <w:t>85</w:t>
            </w:r>
          </w:p>
        </w:tc>
        <w:tc>
          <w:tcPr>
            <w:tcW w:w="0" w:type="auto"/>
            <w:tcBorders>
              <w:top w:val="nil"/>
              <w:left w:val="nil"/>
              <w:bottom w:val="nil"/>
              <w:right w:val="nil"/>
            </w:tcBorders>
            <w:hideMark/>
          </w:tcPr>
          <w:p w14:paraId="5053E76E" w14:textId="77777777" w:rsidR="00176715" w:rsidRPr="00176715" w:rsidRDefault="00176715" w:rsidP="00176715">
            <w:r w:rsidRPr="00176715">
              <w:t>Could not get through to an agent</w:t>
            </w:r>
          </w:p>
        </w:tc>
      </w:tr>
      <w:tr w:rsidR="00176715" w:rsidRPr="00176715" w14:paraId="3A82950B" w14:textId="77777777">
        <w:tc>
          <w:tcPr>
            <w:tcW w:w="0" w:type="auto"/>
            <w:tcBorders>
              <w:top w:val="nil"/>
              <w:left w:val="nil"/>
              <w:bottom w:val="nil"/>
              <w:right w:val="nil"/>
            </w:tcBorders>
            <w:hideMark/>
          </w:tcPr>
          <w:p w14:paraId="2F43C2F6" w14:textId="77777777" w:rsidR="00176715" w:rsidRPr="00176715" w:rsidRDefault="00176715" w:rsidP="00176715">
            <w:r w:rsidRPr="00176715">
              <w:t>37</w:t>
            </w:r>
          </w:p>
        </w:tc>
        <w:tc>
          <w:tcPr>
            <w:tcW w:w="0" w:type="auto"/>
            <w:tcBorders>
              <w:top w:val="nil"/>
              <w:left w:val="nil"/>
              <w:bottom w:val="nil"/>
              <w:right w:val="nil"/>
            </w:tcBorders>
            <w:hideMark/>
          </w:tcPr>
          <w:p w14:paraId="559B1BB3" w14:textId="77777777" w:rsidR="00176715" w:rsidRPr="00176715" w:rsidRDefault="00176715" w:rsidP="00176715">
            <w:r w:rsidRPr="00176715">
              <w:t>Got disconnected</w:t>
            </w:r>
          </w:p>
        </w:tc>
      </w:tr>
      <w:tr w:rsidR="00176715" w:rsidRPr="00176715" w14:paraId="3FA25B11" w14:textId="77777777">
        <w:tc>
          <w:tcPr>
            <w:tcW w:w="0" w:type="auto"/>
            <w:tcBorders>
              <w:top w:val="nil"/>
              <w:left w:val="nil"/>
              <w:bottom w:val="nil"/>
              <w:right w:val="nil"/>
            </w:tcBorders>
            <w:hideMark/>
          </w:tcPr>
          <w:p w14:paraId="3E9C99DE" w14:textId="77777777" w:rsidR="00176715" w:rsidRPr="00176715" w:rsidRDefault="00176715" w:rsidP="00176715">
            <w:r w:rsidRPr="00176715">
              <w:t>420</w:t>
            </w:r>
          </w:p>
        </w:tc>
        <w:tc>
          <w:tcPr>
            <w:tcW w:w="0" w:type="auto"/>
            <w:tcBorders>
              <w:top w:val="nil"/>
              <w:left w:val="nil"/>
              <w:bottom w:val="nil"/>
              <w:right w:val="nil"/>
            </w:tcBorders>
            <w:hideMark/>
          </w:tcPr>
          <w:p w14:paraId="18C7AF72" w14:textId="77777777" w:rsidR="00176715" w:rsidRPr="00176715" w:rsidRDefault="00176715" w:rsidP="00176715">
            <w:r w:rsidRPr="00176715">
              <w:t>Busy signal</w:t>
            </w:r>
          </w:p>
        </w:tc>
      </w:tr>
      <w:tr w:rsidR="00176715" w:rsidRPr="00176715" w14:paraId="34C7B4D3" w14:textId="77777777">
        <w:tc>
          <w:tcPr>
            <w:tcW w:w="0" w:type="auto"/>
            <w:tcBorders>
              <w:top w:val="nil"/>
              <w:left w:val="nil"/>
              <w:bottom w:val="nil"/>
              <w:right w:val="nil"/>
            </w:tcBorders>
            <w:hideMark/>
          </w:tcPr>
          <w:p w14:paraId="528C6CEC" w14:textId="77777777" w:rsidR="00176715" w:rsidRPr="00176715" w:rsidRDefault="00176715" w:rsidP="00176715">
            <w:r w:rsidRPr="00176715">
              <w:t>8</w:t>
            </w:r>
          </w:p>
        </w:tc>
        <w:tc>
          <w:tcPr>
            <w:tcW w:w="0" w:type="auto"/>
            <w:tcBorders>
              <w:top w:val="nil"/>
              <w:left w:val="nil"/>
              <w:bottom w:val="nil"/>
              <w:right w:val="nil"/>
            </w:tcBorders>
            <w:hideMark/>
          </w:tcPr>
          <w:p w14:paraId="703B7A17" w14:textId="77777777" w:rsidR="00176715" w:rsidRPr="00176715" w:rsidRDefault="00176715" w:rsidP="00176715">
            <w:r w:rsidRPr="00176715">
              <w:t>Poor connection</w:t>
            </w:r>
          </w:p>
        </w:tc>
      </w:tr>
    </w:tbl>
    <w:p w14:paraId="6C70CEDA" w14:textId="77777777" w:rsidR="00176715" w:rsidRPr="00176715" w:rsidRDefault="00176715" w:rsidP="00176715">
      <w:pPr>
        <w:numPr>
          <w:ilvl w:val="0"/>
          <w:numId w:val="74"/>
        </w:numPr>
      </w:pPr>
      <w:r w:rsidRPr="00176715">
        <w:t>Construct a Pareto diagram from this information to display the various problems encountered in making reservations.</w:t>
      </w:r>
    </w:p>
    <w:p w14:paraId="3EBC76FC" w14:textId="77777777" w:rsidR="00176715" w:rsidRPr="00176715" w:rsidRDefault="00176715" w:rsidP="00176715">
      <w:pPr>
        <w:rPr>
          <w:b/>
          <w:bCs/>
        </w:rPr>
      </w:pPr>
      <w:r w:rsidRPr="00176715">
        <w:rPr>
          <w:b/>
          <w:bCs/>
        </w:rPr>
        <w:t>2.4 CHARTS AND GRAPHS FOR TWO VARIABLES</w:t>
      </w:r>
    </w:p>
    <w:p w14:paraId="5F2D69B4" w14:textId="77777777" w:rsidR="00176715" w:rsidRPr="00176715" w:rsidRDefault="00176715" w:rsidP="00176715">
      <w:r w:rsidRPr="00176715">
        <w:t xml:space="preserve">It is very common in business statistics to want to analyze two variables simultaneously in an effort to gain insight into a possible relationship between them. For example, business researchers might be interested in the relationship between years of experience and amount of productivity in a manufacturing facility or in the relationship between a person's technology usage and their age. Business statistics has many techniques for exploring </w:t>
      </w:r>
      <w:r w:rsidRPr="00176715">
        <w:lastRenderedPageBreak/>
        <w:t>such relationships. Two of the more elementary tools for observing the relationships between two variables are cross tabulation and scatter plot.</w:t>
      </w:r>
    </w:p>
    <w:p w14:paraId="6C3CF528" w14:textId="77777777" w:rsidR="00176715" w:rsidRPr="00176715" w:rsidRDefault="00176715" w:rsidP="00176715">
      <w:pPr>
        <w:rPr>
          <w:b/>
          <w:bCs/>
        </w:rPr>
      </w:pPr>
      <w:r w:rsidRPr="00176715">
        <w:rPr>
          <w:b/>
          <w:bCs/>
        </w:rPr>
        <w:t>Cross Tabulation</w:t>
      </w:r>
    </w:p>
    <w:p w14:paraId="7995E668" w14:textId="77777777" w:rsidR="00176715" w:rsidRPr="00176715" w:rsidRDefault="00176715" w:rsidP="00176715">
      <w:r w:rsidRPr="00176715">
        <w:rPr>
          <w:b/>
          <w:bCs/>
        </w:rPr>
        <w:t>Cross tabulation</w:t>
      </w:r>
      <w:r w:rsidRPr="00176715">
        <w:t> is </w:t>
      </w:r>
      <w:r w:rsidRPr="00176715">
        <w:rPr>
          <w:i/>
          <w:iCs/>
        </w:rPr>
        <w:t>a process for producing a two-dimensional table that displays the frequency counts for two variables simultaneously</w:t>
      </w:r>
      <w:r w:rsidRPr="00176715">
        <w:t>. As an example, suppose a job satisfaction survey of a randomly selected sample of 177 bankers is taken in the banking industry. The bankers are asked how satisfied they are with their job using a 1 to 5 scale where 1 denotes very dissatisfied, 2 denotes dissatisfied, 3 denotes neither satisfied nor dissatisfied, 4 denotes satisfied, and 5 denotes very satisfied. In addition, each banker is asked to report his/her age by using one of the three categories: under 30 years, 30 to 50 years, and over 50 years. </w:t>
      </w:r>
      <w:hyperlink r:id="rId146" w:anchor="tab2.8" w:history="1">
        <w:r w:rsidRPr="00176715">
          <w:rPr>
            <w:rStyle w:val="Hyperlink"/>
            <w:b/>
            <w:bCs/>
          </w:rPr>
          <w:t>Table 2.8</w:t>
        </w:r>
      </w:hyperlink>
      <w:r w:rsidRPr="00176715">
        <w:t> displays how some of the data might look as they are gathered. Note that for each banker the level of their job satisfaction and their age are recorded. By tallying the frequency of responses for each combination of categories between the two variables, the data are cross tabulated according to the two variables. For instance, in this example, there is a tally of how many bankers rated their level of satisfaction as 1 and were under 30 years of age, there is a tally of how many bankers rated their level of satisfaction as 2 and were under 30 years of age, and so on until frequency tallies are determined for each possible combination of the two variables. </w:t>
      </w:r>
      <w:hyperlink r:id="rId147" w:anchor="tab2.9" w:history="1">
        <w:r w:rsidRPr="00176715">
          <w:rPr>
            <w:rStyle w:val="Hyperlink"/>
            <w:b/>
            <w:bCs/>
          </w:rPr>
          <w:t>Table 2.9</w:t>
        </w:r>
      </w:hyperlink>
      <w:r w:rsidRPr="00176715">
        <w:t> shows the completed cross-tabulation table for the banker survey. A cross-tabulation table is sometimes referred to as a contingency table, and Excel refers to such a table as a Pivot Table.</w:t>
      </w:r>
    </w:p>
    <w:p w14:paraId="06B50CC2" w14:textId="77777777" w:rsidR="00176715" w:rsidRPr="00176715" w:rsidRDefault="00176715" w:rsidP="00176715">
      <w:pPr>
        <w:rPr>
          <w:b/>
          <w:bCs/>
        </w:rPr>
      </w:pPr>
      <w:r w:rsidRPr="00176715">
        <w:rPr>
          <w:b/>
          <w:bCs/>
        </w:rPr>
        <w:t>Scatter Plot</w:t>
      </w:r>
    </w:p>
    <w:p w14:paraId="6AB73462" w14:textId="77777777" w:rsidR="00176715" w:rsidRPr="00176715" w:rsidRDefault="00176715" w:rsidP="00176715">
      <w:r w:rsidRPr="00176715">
        <w:t>A </w:t>
      </w:r>
      <w:r w:rsidRPr="00176715">
        <w:rPr>
          <w:b/>
          <w:bCs/>
        </w:rPr>
        <w:t>scatter plot</w:t>
      </w:r>
      <w:r w:rsidRPr="00176715">
        <w:t> is a </w:t>
      </w:r>
      <w:r w:rsidRPr="00176715">
        <w:rPr>
          <w:i/>
          <w:iCs/>
        </w:rPr>
        <w:t>two-dimensional graph plot of pairs of points from two numerical variables</w:t>
      </w:r>
      <w:r w:rsidRPr="00176715">
        <w:t>. The scatter plot is a graphical tool that is often used to examine possible relationships between two variables.</w:t>
      </w:r>
    </w:p>
    <w:p w14:paraId="11617F80" w14:textId="77777777" w:rsidR="00176715" w:rsidRPr="00176715" w:rsidRDefault="00176715" w:rsidP="00176715">
      <w:r w:rsidRPr="00176715">
        <w:rPr>
          <w:b/>
          <w:bCs/>
        </w:rPr>
        <w:t>TABLE 2.8</w:t>
      </w:r>
      <w:r w:rsidRPr="00176715">
        <w:t> Banker Data Observations by Job Satisfaction and Age</w:t>
      </w:r>
    </w:p>
    <w:p w14:paraId="64651A8E" w14:textId="07CE67DC" w:rsidR="00176715" w:rsidRPr="00176715" w:rsidRDefault="00176715" w:rsidP="00176715">
      <w:r w:rsidRPr="00176715">
        <w:lastRenderedPageBreak/>
        <w:drawing>
          <wp:inline distT="0" distB="0" distL="0" distR="0" wp14:anchorId="195EF6C8" wp14:editId="36BCE5F3">
            <wp:extent cx="2257425" cy="2743200"/>
            <wp:effectExtent l="0" t="0" r="9525" b="0"/>
            <wp:docPr id="2048452242" name="Picture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57425" cy="2743200"/>
                    </a:xfrm>
                    <a:prstGeom prst="rect">
                      <a:avLst/>
                    </a:prstGeom>
                    <a:noFill/>
                    <a:ln>
                      <a:noFill/>
                    </a:ln>
                  </pic:spPr>
                </pic:pic>
              </a:graphicData>
            </a:graphic>
          </wp:inline>
        </w:drawing>
      </w:r>
    </w:p>
    <w:p w14:paraId="15B89740" w14:textId="77777777" w:rsidR="00176715" w:rsidRPr="00176715" w:rsidRDefault="00176715" w:rsidP="00176715">
      <w:r w:rsidRPr="00176715">
        <w:rPr>
          <w:b/>
          <w:bCs/>
        </w:rPr>
        <w:t>TABLE 2.9</w:t>
      </w:r>
      <w:r w:rsidRPr="00176715">
        <w:t> Cross-Tabulation Table of Banker Data</w:t>
      </w:r>
    </w:p>
    <w:p w14:paraId="658F27AC" w14:textId="4FC7FEC0" w:rsidR="00176715" w:rsidRPr="00176715" w:rsidRDefault="00176715" w:rsidP="00176715">
      <w:r w:rsidRPr="00176715">
        <w:drawing>
          <wp:inline distT="0" distB="0" distL="0" distR="0" wp14:anchorId="6B2E1272" wp14:editId="08CD8730">
            <wp:extent cx="4029075" cy="2266950"/>
            <wp:effectExtent l="0" t="0" r="9525" b="0"/>
            <wp:docPr id="1109174688" name="Picture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p w14:paraId="3FF1DEE1" w14:textId="77777777" w:rsidR="00176715" w:rsidRPr="00176715" w:rsidRDefault="00176715" w:rsidP="00176715">
      <w:r w:rsidRPr="00176715">
        <w:rPr>
          <w:b/>
          <w:bCs/>
        </w:rPr>
        <w:t>TABLE 2.10</w:t>
      </w:r>
      <w:r w:rsidRPr="00176715">
        <w:t> Value of New Construction Over a 35-Year Period</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582"/>
        <w:gridCol w:w="1948"/>
      </w:tblGrid>
      <w:tr w:rsidR="00176715" w:rsidRPr="00176715" w14:paraId="52F5D124" w14:textId="77777777">
        <w:trPr>
          <w:tblHeader/>
        </w:trPr>
        <w:tc>
          <w:tcPr>
            <w:tcW w:w="0" w:type="auto"/>
            <w:tcBorders>
              <w:top w:val="nil"/>
              <w:left w:val="nil"/>
              <w:bottom w:val="nil"/>
              <w:right w:val="nil"/>
            </w:tcBorders>
            <w:vAlign w:val="center"/>
            <w:hideMark/>
          </w:tcPr>
          <w:p w14:paraId="3D003F12" w14:textId="77777777" w:rsidR="00176715" w:rsidRPr="00176715" w:rsidRDefault="00176715" w:rsidP="00176715">
            <w:r w:rsidRPr="00176715">
              <w:t>Residential</w:t>
            </w:r>
          </w:p>
        </w:tc>
        <w:tc>
          <w:tcPr>
            <w:tcW w:w="0" w:type="auto"/>
            <w:tcBorders>
              <w:top w:val="nil"/>
              <w:left w:val="nil"/>
              <w:bottom w:val="nil"/>
              <w:right w:val="nil"/>
            </w:tcBorders>
            <w:vAlign w:val="center"/>
            <w:hideMark/>
          </w:tcPr>
          <w:p w14:paraId="4D806D81" w14:textId="77777777" w:rsidR="00176715" w:rsidRPr="00176715" w:rsidRDefault="00176715" w:rsidP="00176715">
            <w:r w:rsidRPr="00176715">
              <w:t>Nonresidential</w:t>
            </w:r>
          </w:p>
        </w:tc>
      </w:tr>
      <w:tr w:rsidR="00176715" w:rsidRPr="00176715" w14:paraId="21EA3BAB" w14:textId="77777777">
        <w:tc>
          <w:tcPr>
            <w:tcW w:w="0" w:type="auto"/>
            <w:tcBorders>
              <w:top w:val="nil"/>
              <w:left w:val="nil"/>
              <w:bottom w:val="nil"/>
              <w:right w:val="nil"/>
            </w:tcBorders>
            <w:hideMark/>
          </w:tcPr>
          <w:p w14:paraId="3B6545C5" w14:textId="77777777" w:rsidR="00176715" w:rsidRPr="00176715" w:rsidRDefault="00176715" w:rsidP="00176715">
            <w:r w:rsidRPr="00176715">
              <w:t>169635</w:t>
            </w:r>
          </w:p>
        </w:tc>
        <w:tc>
          <w:tcPr>
            <w:tcW w:w="0" w:type="auto"/>
            <w:tcBorders>
              <w:top w:val="nil"/>
              <w:left w:val="nil"/>
              <w:bottom w:val="nil"/>
              <w:right w:val="nil"/>
            </w:tcBorders>
            <w:hideMark/>
          </w:tcPr>
          <w:p w14:paraId="37325B6D" w14:textId="77777777" w:rsidR="00176715" w:rsidRPr="00176715" w:rsidRDefault="00176715" w:rsidP="00176715">
            <w:r w:rsidRPr="00176715">
              <w:t>96497</w:t>
            </w:r>
          </w:p>
        </w:tc>
      </w:tr>
      <w:tr w:rsidR="00176715" w:rsidRPr="00176715" w14:paraId="3CD05C49" w14:textId="77777777">
        <w:tc>
          <w:tcPr>
            <w:tcW w:w="0" w:type="auto"/>
            <w:tcBorders>
              <w:top w:val="nil"/>
              <w:left w:val="nil"/>
              <w:bottom w:val="nil"/>
              <w:right w:val="nil"/>
            </w:tcBorders>
            <w:hideMark/>
          </w:tcPr>
          <w:p w14:paraId="31FFC525" w14:textId="77777777" w:rsidR="00176715" w:rsidRPr="00176715" w:rsidRDefault="00176715" w:rsidP="00176715">
            <w:r w:rsidRPr="00176715">
              <w:t>155113</w:t>
            </w:r>
          </w:p>
        </w:tc>
        <w:tc>
          <w:tcPr>
            <w:tcW w:w="0" w:type="auto"/>
            <w:tcBorders>
              <w:top w:val="nil"/>
              <w:left w:val="nil"/>
              <w:bottom w:val="nil"/>
              <w:right w:val="nil"/>
            </w:tcBorders>
            <w:hideMark/>
          </w:tcPr>
          <w:p w14:paraId="3C3AF4DB" w14:textId="77777777" w:rsidR="00176715" w:rsidRPr="00176715" w:rsidRDefault="00176715" w:rsidP="00176715">
            <w:r w:rsidRPr="00176715">
              <w:t>115372</w:t>
            </w:r>
          </w:p>
        </w:tc>
      </w:tr>
      <w:tr w:rsidR="00176715" w:rsidRPr="00176715" w14:paraId="349E5B78" w14:textId="77777777">
        <w:tc>
          <w:tcPr>
            <w:tcW w:w="0" w:type="auto"/>
            <w:tcBorders>
              <w:top w:val="nil"/>
              <w:left w:val="nil"/>
              <w:bottom w:val="nil"/>
              <w:right w:val="nil"/>
            </w:tcBorders>
            <w:hideMark/>
          </w:tcPr>
          <w:p w14:paraId="2071377C" w14:textId="77777777" w:rsidR="00176715" w:rsidRPr="00176715" w:rsidRDefault="00176715" w:rsidP="00176715">
            <w:r w:rsidRPr="00176715">
              <w:lastRenderedPageBreak/>
              <w:t>149410</w:t>
            </w:r>
          </w:p>
        </w:tc>
        <w:tc>
          <w:tcPr>
            <w:tcW w:w="0" w:type="auto"/>
            <w:tcBorders>
              <w:top w:val="nil"/>
              <w:left w:val="nil"/>
              <w:bottom w:val="nil"/>
              <w:right w:val="nil"/>
            </w:tcBorders>
            <w:hideMark/>
          </w:tcPr>
          <w:p w14:paraId="326A5728" w14:textId="77777777" w:rsidR="00176715" w:rsidRPr="00176715" w:rsidRDefault="00176715" w:rsidP="00176715">
            <w:r w:rsidRPr="00176715">
              <w:t>96407</w:t>
            </w:r>
          </w:p>
        </w:tc>
      </w:tr>
      <w:tr w:rsidR="00176715" w:rsidRPr="00176715" w14:paraId="169CC3C7" w14:textId="77777777">
        <w:tc>
          <w:tcPr>
            <w:tcW w:w="0" w:type="auto"/>
            <w:tcBorders>
              <w:top w:val="nil"/>
              <w:left w:val="nil"/>
              <w:bottom w:val="nil"/>
              <w:right w:val="nil"/>
            </w:tcBorders>
            <w:hideMark/>
          </w:tcPr>
          <w:p w14:paraId="3A27DE70" w14:textId="77777777" w:rsidR="00176715" w:rsidRPr="00176715" w:rsidRDefault="00176715" w:rsidP="00176715">
            <w:r w:rsidRPr="00176715">
              <w:t>175822</w:t>
            </w:r>
          </w:p>
        </w:tc>
        <w:tc>
          <w:tcPr>
            <w:tcW w:w="0" w:type="auto"/>
            <w:tcBorders>
              <w:top w:val="nil"/>
              <w:left w:val="nil"/>
              <w:bottom w:val="nil"/>
              <w:right w:val="nil"/>
            </w:tcBorders>
            <w:hideMark/>
          </w:tcPr>
          <w:p w14:paraId="268D5258" w14:textId="77777777" w:rsidR="00176715" w:rsidRPr="00176715" w:rsidRDefault="00176715" w:rsidP="00176715">
            <w:r w:rsidRPr="00176715">
              <w:t>129275</w:t>
            </w:r>
          </w:p>
        </w:tc>
      </w:tr>
      <w:tr w:rsidR="00176715" w:rsidRPr="00176715" w14:paraId="52890B40" w14:textId="77777777">
        <w:tc>
          <w:tcPr>
            <w:tcW w:w="0" w:type="auto"/>
            <w:tcBorders>
              <w:top w:val="nil"/>
              <w:left w:val="nil"/>
              <w:bottom w:val="nil"/>
              <w:right w:val="nil"/>
            </w:tcBorders>
            <w:hideMark/>
          </w:tcPr>
          <w:p w14:paraId="170F598D" w14:textId="77777777" w:rsidR="00176715" w:rsidRPr="00176715" w:rsidRDefault="00176715" w:rsidP="00176715">
            <w:r w:rsidRPr="00176715">
              <w:t>162706</w:t>
            </w:r>
          </w:p>
        </w:tc>
        <w:tc>
          <w:tcPr>
            <w:tcW w:w="0" w:type="auto"/>
            <w:tcBorders>
              <w:top w:val="nil"/>
              <w:left w:val="nil"/>
              <w:bottom w:val="nil"/>
              <w:right w:val="nil"/>
            </w:tcBorders>
            <w:hideMark/>
          </w:tcPr>
          <w:p w14:paraId="42EB28CD" w14:textId="77777777" w:rsidR="00176715" w:rsidRPr="00176715" w:rsidRDefault="00176715" w:rsidP="00176715">
            <w:r w:rsidRPr="00176715">
              <w:t>140569</w:t>
            </w:r>
          </w:p>
        </w:tc>
      </w:tr>
      <w:tr w:rsidR="00176715" w:rsidRPr="00176715" w14:paraId="686E4668" w14:textId="77777777">
        <w:tc>
          <w:tcPr>
            <w:tcW w:w="0" w:type="auto"/>
            <w:tcBorders>
              <w:top w:val="nil"/>
              <w:left w:val="nil"/>
              <w:bottom w:val="nil"/>
              <w:right w:val="nil"/>
            </w:tcBorders>
            <w:hideMark/>
          </w:tcPr>
          <w:p w14:paraId="6E817ABA" w14:textId="77777777" w:rsidR="00176715" w:rsidRPr="00176715" w:rsidRDefault="00176715" w:rsidP="00176715">
            <w:r w:rsidRPr="00176715">
              <w:t>134605</w:t>
            </w:r>
          </w:p>
        </w:tc>
        <w:tc>
          <w:tcPr>
            <w:tcW w:w="0" w:type="auto"/>
            <w:tcBorders>
              <w:top w:val="nil"/>
              <w:left w:val="nil"/>
              <w:bottom w:val="nil"/>
              <w:right w:val="nil"/>
            </w:tcBorders>
            <w:hideMark/>
          </w:tcPr>
          <w:p w14:paraId="784E21A9" w14:textId="77777777" w:rsidR="00176715" w:rsidRPr="00176715" w:rsidRDefault="00176715" w:rsidP="00176715">
            <w:r w:rsidRPr="00176715">
              <w:t>145054</w:t>
            </w:r>
          </w:p>
        </w:tc>
      </w:tr>
      <w:tr w:rsidR="00176715" w:rsidRPr="00176715" w14:paraId="572324E7" w14:textId="77777777">
        <w:tc>
          <w:tcPr>
            <w:tcW w:w="0" w:type="auto"/>
            <w:tcBorders>
              <w:top w:val="nil"/>
              <w:left w:val="nil"/>
              <w:bottom w:val="nil"/>
              <w:right w:val="nil"/>
            </w:tcBorders>
            <w:hideMark/>
          </w:tcPr>
          <w:p w14:paraId="698FE0EA" w14:textId="77777777" w:rsidR="00176715" w:rsidRPr="00176715" w:rsidRDefault="00176715" w:rsidP="00176715">
            <w:r w:rsidRPr="00176715">
              <w:t>195028</w:t>
            </w:r>
          </w:p>
        </w:tc>
        <w:tc>
          <w:tcPr>
            <w:tcW w:w="0" w:type="auto"/>
            <w:tcBorders>
              <w:top w:val="nil"/>
              <w:left w:val="nil"/>
              <w:bottom w:val="nil"/>
              <w:right w:val="nil"/>
            </w:tcBorders>
            <w:hideMark/>
          </w:tcPr>
          <w:p w14:paraId="4FB468BE" w14:textId="77777777" w:rsidR="00176715" w:rsidRPr="00176715" w:rsidRDefault="00176715" w:rsidP="00176715">
            <w:r w:rsidRPr="00176715">
              <w:t>131289</w:t>
            </w:r>
          </w:p>
        </w:tc>
      </w:tr>
      <w:tr w:rsidR="00176715" w:rsidRPr="00176715" w14:paraId="30F2652A" w14:textId="77777777">
        <w:tc>
          <w:tcPr>
            <w:tcW w:w="0" w:type="auto"/>
            <w:tcBorders>
              <w:top w:val="nil"/>
              <w:left w:val="nil"/>
              <w:bottom w:val="nil"/>
              <w:right w:val="nil"/>
            </w:tcBorders>
            <w:hideMark/>
          </w:tcPr>
          <w:p w14:paraId="7A4B90A0" w14:textId="77777777" w:rsidR="00176715" w:rsidRPr="00176715" w:rsidRDefault="00176715" w:rsidP="00176715">
            <w:r w:rsidRPr="00176715">
              <w:t>231396</w:t>
            </w:r>
          </w:p>
        </w:tc>
        <w:tc>
          <w:tcPr>
            <w:tcW w:w="0" w:type="auto"/>
            <w:tcBorders>
              <w:top w:val="nil"/>
              <w:left w:val="nil"/>
              <w:bottom w:val="nil"/>
              <w:right w:val="nil"/>
            </w:tcBorders>
            <w:hideMark/>
          </w:tcPr>
          <w:p w14:paraId="3FF83ABE" w14:textId="77777777" w:rsidR="00176715" w:rsidRPr="00176715" w:rsidRDefault="00176715" w:rsidP="00176715">
            <w:r w:rsidRPr="00176715">
              <w:t>155261</w:t>
            </w:r>
          </w:p>
        </w:tc>
      </w:tr>
      <w:tr w:rsidR="00176715" w:rsidRPr="00176715" w14:paraId="350E1CBB" w14:textId="77777777">
        <w:tc>
          <w:tcPr>
            <w:tcW w:w="0" w:type="auto"/>
            <w:tcBorders>
              <w:top w:val="nil"/>
              <w:left w:val="nil"/>
              <w:bottom w:val="nil"/>
              <w:right w:val="nil"/>
            </w:tcBorders>
            <w:hideMark/>
          </w:tcPr>
          <w:p w14:paraId="5E1FC370" w14:textId="77777777" w:rsidR="00176715" w:rsidRPr="00176715" w:rsidRDefault="00176715" w:rsidP="00176715">
            <w:r w:rsidRPr="00176715">
              <w:t>234955</w:t>
            </w:r>
          </w:p>
        </w:tc>
        <w:tc>
          <w:tcPr>
            <w:tcW w:w="0" w:type="auto"/>
            <w:tcBorders>
              <w:top w:val="nil"/>
              <w:left w:val="nil"/>
              <w:bottom w:val="nil"/>
              <w:right w:val="nil"/>
            </w:tcBorders>
            <w:hideMark/>
          </w:tcPr>
          <w:p w14:paraId="03998EF6" w14:textId="77777777" w:rsidR="00176715" w:rsidRPr="00176715" w:rsidRDefault="00176715" w:rsidP="00176715">
            <w:r w:rsidRPr="00176715">
              <w:t>178925</w:t>
            </w:r>
          </w:p>
        </w:tc>
      </w:tr>
      <w:tr w:rsidR="00176715" w:rsidRPr="00176715" w14:paraId="54967298" w14:textId="77777777">
        <w:tc>
          <w:tcPr>
            <w:tcW w:w="0" w:type="auto"/>
            <w:tcBorders>
              <w:top w:val="nil"/>
              <w:left w:val="nil"/>
              <w:bottom w:val="nil"/>
              <w:right w:val="nil"/>
            </w:tcBorders>
            <w:hideMark/>
          </w:tcPr>
          <w:p w14:paraId="7970EF99" w14:textId="77777777" w:rsidR="00176715" w:rsidRPr="00176715" w:rsidRDefault="00176715" w:rsidP="00176715">
            <w:r w:rsidRPr="00176715">
              <w:t>266481</w:t>
            </w:r>
          </w:p>
        </w:tc>
        <w:tc>
          <w:tcPr>
            <w:tcW w:w="0" w:type="auto"/>
            <w:tcBorders>
              <w:top w:val="nil"/>
              <w:left w:val="nil"/>
              <w:bottom w:val="nil"/>
              <w:right w:val="nil"/>
            </w:tcBorders>
            <w:hideMark/>
          </w:tcPr>
          <w:p w14:paraId="7CA4AD3A" w14:textId="77777777" w:rsidR="00176715" w:rsidRPr="00176715" w:rsidRDefault="00176715" w:rsidP="00176715">
            <w:r w:rsidRPr="00176715">
              <w:t>163740</w:t>
            </w:r>
          </w:p>
        </w:tc>
      </w:tr>
      <w:tr w:rsidR="00176715" w:rsidRPr="00176715" w14:paraId="34EA08C9" w14:textId="77777777">
        <w:tc>
          <w:tcPr>
            <w:tcW w:w="0" w:type="auto"/>
            <w:tcBorders>
              <w:top w:val="nil"/>
              <w:left w:val="nil"/>
              <w:bottom w:val="nil"/>
              <w:right w:val="nil"/>
            </w:tcBorders>
            <w:hideMark/>
          </w:tcPr>
          <w:p w14:paraId="2AB71A0C" w14:textId="77777777" w:rsidR="00176715" w:rsidRPr="00176715" w:rsidRDefault="00176715" w:rsidP="00176715">
            <w:r w:rsidRPr="00176715">
              <w:t>267063</w:t>
            </w:r>
          </w:p>
        </w:tc>
        <w:tc>
          <w:tcPr>
            <w:tcW w:w="0" w:type="auto"/>
            <w:tcBorders>
              <w:top w:val="nil"/>
              <w:left w:val="nil"/>
              <w:bottom w:val="nil"/>
              <w:right w:val="nil"/>
            </w:tcBorders>
            <w:hideMark/>
          </w:tcPr>
          <w:p w14:paraId="4D6EF641" w14:textId="77777777" w:rsidR="00176715" w:rsidRPr="00176715" w:rsidRDefault="00176715" w:rsidP="00176715">
            <w:r w:rsidRPr="00176715">
              <w:t>160363</w:t>
            </w:r>
          </w:p>
        </w:tc>
      </w:tr>
      <w:tr w:rsidR="00176715" w:rsidRPr="00176715" w14:paraId="38067B2E" w14:textId="77777777">
        <w:tc>
          <w:tcPr>
            <w:tcW w:w="0" w:type="auto"/>
            <w:tcBorders>
              <w:top w:val="nil"/>
              <w:left w:val="nil"/>
              <w:bottom w:val="nil"/>
              <w:right w:val="nil"/>
            </w:tcBorders>
            <w:hideMark/>
          </w:tcPr>
          <w:p w14:paraId="115FD373" w14:textId="77777777" w:rsidR="00176715" w:rsidRPr="00176715" w:rsidRDefault="00176715" w:rsidP="00176715">
            <w:r w:rsidRPr="00176715">
              <w:t>263385</w:t>
            </w:r>
          </w:p>
        </w:tc>
        <w:tc>
          <w:tcPr>
            <w:tcW w:w="0" w:type="auto"/>
            <w:tcBorders>
              <w:top w:val="nil"/>
              <w:left w:val="nil"/>
              <w:bottom w:val="nil"/>
              <w:right w:val="nil"/>
            </w:tcBorders>
            <w:hideMark/>
          </w:tcPr>
          <w:p w14:paraId="243FA0BF" w14:textId="77777777" w:rsidR="00176715" w:rsidRPr="00176715" w:rsidRDefault="00176715" w:rsidP="00176715">
            <w:r w:rsidRPr="00176715">
              <w:t>164191</w:t>
            </w:r>
          </w:p>
        </w:tc>
      </w:tr>
      <w:tr w:rsidR="00176715" w:rsidRPr="00176715" w14:paraId="6E47E86C" w14:textId="77777777">
        <w:tc>
          <w:tcPr>
            <w:tcW w:w="0" w:type="auto"/>
            <w:tcBorders>
              <w:top w:val="nil"/>
              <w:left w:val="nil"/>
              <w:bottom w:val="nil"/>
              <w:right w:val="nil"/>
            </w:tcBorders>
            <w:hideMark/>
          </w:tcPr>
          <w:p w14:paraId="6BB06B99" w14:textId="77777777" w:rsidR="00176715" w:rsidRPr="00176715" w:rsidRDefault="00176715" w:rsidP="00176715">
            <w:r w:rsidRPr="00176715">
              <w:t>252745</w:t>
            </w:r>
          </w:p>
        </w:tc>
        <w:tc>
          <w:tcPr>
            <w:tcW w:w="0" w:type="auto"/>
            <w:tcBorders>
              <w:top w:val="nil"/>
              <w:left w:val="nil"/>
              <w:bottom w:val="nil"/>
              <w:right w:val="nil"/>
            </w:tcBorders>
            <w:hideMark/>
          </w:tcPr>
          <w:p w14:paraId="6A1CCF41" w14:textId="77777777" w:rsidR="00176715" w:rsidRPr="00176715" w:rsidRDefault="00176715" w:rsidP="00176715">
            <w:r w:rsidRPr="00176715">
              <w:t>169173</w:t>
            </w:r>
          </w:p>
        </w:tc>
      </w:tr>
      <w:tr w:rsidR="00176715" w:rsidRPr="00176715" w14:paraId="089DE0B8" w14:textId="77777777">
        <w:tc>
          <w:tcPr>
            <w:tcW w:w="0" w:type="auto"/>
            <w:tcBorders>
              <w:top w:val="nil"/>
              <w:left w:val="nil"/>
              <w:bottom w:val="nil"/>
              <w:right w:val="nil"/>
            </w:tcBorders>
            <w:hideMark/>
          </w:tcPr>
          <w:p w14:paraId="57AC6215" w14:textId="77777777" w:rsidR="00176715" w:rsidRPr="00176715" w:rsidRDefault="00176715" w:rsidP="00176715">
            <w:r w:rsidRPr="00176715">
              <w:t>228943</w:t>
            </w:r>
          </w:p>
        </w:tc>
        <w:tc>
          <w:tcPr>
            <w:tcW w:w="0" w:type="auto"/>
            <w:tcBorders>
              <w:top w:val="nil"/>
              <w:left w:val="nil"/>
              <w:bottom w:val="nil"/>
              <w:right w:val="nil"/>
            </w:tcBorders>
            <w:hideMark/>
          </w:tcPr>
          <w:p w14:paraId="0B3B9A5F" w14:textId="77777777" w:rsidR="00176715" w:rsidRPr="00176715" w:rsidRDefault="00176715" w:rsidP="00176715">
            <w:r w:rsidRPr="00176715">
              <w:t>167896</w:t>
            </w:r>
          </w:p>
        </w:tc>
      </w:tr>
      <w:tr w:rsidR="00176715" w:rsidRPr="00176715" w14:paraId="4145FA18" w14:textId="77777777">
        <w:tc>
          <w:tcPr>
            <w:tcW w:w="0" w:type="auto"/>
            <w:tcBorders>
              <w:top w:val="nil"/>
              <w:left w:val="nil"/>
              <w:bottom w:val="nil"/>
              <w:right w:val="nil"/>
            </w:tcBorders>
            <w:hideMark/>
          </w:tcPr>
          <w:p w14:paraId="2BC29AC8" w14:textId="77777777" w:rsidR="00176715" w:rsidRPr="00176715" w:rsidRDefault="00176715" w:rsidP="00176715">
            <w:r w:rsidRPr="00176715">
              <w:t>197526</w:t>
            </w:r>
          </w:p>
        </w:tc>
        <w:tc>
          <w:tcPr>
            <w:tcW w:w="0" w:type="auto"/>
            <w:tcBorders>
              <w:top w:val="nil"/>
              <w:left w:val="nil"/>
              <w:bottom w:val="nil"/>
              <w:right w:val="nil"/>
            </w:tcBorders>
            <w:hideMark/>
          </w:tcPr>
          <w:p w14:paraId="63B8BD60" w14:textId="77777777" w:rsidR="00176715" w:rsidRPr="00176715" w:rsidRDefault="00176715" w:rsidP="00176715">
            <w:r w:rsidRPr="00176715">
              <w:t>135389</w:t>
            </w:r>
          </w:p>
        </w:tc>
      </w:tr>
      <w:tr w:rsidR="00176715" w:rsidRPr="00176715" w14:paraId="22EBE754" w14:textId="77777777">
        <w:tc>
          <w:tcPr>
            <w:tcW w:w="0" w:type="auto"/>
            <w:tcBorders>
              <w:top w:val="nil"/>
              <w:left w:val="nil"/>
              <w:bottom w:val="nil"/>
              <w:right w:val="nil"/>
            </w:tcBorders>
            <w:hideMark/>
          </w:tcPr>
          <w:p w14:paraId="34984BFA" w14:textId="77777777" w:rsidR="00176715" w:rsidRPr="00176715" w:rsidRDefault="00176715" w:rsidP="00176715">
            <w:r w:rsidRPr="00176715">
              <w:lastRenderedPageBreak/>
              <w:t>232134</w:t>
            </w:r>
          </w:p>
        </w:tc>
        <w:tc>
          <w:tcPr>
            <w:tcW w:w="0" w:type="auto"/>
            <w:tcBorders>
              <w:top w:val="nil"/>
              <w:left w:val="nil"/>
              <w:bottom w:val="nil"/>
              <w:right w:val="nil"/>
            </w:tcBorders>
            <w:hideMark/>
          </w:tcPr>
          <w:p w14:paraId="51A786D1" w14:textId="77777777" w:rsidR="00176715" w:rsidRPr="00176715" w:rsidRDefault="00176715" w:rsidP="00176715">
            <w:r w:rsidRPr="00176715">
              <w:t>120921</w:t>
            </w:r>
          </w:p>
        </w:tc>
      </w:tr>
      <w:tr w:rsidR="00176715" w:rsidRPr="00176715" w14:paraId="486A5121" w14:textId="77777777">
        <w:tc>
          <w:tcPr>
            <w:tcW w:w="0" w:type="auto"/>
            <w:tcBorders>
              <w:top w:val="nil"/>
              <w:left w:val="nil"/>
              <w:bottom w:val="nil"/>
              <w:right w:val="nil"/>
            </w:tcBorders>
            <w:hideMark/>
          </w:tcPr>
          <w:p w14:paraId="4F164E77" w14:textId="77777777" w:rsidR="00176715" w:rsidRPr="00176715" w:rsidRDefault="00176715" w:rsidP="00176715">
            <w:r w:rsidRPr="00176715">
              <w:t>249757</w:t>
            </w:r>
          </w:p>
        </w:tc>
        <w:tc>
          <w:tcPr>
            <w:tcW w:w="0" w:type="auto"/>
            <w:tcBorders>
              <w:top w:val="nil"/>
              <w:left w:val="nil"/>
              <w:bottom w:val="nil"/>
              <w:right w:val="nil"/>
            </w:tcBorders>
            <w:hideMark/>
          </w:tcPr>
          <w:p w14:paraId="25CD19FA" w14:textId="77777777" w:rsidR="00176715" w:rsidRPr="00176715" w:rsidRDefault="00176715" w:rsidP="00176715">
            <w:r w:rsidRPr="00176715">
              <w:t>122222</w:t>
            </w:r>
          </w:p>
        </w:tc>
      </w:tr>
      <w:tr w:rsidR="00176715" w:rsidRPr="00176715" w14:paraId="0E4A6859" w14:textId="77777777">
        <w:tc>
          <w:tcPr>
            <w:tcW w:w="0" w:type="auto"/>
            <w:tcBorders>
              <w:top w:val="nil"/>
              <w:left w:val="nil"/>
              <w:bottom w:val="nil"/>
              <w:right w:val="nil"/>
            </w:tcBorders>
            <w:hideMark/>
          </w:tcPr>
          <w:p w14:paraId="31B73981" w14:textId="77777777" w:rsidR="00176715" w:rsidRPr="00176715" w:rsidRDefault="00176715" w:rsidP="00176715">
            <w:r w:rsidRPr="00176715">
              <w:t>274956</w:t>
            </w:r>
          </w:p>
        </w:tc>
        <w:tc>
          <w:tcPr>
            <w:tcW w:w="0" w:type="auto"/>
            <w:tcBorders>
              <w:top w:val="nil"/>
              <w:left w:val="nil"/>
              <w:bottom w:val="nil"/>
              <w:right w:val="nil"/>
            </w:tcBorders>
            <w:hideMark/>
          </w:tcPr>
          <w:p w14:paraId="5D25CD86" w14:textId="77777777" w:rsidR="00176715" w:rsidRPr="00176715" w:rsidRDefault="00176715" w:rsidP="00176715">
            <w:r w:rsidRPr="00176715">
              <w:t>127593</w:t>
            </w:r>
          </w:p>
        </w:tc>
      </w:tr>
      <w:tr w:rsidR="00176715" w:rsidRPr="00176715" w14:paraId="71679B6D" w14:textId="77777777">
        <w:tc>
          <w:tcPr>
            <w:tcW w:w="0" w:type="auto"/>
            <w:tcBorders>
              <w:top w:val="nil"/>
              <w:left w:val="nil"/>
              <w:bottom w:val="nil"/>
              <w:right w:val="nil"/>
            </w:tcBorders>
            <w:hideMark/>
          </w:tcPr>
          <w:p w14:paraId="5791C991" w14:textId="77777777" w:rsidR="00176715" w:rsidRPr="00176715" w:rsidRDefault="00176715" w:rsidP="00176715">
            <w:r w:rsidRPr="00176715">
              <w:t>251937</w:t>
            </w:r>
          </w:p>
        </w:tc>
        <w:tc>
          <w:tcPr>
            <w:tcW w:w="0" w:type="auto"/>
            <w:tcBorders>
              <w:top w:val="nil"/>
              <w:left w:val="nil"/>
              <w:bottom w:val="nil"/>
              <w:right w:val="nil"/>
            </w:tcBorders>
            <w:hideMark/>
          </w:tcPr>
          <w:p w14:paraId="0EEE921A" w14:textId="77777777" w:rsidR="00176715" w:rsidRPr="00176715" w:rsidRDefault="00176715" w:rsidP="00176715">
            <w:r w:rsidRPr="00176715">
              <w:t>139711</w:t>
            </w:r>
          </w:p>
        </w:tc>
      </w:tr>
      <w:tr w:rsidR="00176715" w:rsidRPr="00176715" w14:paraId="133635AD" w14:textId="77777777">
        <w:tc>
          <w:tcPr>
            <w:tcW w:w="0" w:type="auto"/>
            <w:tcBorders>
              <w:top w:val="nil"/>
              <w:left w:val="nil"/>
              <w:bottom w:val="nil"/>
              <w:right w:val="nil"/>
            </w:tcBorders>
            <w:hideMark/>
          </w:tcPr>
          <w:p w14:paraId="2EC29657" w14:textId="77777777" w:rsidR="00176715" w:rsidRPr="00176715" w:rsidRDefault="00176715" w:rsidP="00176715">
            <w:r w:rsidRPr="00176715">
              <w:t>281229</w:t>
            </w:r>
          </w:p>
        </w:tc>
        <w:tc>
          <w:tcPr>
            <w:tcW w:w="0" w:type="auto"/>
            <w:tcBorders>
              <w:top w:val="nil"/>
              <w:left w:val="nil"/>
              <w:bottom w:val="nil"/>
              <w:right w:val="nil"/>
            </w:tcBorders>
            <w:hideMark/>
          </w:tcPr>
          <w:p w14:paraId="7A0E5740" w14:textId="77777777" w:rsidR="00176715" w:rsidRPr="00176715" w:rsidRDefault="00176715" w:rsidP="00176715">
            <w:r w:rsidRPr="00176715">
              <w:t>153866</w:t>
            </w:r>
          </w:p>
        </w:tc>
      </w:tr>
      <w:tr w:rsidR="00176715" w:rsidRPr="00176715" w14:paraId="7DA1245D" w14:textId="77777777">
        <w:tc>
          <w:tcPr>
            <w:tcW w:w="0" w:type="auto"/>
            <w:tcBorders>
              <w:top w:val="nil"/>
              <w:left w:val="nil"/>
              <w:bottom w:val="nil"/>
              <w:right w:val="nil"/>
            </w:tcBorders>
            <w:hideMark/>
          </w:tcPr>
          <w:p w14:paraId="21B5F867" w14:textId="77777777" w:rsidR="00176715" w:rsidRPr="00176715" w:rsidRDefault="00176715" w:rsidP="00176715">
            <w:r w:rsidRPr="00176715">
              <w:t>280748</w:t>
            </w:r>
          </w:p>
        </w:tc>
        <w:tc>
          <w:tcPr>
            <w:tcW w:w="0" w:type="auto"/>
            <w:tcBorders>
              <w:top w:val="nil"/>
              <w:left w:val="nil"/>
              <w:bottom w:val="nil"/>
              <w:right w:val="nil"/>
            </w:tcBorders>
            <w:hideMark/>
          </w:tcPr>
          <w:p w14:paraId="5D0756FE" w14:textId="77777777" w:rsidR="00176715" w:rsidRPr="00176715" w:rsidRDefault="00176715" w:rsidP="00176715">
            <w:r w:rsidRPr="00176715">
              <w:t>166754</w:t>
            </w:r>
          </w:p>
        </w:tc>
      </w:tr>
      <w:tr w:rsidR="00176715" w:rsidRPr="00176715" w14:paraId="78A90206" w14:textId="77777777">
        <w:tc>
          <w:tcPr>
            <w:tcW w:w="0" w:type="auto"/>
            <w:tcBorders>
              <w:top w:val="nil"/>
              <w:left w:val="nil"/>
              <w:bottom w:val="nil"/>
              <w:right w:val="nil"/>
            </w:tcBorders>
            <w:hideMark/>
          </w:tcPr>
          <w:p w14:paraId="29FCF8AD" w14:textId="77777777" w:rsidR="00176715" w:rsidRPr="00176715" w:rsidRDefault="00176715" w:rsidP="00176715">
            <w:r w:rsidRPr="00176715">
              <w:t>297886</w:t>
            </w:r>
          </w:p>
        </w:tc>
        <w:tc>
          <w:tcPr>
            <w:tcW w:w="0" w:type="auto"/>
            <w:tcBorders>
              <w:top w:val="nil"/>
              <w:left w:val="nil"/>
              <w:bottom w:val="nil"/>
              <w:right w:val="nil"/>
            </w:tcBorders>
            <w:hideMark/>
          </w:tcPr>
          <w:p w14:paraId="68DCC61C" w14:textId="77777777" w:rsidR="00176715" w:rsidRPr="00176715" w:rsidRDefault="00176715" w:rsidP="00176715">
            <w:r w:rsidRPr="00176715">
              <w:t>177639</w:t>
            </w:r>
          </w:p>
        </w:tc>
      </w:tr>
      <w:tr w:rsidR="00176715" w:rsidRPr="00176715" w14:paraId="4A2DDB3A" w14:textId="77777777">
        <w:tc>
          <w:tcPr>
            <w:tcW w:w="0" w:type="auto"/>
            <w:tcBorders>
              <w:top w:val="nil"/>
              <w:left w:val="nil"/>
              <w:bottom w:val="nil"/>
              <w:right w:val="nil"/>
            </w:tcBorders>
            <w:hideMark/>
          </w:tcPr>
          <w:p w14:paraId="06BFA8ED" w14:textId="77777777" w:rsidR="00176715" w:rsidRPr="00176715" w:rsidRDefault="00176715" w:rsidP="00176715">
            <w:r w:rsidRPr="00176715">
              <w:t>315757</w:t>
            </w:r>
          </w:p>
        </w:tc>
        <w:tc>
          <w:tcPr>
            <w:tcW w:w="0" w:type="auto"/>
            <w:tcBorders>
              <w:top w:val="nil"/>
              <w:left w:val="nil"/>
              <w:bottom w:val="nil"/>
              <w:right w:val="nil"/>
            </w:tcBorders>
            <w:hideMark/>
          </w:tcPr>
          <w:p w14:paraId="01C0529C" w14:textId="77777777" w:rsidR="00176715" w:rsidRPr="00176715" w:rsidRDefault="00176715" w:rsidP="00176715">
            <w:r w:rsidRPr="00176715">
              <w:t>175048</w:t>
            </w:r>
          </w:p>
        </w:tc>
      </w:tr>
    </w:tbl>
    <w:p w14:paraId="5C400E85" w14:textId="77777777" w:rsidR="00176715" w:rsidRPr="00176715" w:rsidRDefault="00176715" w:rsidP="00176715">
      <w:r w:rsidRPr="00176715">
        <w:rPr>
          <w:i/>
          <w:iCs/>
        </w:rPr>
        <w:t>Source:</w:t>
      </w:r>
      <w:r w:rsidRPr="00176715">
        <w:t> U.S. Census Bureau, </w:t>
      </w:r>
      <w:r w:rsidRPr="00176715">
        <w:rPr>
          <w:i/>
          <w:iCs/>
        </w:rPr>
        <w:t>Current Construction Reports</w:t>
      </w:r>
      <w:r w:rsidRPr="00176715">
        <w:t> (in millions of constant dollars).</w:t>
      </w:r>
    </w:p>
    <w:p w14:paraId="2079FBFB" w14:textId="77777777" w:rsidR="00176715" w:rsidRPr="00176715" w:rsidRDefault="00176715" w:rsidP="00176715">
      <w:r w:rsidRPr="00176715">
        <w:rPr>
          <w:b/>
          <w:bCs/>
        </w:rPr>
        <w:t>FIGURE 2.12</w:t>
      </w:r>
      <w:r w:rsidRPr="00176715">
        <w:t> Minitab Scatter Plot of New Residential and New Nonresidential Construction</w:t>
      </w:r>
    </w:p>
    <w:p w14:paraId="02C482BC" w14:textId="7AFB8934" w:rsidR="00176715" w:rsidRPr="00176715" w:rsidRDefault="00176715" w:rsidP="00176715">
      <w:r w:rsidRPr="00176715">
        <w:lastRenderedPageBreak/>
        <w:drawing>
          <wp:inline distT="0" distB="0" distL="0" distR="0" wp14:anchorId="61869DAB" wp14:editId="4B6BA090">
            <wp:extent cx="3895725" cy="2571750"/>
            <wp:effectExtent l="0" t="0" r="9525" b="0"/>
            <wp:docPr id="1954052292"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95725" cy="2571750"/>
                    </a:xfrm>
                    <a:prstGeom prst="rect">
                      <a:avLst/>
                    </a:prstGeom>
                    <a:noFill/>
                    <a:ln>
                      <a:noFill/>
                    </a:ln>
                  </pic:spPr>
                </pic:pic>
              </a:graphicData>
            </a:graphic>
          </wp:inline>
        </w:drawing>
      </w:r>
    </w:p>
    <w:p w14:paraId="47D822C4" w14:textId="77777777" w:rsidR="00176715" w:rsidRPr="00176715" w:rsidRDefault="00176715" w:rsidP="00176715">
      <w:r w:rsidRPr="00176715">
        <w:t>Observe the data in </w:t>
      </w:r>
      <w:hyperlink r:id="rId151" w:anchor="tab2.10" w:history="1">
        <w:r w:rsidRPr="00176715">
          <w:rPr>
            <w:rStyle w:val="Hyperlink"/>
            <w:b/>
            <w:bCs/>
          </w:rPr>
          <w:t>Table 2.10</w:t>
        </w:r>
      </w:hyperlink>
      <w:r w:rsidRPr="00176715">
        <w:t>. Displayed are the values of new residential and new nonresidential buildings in the United States for various years over a 35-year period. Do these two numerical variables exhibit any relationship? It might seem logical when new construction booms that it would boom in both residential building and in nonresidential building at the same time. However, the Minitab scatter plot of these data displayed in </w:t>
      </w:r>
      <w:hyperlink r:id="rId152" w:anchor="fig2.12" w:history="1">
        <w:r w:rsidRPr="00176715">
          <w:rPr>
            <w:rStyle w:val="Hyperlink"/>
            <w:b/>
            <w:bCs/>
          </w:rPr>
          <w:t>Figure 2.12</w:t>
        </w:r>
      </w:hyperlink>
      <w:r w:rsidRPr="00176715">
        <w:t> shows somewhat mixed results. The apparent tendency is that more new residential building construction occurs when more new nonresidential building construction is also taking place and less new residential building construction when new nonresidential building construction is also at lower levels. The scatter plot also shows that in some years more new residential building and less new nonresidential building happened at the same time, and vice versa.</w:t>
      </w:r>
    </w:p>
    <w:p w14:paraId="49BA8316" w14:textId="77777777" w:rsidR="00176715" w:rsidRPr="00176715" w:rsidRDefault="00176715" w:rsidP="00176715">
      <w:pPr>
        <w:rPr>
          <w:b/>
          <w:bCs/>
        </w:rPr>
      </w:pPr>
      <w:r w:rsidRPr="00176715">
        <w:rPr>
          <w:b/>
          <w:bCs/>
        </w:rPr>
        <w:t>2.4 PROBLEMS</w:t>
      </w:r>
    </w:p>
    <w:p w14:paraId="1343B138" w14:textId="77777777" w:rsidR="00176715" w:rsidRPr="00176715" w:rsidRDefault="00176715" w:rsidP="00176715">
      <w:pPr>
        <w:numPr>
          <w:ilvl w:val="0"/>
          <w:numId w:val="78"/>
        </w:numPr>
      </w:pPr>
      <w:r w:rsidRPr="00176715">
        <w:rPr>
          <w:b/>
          <w:bCs/>
        </w:rPr>
        <w:t>2.20</w:t>
      </w:r>
      <w:r w:rsidRPr="00176715">
        <w:t> The U.S. National Oceanic and Atmospheric Administration, National Marine Fisheries Service, publishes data on the quantity and value of domestic fishing in the United States. The quantity (in millions of pounds) of fish caught and used for human food and for industrial products (oil, bait, animal food, etc.) over a decade follows. Is a relationship evident between the quantity used for human food and the quantity used for industrial products for a given year? Construct a scatter plot of the data. Examine the plot and discuss the strength of the relationship of the two variables.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811"/>
        <w:gridCol w:w="2385"/>
      </w:tblGrid>
      <w:tr w:rsidR="00176715" w:rsidRPr="00176715" w14:paraId="4260C455" w14:textId="77777777">
        <w:trPr>
          <w:tblHeader/>
        </w:trPr>
        <w:tc>
          <w:tcPr>
            <w:tcW w:w="0" w:type="auto"/>
            <w:tcBorders>
              <w:top w:val="nil"/>
              <w:left w:val="nil"/>
              <w:bottom w:val="nil"/>
              <w:right w:val="nil"/>
            </w:tcBorders>
            <w:vAlign w:val="center"/>
            <w:hideMark/>
          </w:tcPr>
          <w:p w14:paraId="26F27D19" w14:textId="77777777" w:rsidR="00176715" w:rsidRPr="00176715" w:rsidRDefault="00176715" w:rsidP="00176715">
            <w:r w:rsidRPr="00176715">
              <w:rPr>
                <w:b/>
                <w:bCs/>
              </w:rPr>
              <w:lastRenderedPageBreak/>
              <w:t>Human Food</w:t>
            </w:r>
          </w:p>
        </w:tc>
        <w:tc>
          <w:tcPr>
            <w:tcW w:w="0" w:type="auto"/>
            <w:tcBorders>
              <w:top w:val="nil"/>
              <w:left w:val="nil"/>
              <w:bottom w:val="nil"/>
              <w:right w:val="nil"/>
            </w:tcBorders>
            <w:vAlign w:val="center"/>
            <w:hideMark/>
          </w:tcPr>
          <w:p w14:paraId="3FB5F40F" w14:textId="77777777" w:rsidR="00176715" w:rsidRPr="00176715" w:rsidRDefault="00176715" w:rsidP="00176715">
            <w:r w:rsidRPr="00176715">
              <w:rPr>
                <w:b/>
                <w:bCs/>
              </w:rPr>
              <w:t>Industrial Product</w:t>
            </w:r>
          </w:p>
        </w:tc>
      </w:tr>
      <w:tr w:rsidR="00176715" w:rsidRPr="00176715" w14:paraId="67F6311A" w14:textId="77777777">
        <w:tc>
          <w:tcPr>
            <w:tcW w:w="0" w:type="auto"/>
            <w:tcBorders>
              <w:top w:val="nil"/>
              <w:left w:val="nil"/>
              <w:bottom w:val="nil"/>
              <w:right w:val="nil"/>
            </w:tcBorders>
            <w:hideMark/>
          </w:tcPr>
          <w:p w14:paraId="1558C567" w14:textId="77777777" w:rsidR="00176715" w:rsidRPr="00176715" w:rsidRDefault="00176715" w:rsidP="00176715">
            <w:r w:rsidRPr="00176715">
              <w:t>3654</w:t>
            </w:r>
          </w:p>
        </w:tc>
        <w:tc>
          <w:tcPr>
            <w:tcW w:w="0" w:type="auto"/>
            <w:tcBorders>
              <w:top w:val="nil"/>
              <w:left w:val="nil"/>
              <w:bottom w:val="nil"/>
              <w:right w:val="nil"/>
            </w:tcBorders>
            <w:hideMark/>
          </w:tcPr>
          <w:p w14:paraId="0999AFB4" w14:textId="77777777" w:rsidR="00176715" w:rsidRPr="00176715" w:rsidRDefault="00176715" w:rsidP="00176715">
            <w:r w:rsidRPr="00176715">
              <w:t>2828</w:t>
            </w:r>
          </w:p>
        </w:tc>
      </w:tr>
      <w:tr w:rsidR="00176715" w:rsidRPr="00176715" w14:paraId="422232FE" w14:textId="77777777">
        <w:tc>
          <w:tcPr>
            <w:tcW w:w="0" w:type="auto"/>
            <w:tcBorders>
              <w:top w:val="nil"/>
              <w:left w:val="nil"/>
              <w:bottom w:val="nil"/>
              <w:right w:val="nil"/>
            </w:tcBorders>
            <w:hideMark/>
          </w:tcPr>
          <w:p w14:paraId="6AC6B2CC" w14:textId="77777777" w:rsidR="00176715" w:rsidRPr="00176715" w:rsidRDefault="00176715" w:rsidP="00176715">
            <w:r w:rsidRPr="00176715">
              <w:t>3547</w:t>
            </w:r>
          </w:p>
        </w:tc>
        <w:tc>
          <w:tcPr>
            <w:tcW w:w="0" w:type="auto"/>
            <w:tcBorders>
              <w:top w:val="nil"/>
              <w:left w:val="nil"/>
              <w:bottom w:val="nil"/>
              <w:right w:val="nil"/>
            </w:tcBorders>
            <w:hideMark/>
          </w:tcPr>
          <w:p w14:paraId="63C61BB7" w14:textId="77777777" w:rsidR="00176715" w:rsidRPr="00176715" w:rsidRDefault="00176715" w:rsidP="00176715">
            <w:r w:rsidRPr="00176715">
              <w:t>2430</w:t>
            </w:r>
          </w:p>
        </w:tc>
      </w:tr>
      <w:tr w:rsidR="00176715" w:rsidRPr="00176715" w14:paraId="4621C67F" w14:textId="77777777">
        <w:tc>
          <w:tcPr>
            <w:tcW w:w="0" w:type="auto"/>
            <w:tcBorders>
              <w:top w:val="nil"/>
              <w:left w:val="nil"/>
              <w:bottom w:val="nil"/>
              <w:right w:val="nil"/>
            </w:tcBorders>
            <w:hideMark/>
          </w:tcPr>
          <w:p w14:paraId="350B0940" w14:textId="77777777" w:rsidR="00176715" w:rsidRPr="00176715" w:rsidRDefault="00176715" w:rsidP="00176715">
            <w:r w:rsidRPr="00176715">
              <w:t>3285</w:t>
            </w:r>
          </w:p>
        </w:tc>
        <w:tc>
          <w:tcPr>
            <w:tcW w:w="0" w:type="auto"/>
            <w:tcBorders>
              <w:top w:val="nil"/>
              <w:left w:val="nil"/>
              <w:bottom w:val="nil"/>
              <w:right w:val="nil"/>
            </w:tcBorders>
            <w:hideMark/>
          </w:tcPr>
          <w:p w14:paraId="036EA0F7" w14:textId="77777777" w:rsidR="00176715" w:rsidRPr="00176715" w:rsidRDefault="00176715" w:rsidP="00176715">
            <w:r w:rsidRPr="00176715">
              <w:t>3082</w:t>
            </w:r>
          </w:p>
        </w:tc>
      </w:tr>
      <w:tr w:rsidR="00176715" w:rsidRPr="00176715" w14:paraId="222CFA6C" w14:textId="77777777">
        <w:tc>
          <w:tcPr>
            <w:tcW w:w="0" w:type="auto"/>
            <w:tcBorders>
              <w:top w:val="nil"/>
              <w:left w:val="nil"/>
              <w:bottom w:val="nil"/>
              <w:right w:val="nil"/>
            </w:tcBorders>
            <w:hideMark/>
          </w:tcPr>
          <w:p w14:paraId="18C8DAC5" w14:textId="77777777" w:rsidR="00176715" w:rsidRPr="00176715" w:rsidRDefault="00176715" w:rsidP="00176715">
            <w:r w:rsidRPr="00176715">
              <w:t>3238</w:t>
            </w:r>
          </w:p>
        </w:tc>
        <w:tc>
          <w:tcPr>
            <w:tcW w:w="0" w:type="auto"/>
            <w:tcBorders>
              <w:top w:val="nil"/>
              <w:left w:val="nil"/>
              <w:bottom w:val="nil"/>
              <w:right w:val="nil"/>
            </w:tcBorders>
            <w:hideMark/>
          </w:tcPr>
          <w:p w14:paraId="6C7D68DE" w14:textId="77777777" w:rsidR="00176715" w:rsidRPr="00176715" w:rsidRDefault="00176715" w:rsidP="00176715">
            <w:r w:rsidRPr="00176715">
              <w:t>3201</w:t>
            </w:r>
          </w:p>
        </w:tc>
      </w:tr>
      <w:tr w:rsidR="00176715" w:rsidRPr="00176715" w14:paraId="45B823DE" w14:textId="77777777">
        <w:tc>
          <w:tcPr>
            <w:tcW w:w="0" w:type="auto"/>
            <w:tcBorders>
              <w:top w:val="nil"/>
              <w:left w:val="nil"/>
              <w:bottom w:val="nil"/>
              <w:right w:val="nil"/>
            </w:tcBorders>
            <w:hideMark/>
          </w:tcPr>
          <w:p w14:paraId="328FB8C2" w14:textId="77777777" w:rsidR="00176715" w:rsidRPr="00176715" w:rsidRDefault="00176715" w:rsidP="00176715">
            <w:r w:rsidRPr="00176715">
              <w:t>3320</w:t>
            </w:r>
          </w:p>
        </w:tc>
        <w:tc>
          <w:tcPr>
            <w:tcW w:w="0" w:type="auto"/>
            <w:tcBorders>
              <w:top w:val="nil"/>
              <w:left w:val="nil"/>
              <w:bottom w:val="nil"/>
              <w:right w:val="nil"/>
            </w:tcBorders>
            <w:hideMark/>
          </w:tcPr>
          <w:p w14:paraId="4EAFB4CE" w14:textId="77777777" w:rsidR="00176715" w:rsidRPr="00176715" w:rsidRDefault="00176715" w:rsidP="00176715">
            <w:r w:rsidRPr="00176715">
              <w:t>3118</w:t>
            </w:r>
          </w:p>
        </w:tc>
      </w:tr>
      <w:tr w:rsidR="00176715" w:rsidRPr="00176715" w14:paraId="04620673" w14:textId="77777777">
        <w:tc>
          <w:tcPr>
            <w:tcW w:w="0" w:type="auto"/>
            <w:tcBorders>
              <w:top w:val="nil"/>
              <w:left w:val="nil"/>
              <w:bottom w:val="nil"/>
              <w:right w:val="nil"/>
            </w:tcBorders>
            <w:hideMark/>
          </w:tcPr>
          <w:p w14:paraId="4444DE1B" w14:textId="77777777" w:rsidR="00176715" w:rsidRPr="00176715" w:rsidRDefault="00176715" w:rsidP="00176715">
            <w:r w:rsidRPr="00176715">
              <w:t>3294</w:t>
            </w:r>
          </w:p>
        </w:tc>
        <w:tc>
          <w:tcPr>
            <w:tcW w:w="0" w:type="auto"/>
            <w:tcBorders>
              <w:top w:val="nil"/>
              <w:left w:val="nil"/>
              <w:bottom w:val="nil"/>
              <w:right w:val="nil"/>
            </w:tcBorders>
            <w:hideMark/>
          </w:tcPr>
          <w:p w14:paraId="21097F36" w14:textId="77777777" w:rsidR="00176715" w:rsidRPr="00176715" w:rsidRDefault="00176715" w:rsidP="00176715">
            <w:r w:rsidRPr="00176715">
              <w:t>2964</w:t>
            </w:r>
          </w:p>
        </w:tc>
      </w:tr>
      <w:tr w:rsidR="00176715" w:rsidRPr="00176715" w14:paraId="7BC373F7" w14:textId="77777777">
        <w:tc>
          <w:tcPr>
            <w:tcW w:w="0" w:type="auto"/>
            <w:tcBorders>
              <w:top w:val="nil"/>
              <w:left w:val="nil"/>
              <w:bottom w:val="nil"/>
              <w:right w:val="nil"/>
            </w:tcBorders>
            <w:hideMark/>
          </w:tcPr>
          <w:p w14:paraId="3F9E165C" w14:textId="77777777" w:rsidR="00176715" w:rsidRPr="00176715" w:rsidRDefault="00176715" w:rsidP="00176715">
            <w:r w:rsidRPr="00176715">
              <w:t>3393</w:t>
            </w:r>
          </w:p>
        </w:tc>
        <w:tc>
          <w:tcPr>
            <w:tcW w:w="0" w:type="auto"/>
            <w:tcBorders>
              <w:top w:val="nil"/>
              <w:left w:val="nil"/>
              <w:bottom w:val="nil"/>
              <w:right w:val="nil"/>
            </w:tcBorders>
            <w:hideMark/>
          </w:tcPr>
          <w:p w14:paraId="2ECCA42F" w14:textId="77777777" w:rsidR="00176715" w:rsidRPr="00176715" w:rsidRDefault="00176715" w:rsidP="00176715">
            <w:r w:rsidRPr="00176715">
              <w:t>2638</w:t>
            </w:r>
          </w:p>
        </w:tc>
      </w:tr>
      <w:tr w:rsidR="00176715" w:rsidRPr="00176715" w14:paraId="3EA6BACA" w14:textId="77777777">
        <w:tc>
          <w:tcPr>
            <w:tcW w:w="0" w:type="auto"/>
            <w:tcBorders>
              <w:top w:val="nil"/>
              <w:left w:val="nil"/>
              <w:bottom w:val="nil"/>
              <w:right w:val="nil"/>
            </w:tcBorders>
            <w:hideMark/>
          </w:tcPr>
          <w:p w14:paraId="1444C338" w14:textId="77777777" w:rsidR="00176715" w:rsidRPr="00176715" w:rsidRDefault="00176715" w:rsidP="00176715">
            <w:r w:rsidRPr="00176715">
              <w:t>3946</w:t>
            </w:r>
          </w:p>
        </w:tc>
        <w:tc>
          <w:tcPr>
            <w:tcW w:w="0" w:type="auto"/>
            <w:tcBorders>
              <w:top w:val="nil"/>
              <w:left w:val="nil"/>
              <w:bottom w:val="nil"/>
              <w:right w:val="nil"/>
            </w:tcBorders>
            <w:hideMark/>
          </w:tcPr>
          <w:p w14:paraId="2D01F1D1" w14:textId="77777777" w:rsidR="00176715" w:rsidRPr="00176715" w:rsidRDefault="00176715" w:rsidP="00176715">
            <w:r w:rsidRPr="00176715">
              <w:t>2950</w:t>
            </w:r>
          </w:p>
        </w:tc>
      </w:tr>
      <w:tr w:rsidR="00176715" w:rsidRPr="00176715" w14:paraId="22606CE8" w14:textId="77777777">
        <w:tc>
          <w:tcPr>
            <w:tcW w:w="0" w:type="auto"/>
            <w:tcBorders>
              <w:top w:val="nil"/>
              <w:left w:val="nil"/>
              <w:bottom w:val="nil"/>
              <w:right w:val="nil"/>
            </w:tcBorders>
            <w:hideMark/>
          </w:tcPr>
          <w:p w14:paraId="1D58A563" w14:textId="77777777" w:rsidR="00176715" w:rsidRPr="00176715" w:rsidRDefault="00176715" w:rsidP="00176715">
            <w:r w:rsidRPr="00176715">
              <w:t>4588</w:t>
            </w:r>
          </w:p>
        </w:tc>
        <w:tc>
          <w:tcPr>
            <w:tcW w:w="0" w:type="auto"/>
            <w:tcBorders>
              <w:top w:val="nil"/>
              <w:left w:val="nil"/>
              <w:bottom w:val="nil"/>
              <w:right w:val="nil"/>
            </w:tcBorders>
            <w:hideMark/>
          </w:tcPr>
          <w:p w14:paraId="6CCD7DCF" w14:textId="77777777" w:rsidR="00176715" w:rsidRPr="00176715" w:rsidRDefault="00176715" w:rsidP="00176715">
            <w:r w:rsidRPr="00176715">
              <w:t>2604</w:t>
            </w:r>
          </w:p>
        </w:tc>
      </w:tr>
      <w:tr w:rsidR="00176715" w:rsidRPr="00176715" w14:paraId="57850172" w14:textId="77777777">
        <w:tc>
          <w:tcPr>
            <w:tcW w:w="0" w:type="auto"/>
            <w:tcBorders>
              <w:top w:val="nil"/>
              <w:left w:val="nil"/>
              <w:bottom w:val="nil"/>
              <w:right w:val="nil"/>
            </w:tcBorders>
            <w:hideMark/>
          </w:tcPr>
          <w:p w14:paraId="683EB9C0" w14:textId="77777777" w:rsidR="00176715" w:rsidRPr="00176715" w:rsidRDefault="00176715" w:rsidP="00176715">
            <w:r w:rsidRPr="00176715">
              <w:t>6204</w:t>
            </w:r>
          </w:p>
        </w:tc>
        <w:tc>
          <w:tcPr>
            <w:tcW w:w="0" w:type="auto"/>
            <w:tcBorders>
              <w:top w:val="nil"/>
              <w:left w:val="nil"/>
              <w:bottom w:val="nil"/>
              <w:right w:val="nil"/>
            </w:tcBorders>
            <w:hideMark/>
          </w:tcPr>
          <w:p w14:paraId="4968E0CD" w14:textId="77777777" w:rsidR="00176715" w:rsidRPr="00176715" w:rsidRDefault="00176715" w:rsidP="00176715">
            <w:r w:rsidRPr="00176715">
              <w:t>2259</w:t>
            </w:r>
          </w:p>
        </w:tc>
      </w:tr>
    </w:tbl>
    <w:p w14:paraId="24955E9D" w14:textId="77777777" w:rsidR="00176715" w:rsidRPr="00176715" w:rsidRDefault="00176715" w:rsidP="00176715">
      <w:pPr>
        <w:numPr>
          <w:ilvl w:val="0"/>
          <w:numId w:val="78"/>
        </w:numPr>
      </w:pPr>
      <w:r w:rsidRPr="00176715">
        <w:rPr>
          <w:b/>
          <w:bCs/>
        </w:rPr>
        <w:t>2.21</w:t>
      </w:r>
      <w:r w:rsidRPr="00176715">
        <w:t> Are the advertising dollars spent by a company related to total sales revenue? The following data represent the advertising dollars and the sales revenues for various companies in a given industry during a recent year. Construct a scatter plot of the data from the two variables and discuss the relationship between the two variables.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149"/>
        <w:gridCol w:w="2526"/>
      </w:tblGrid>
      <w:tr w:rsidR="00176715" w:rsidRPr="00176715" w14:paraId="3E46428C" w14:textId="77777777">
        <w:trPr>
          <w:tblHeader/>
        </w:trPr>
        <w:tc>
          <w:tcPr>
            <w:tcW w:w="0" w:type="auto"/>
            <w:tcBorders>
              <w:top w:val="nil"/>
              <w:left w:val="nil"/>
              <w:bottom w:val="nil"/>
              <w:right w:val="nil"/>
            </w:tcBorders>
            <w:vAlign w:val="center"/>
            <w:hideMark/>
          </w:tcPr>
          <w:p w14:paraId="115B6B9A" w14:textId="77777777" w:rsidR="00176715" w:rsidRPr="00176715" w:rsidRDefault="00176715" w:rsidP="00176715">
            <w:r w:rsidRPr="00176715">
              <w:rPr>
                <w:b/>
                <w:bCs/>
              </w:rPr>
              <w:lastRenderedPageBreak/>
              <w:t>Advertising (in $ millions)</w:t>
            </w:r>
          </w:p>
        </w:tc>
        <w:tc>
          <w:tcPr>
            <w:tcW w:w="0" w:type="auto"/>
            <w:tcBorders>
              <w:top w:val="nil"/>
              <w:left w:val="nil"/>
              <w:bottom w:val="nil"/>
              <w:right w:val="nil"/>
            </w:tcBorders>
            <w:vAlign w:val="center"/>
            <w:hideMark/>
          </w:tcPr>
          <w:p w14:paraId="7B3BC01E" w14:textId="77777777" w:rsidR="00176715" w:rsidRPr="00176715" w:rsidRDefault="00176715" w:rsidP="00176715">
            <w:r w:rsidRPr="00176715">
              <w:rPr>
                <w:b/>
                <w:bCs/>
              </w:rPr>
              <w:t>Sales (in $ millions)</w:t>
            </w:r>
          </w:p>
        </w:tc>
      </w:tr>
      <w:tr w:rsidR="00176715" w:rsidRPr="00176715" w14:paraId="2F439A54" w14:textId="77777777">
        <w:tc>
          <w:tcPr>
            <w:tcW w:w="0" w:type="auto"/>
            <w:tcBorders>
              <w:top w:val="nil"/>
              <w:left w:val="nil"/>
              <w:bottom w:val="nil"/>
              <w:right w:val="nil"/>
            </w:tcBorders>
            <w:hideMark/>
          </w:tcPr>
          <w:p w14:paraId="2873D43F" w14:textId="77777777" w:rsidR="00176715" w:rsidRPr="00176715" w:rsidRDefault="00176715" w:rsidP="00176715">
            <w:r w:rsidRPr="00176715">
              <w:t>4.2</w:t>
            </w:r>
          </w:p>
        </w:tc>
        <w:tc>
          <w:tcPr>
            <w:tcW w:w="0" w:type="auto"/>
            <w:tcBorders>
              <w:top w:val="nil"/>
              <w:left w:val="nil"/>
              <w:bottom w:val="nil"/>
              <w:right w:val="nil"/>
            </w:tcBorders>
            <w:hideMark/>
          </w:tcPr>
          <w:p w14:paraId="7EA23120" w14:textId="77777777" w:rsidR="00176715" w:rsidRPr="00176715" w:rsidRDefault="00176715" w:rsidP="00176715">
            <w:r w:rsidRPr="00176715">
              <w:t>155.7</w:t>
            </w:r>
          </w:p>
        </w:tc>
      </w:tr>
      <w:tr w:rsidR="00176715" w:rsidRPr="00176715" w14:paraId="28DD85B0" w14:textId="77777777">
        <w:tc>
          <w:tcPr>
            <w:tcW w:w="0" w:type="auto"/>
            <w:tcBorders>
              <w:top w:val="nil"/>
              <w:left w:val="nil"/>
              <w:bottom w:val="nil"/>
              <w:right w:val="nil"/>
            </w:tcBorders>
            <w:hideMark/>
          </w:tcPr>
          <w:p w14:paraId="4F844C2D" w14:textId="77777777" w:rsidR="00176715" w:rsidRPr="00176715" w:rsidRDefault="00176715" w:rsidP="00176715">
            <w:r w:rsidRPr="00176715">
              <w:t>1.6</w:t>
            </w:r>
          </w:p>
        </w:tc>
        <w:tc>
          <w:tcPr>
            <w:tcW w:w="0" w:type="auto"/>
            <w:tcBorders>
              <w:top w:val="nil"/>
              <w:left w:val="nil"/>
              <w:bottom w:val="nil"/>
              <w:right w:val="nil"/>
            </w:tcBorders>
            <w:hideMark/>
          </w:tcPr>
          <w:p w14:paraId="216B3503" w14:textId="77777777" w:rsidR="00176715" w:rsidRPr="00176715" w:rsidRDefault="00176715" w:rsidP="00176715">
            <w:r w:rsidRPr="00176715">
              <w:t>87.3</w:t>
            </w:r>
          </w:p>
        </w:tc>
      </w:tr>
      <w:tr w:rsidR="00176715" w:rsidRPr="00176715" w14:paraId="71C27AF1" w14:textId="77777777">
        <w:tc>
          <w:tcPr>
            <w:tcW w:w="0" w:type="auto"/>
            <w:tcBorders>
              <w:top w:val="nil"/>
              <w:left w:val="nil"/>
              <w:bottom w:val="nil"/>
              <w:right w:val="nil"/>
            </w:tcBorders>
            <w:hideMark/>
          </w:tcPr>
          <w:p w14:paraId="555E835C" w14:textId="77777777" w:rsidR="00176715" w:rsidRPr="00176715" w:rsidRDefault="00176715" w:rsidP="00176715">
            <w:r w:rsidRPr="00176715">
              <w:t>6.3</w:t>
            </w:r>
          </w:p>
        </w:tc>
        <w:tc>
          <w:tcPr>
            <w:tcW w:w="0" w:type="auto"/>
            <w:tcBorders>
              <w:top w:val="nil"/>
              <w:left w:val="nil"/>
              <w:bottom w:val="nil"/>
              <w:right w:val="nil"/>
            </w:tcBorders>
            <w:hideMark/>
          </w:tcPr>
          <w:p w14:paraId="25E232C5" w14:textId="77777777" w:rsidR="00176715" w:rsidRPr="00176715" w:rsidRDefault="00176715" w:rsidP="00176715">
            <w:r w:rsidRPr="00176715">
              <w:t>135.6</w:t>
            </w:r>
          </w:p>
        </w:tc>
      </w:tr>
      <w:tr w:rsidR="00176715" w:rsidRPr="00176715" w14:paraId="2E85935F" w14:textId="77777777">
        <w:tc>
          <w:tcPr>
            <w:tcW w:w="0" w:type="auto"/>
            <w:tcBorders>
              <w:top w:val="nil"/>
              <w:left w:val="nil"/>
              <w:bottom w:val="nil"/>
              <w:right w:val="nil"/>
            </w:tcBorders>
            <w:hideMark/>
          </w:tcPr>
          <w:p w14:paraId="4CF3656A" w14:textId="77777777" w:rsidR="00176715" w:rsidRPr="00176715" w:rsidRDefault="00176715" w:rsidP="00176715">
            <w:r w:rsidRPr="00176715">
              <w:t>2.7</w:t>
            </w:r>
          </w:p>
        </w:tc>
        <w:tc>
          <w:tcPr>
            <w:tcW w:w="0" w:type="auto"/>
            <w:tcBorders>
              <w:top w:val="nil"/>
              <w:left w:val="nil"/>
              <w:bottom w:val="nil"/>
              <w:right w:val="nil"/>
            </w:tcBorders>
            <w:hideMark/>
          </w:tcPr>
          <w:p w14:paraId="308662B5" w14:textId="77777777" w:rsidR="00176715" w:rsidRPr="00176715" w:rsidRDefault="00176715" w:rsidP="00176715">
            <w:r w:rsidRPr="00176715">
              <w:t>99.0</w:t>
            </w:r>
          </w:p>
        </w:tc>
      </w:tr>
      <w:tr w:rsidR="00176715" w:rsidRPr="00176715" w14:paraId="567AECF6" w14:textId="77777777">
        <w:tc>
          <w:tcPr>
            <w:tcW w:w="0" w:type="auto"/>
            <w:tcBorders>
              <w:top w:val="nil"/>
              <w:left w:val="nil"/>
              <w:bottom w:val="nil"/>
              <w:right w:val="nil"/>
            </w:tcBorders>
            <w:hideMark/>
          </w:tcPr>
          <w:p w14:paraId="55736047" w14:textId="77777777" w:rsidR="00176715" w:rsidRPr="00176715" w:rsidRDefault="00176715" w:rsidP="00176715">
            <w:r w:rsidRPr="00176715">
              <w:t>10.4</w:t>
            </w:r>
          </w:p>
        </w:tc>
        <w:tc>
          <w:tcPr>
            <w:tcW w:w="0" w:type="auto"/>
            <w:tcBorders>
              <w:top w:val="nil"/>
              <w:left w:val="nil"/>
              <w:bottom w:val="nil"/>
              <w:right w:val="nil"/>
            </w:tcBorders>
            <w:hideMark/>
          </w:tcPr>
          <w:p w14:paraId="4641698C" w14:textId="77777777" w:rsidR="00176715" w:rsidRPr="00176715" w:rsidRDefault="00176715" w:rsidP="00176715">
            <w:r w:rsidRPr="00176715">
              <w:t>168.2</w:t>
            </w:r>
          </w:p>
        </w:tc>
      </w:tr>
      <w:tr w:rsidR="00176715" w:rsidRPr="00176715" w14:paraId="1B83B1A1" w14:textId="77777777">
        <w:tc>
          <w:tcPr>
            <w:tcW w:w="0" w:type="auto"/>
            <w:tcBorders>
              <w:top w:val="nil"/>
              <w:left w:val="nil"/>
              <w:bottom w:val="nil"/>
              <w:right w:val="nil"/>
            </w:tcBorders>
            <w:hideMark/>
          </w:tcPr>
          <w:p w14:paraId="44E16FAF" w14:textId="77777777" w:rsidR="00176715" w:rsidRPr="00176715" w:rsidRDefault="00176715" w:rsidP="00176715">
            <w:r w:rsidRPr="00176715">
              <w:t>7.1</w:t>
            </w:r>
          </w:p>
        </w:tc>
        <w:tc>
          <w:tcPr>
            <w:tcW w:w="0" w:type="auto"/>
            <w:tcBorders>
              <w:top w:val="nil"/>
              <w:left w:val="nil"/>
              <w:bottom w:val="nil"/>
              <w:right w:val="nil"/>
            </w:tcBorders>
            <w:hideMark/>
          </w:tcPr>
          <w:p w14:paraId="17867002" w14:textId="77777777" w:rsidR="00176715" w:rsidRPr="00176715" w:rsidRDefault="00176715" w:rsidP="00176715">
            <w:r w:rsidRPr="00176715">
              <w:t>136.9</w:t>
            </w:r>
          </w:p>
        </w:tc>
      </w:tr>
      <w:tr w:rsidR="00176715" w:rsidRPr="00176715" w14:paraId="2AEE4078" w14:textId="77777777">
        <w:tc>
          <w:tcPr>
            <w:tcW w:w="0" w:type="auto"/>
            <w:tcBorders>
              <w:top w:val="nil"/>
              <w:left w:val="nil"/>
              <w:bottom w:val="nil"/>
              <w:right w:val="nil"/>
            </w:tcBorders>
            <w:hideMark/>
          </w:tcPr>
          <w:p w14:paraId="26422A1B" w14:textId="77777777" w:rsidR="00176715" w:rsidRPr="00176715" w:rsidRDefault="00176715" w:rsidP="00176715">
            <w:r w:rsidRPr="00176715">
              <w:t>5.5</w:t>
            </w:r>
          </w:p>
        </w:tc>
        <w:tc>
          <w:tcPr>
            <w:tcW w:w="0" w:type="auto"/>
            <w:tcBorders>
              <w:top w:val="nil"/>
              <w:left w:val="nil"/>
              <w:bottom w:val="nil"/>
              <w:right w:val="nil"/>
            </w:tcBorders>
            <w:hideMark/>
          </w:tcPr>
          <w:p w14:paraId="535625A0" w14:textId="77777777" w:rsidR="00176715" w:rsidRPr="00176715" w:rsidRDefault="00176715" w:rsidP="00176715">
            <w:r w:rsidRPr="00176715">
              <w:t>101.4</w:t>
            </w:r>
          </w:p>
        </w:tc>
      </w:tr>
      <w:tr w:rsidR="00176715" w:rsidRPr="00176715" w14:paraId="7867C041" w14:textId="77777777">
        <w:tc>
          <w:tcPr>
            <w:tcW w:w="0" w:type="auto"/>
            <w:tcBorders>
              <w:top w:val="nil"/>
              <w:left w:val="nil"/>
              <w:bottom w:val="nil"/>
              <w:right w:val="nil"/>
            </w:tcBorders>
            <w:hideMark/>
          </w:tcPr>
          <w:p w14:paraId="112C112A" w14:textId="77777777" w:rsidR="00176715" w:rsidRPr="00176715" w:rsidRDefault="00176715" w:rsidP="00176715">
            <w:r w:rsidRPr="00176715">
              <w:t>8.3</w:t>
            </w:r>
          </w:p>
        </w:tc>
        <w:tc>
          <w:tcPr>
            <w:tcW w:w="0" w:type="auto"/>
            <w:tcBorders>
              <w:top w:val="nil"/>
              <w:left w:val="nil"/>
              <w:bottom w:val="nil"/>
              <w:right w:val="nil"/>
            </w:tcBorders>
            <w:hideMark/>
          </w:tcPr>
          <w:p w14:paraId="629B3C5E" w14:textId="77777777" w:rsidR="00176715" w:rsidRPr="00176715" w:rsidRDefault="00176715" w:rsidP="00176715">
            <w:r w:rsidRPr="00176715">
              <w:t>158.2</w:t>
            </w:r>
          </w:p>
        </w:tc>
      </w:tr>
    </w:tbl>
    <w:p w14:paraId="3F478336" w14:textId="77777777" w:rsidR="00176715" w:rsidRPr="00176715" w:rsidRDefault="00176715" w:rsidP="00176715">
      <w:pPr>
        <w:numPr>
          <w:ilvl w:val="0"/>
          <w:numId w:val="78"/>
        </w:numPr>
      </w:pPr>
      <w:r w:rsidRPr="00176715">
        <w:rPr>
          <w:b/>
          <w:bCs/>
        </w:rPr>
        <w:t>2.22</w:t>
      </w:r>
      <w:r w:rsidRPr="00176715">
        <w:t> It seems logical that the number of days per year that an employee is tardy is at least somewhat related to the employee's job satisfaction. Suppose 10 employees are asked to record how satisfied they are with their job on a scale of from 0 to 10, with 0 denoting completely unsatisfied and 10 denoted completely satisfied. Suppose also that through human resource records, it is determined how many days each of these employees was tardy last year. The scatter plot below graphs the job satisfaction scores of each employee against the number of days he/she was tardy. What information can you glean from the scatter plot? Does there appear to be any relationship between job satisfaction and tardiness? If so, how might they appear to be related?</w:t>
      </w:r>
    </w:p>
    <w:p w14:paraId="3581835D" w14:textId="31E9C2C0" w:rsidR="00176715" w:rsidRPr="00176715" w:rsidRDefault="00176715" w:rsidP="00176715">
      <w:r w:rsidRPr="00176715">
        <w:lastRenderedPageBreak/>
        <w:drawing>
          <wp:inline distT="0" distB="0" distL="0" distR="0" wp14:anchorId="045B8583" wp14:editId="4448A4DE">
            <wp:extent cx="3476625" cy="2390775"/>
            <wp:effectExtent l="0" t="0" r="9525" b="9525"/>
            <wp:docPr id="1157881987" name="Picture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76625" cy="2390775"/>
                    </a:xfrm>
                    <a:prstGeom prst="rect">
                      <a:avLst/>
                    </a:prstGeom>
                    <a:noFill/>
                    <a:ln>
                      <a:noFill/>
                    </a:ln>
                  </pic:spPr>
                </pic:pic>
              </a:graphicData>
            </a:graphic>
          </wp:inline>
        </w:drawing>
      </w:r>
    </w:p>
    <w:p w14:paraId="44994AF8" w14:textId="77777777" w:rsidR="00176715" w:rsidRPr="00176715" w:rsidRDefault="00176715" w:rsidP="00176715">
      <w:pPr>
        <w:numPr>
          <w:ilvl w:val="0"/>
          <w:numId w:val="78"/>
        </w:numPr>
      </w:pPr>
      <w:r w:rsidRPr="00176715">
        <w:rPr>
          <w:b/>
          <w:bCs/>
        </w:rPr>
        <w:t>2.23</w:t>
      </w:r>
      <w:r w:rsidRPr="00176715">
        <w:t> The human resources manager of a large chemical plant was interested in determining what factors might be related to the number of non-vacation days that workers were absent during the past year. One of the factors that the manager considered was the distance that the person commutes to work, wondering if longer commutes resulting in such things as stress on the worker and/or increases in the likelihood of transportation failure might result in more worker absences. The manager studied company records, randomly selected 532 plant workers, and recorded the number of non-vacation days that the workers were absent last year and how far their place of residence is from the plant. The manager then recoded the raw data in categories and created the cross-tabulation table shown below. Study the table and comment on any relationship that may exist between distance to the plant and number of absences.</w:t>
      </w:r>
    </w:p>
    <w:p w14:paraId="47DDF12C" w14:textId="4054B3FA" w:rsidR="00176715" w:rsidRPr="00176715" w:rsidRDefault="00176715" w:rsidP="00176715">
      <w:r w:rsidRPr="00176715">
        <w:drawing>
          <wp:inline distT="0" distB="0" distL="0" distR="0" wp14:anchorId="461DA4A4" wp14:editId="047CBC69">
            <wp:extent cx="4505325" cy="1304925"/>
            <wp:effectExtent l="0" t="0" r="9525" b="9525"/>
            <wp:docPr id="482131009"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5325" cy="1304925"/>
                    </a:xfrm>
                    <a:prstGeom prst="rect">
                      <a:avLst/>
                    </a:prstGeom>
                    <a:noFill/>
                    <a:ln>
                      <a:noFill/>
                    </a:ln>
                  </pic:spPr>
                </pic:pic>
              </a:graphicData>
            </a:graphic>
          </wp:inline>
        </w:drawing>
      </w:r>
    </w:p>
    <w:p w14:paraId="287A0019" w14:textId="77777777" w:rsidR="00176715" w:rsidRPr="00176715" w:rsidRDefault="00176715" w:rsidP="00176715">
      <w:pPr>
        <w:numPr>
          <w:ilvl w:val="0"/>
          <w:numId w:val="78"/>
        </w:numPr>
      </w:pPr>
      <w:r w:rsidRPr="00176715">
        <w:rPr>
          <w:b/>
          <w:bCs/>
        </w:rPr>
        <w:t>2.24</w:t>
      </w:r>
      <w:r w:rsidRPr="00176715">
        <w:t xml:space="preserve"> A customer relations expert for a retail tire company is interested in determining if there is any relationship between a customer's level of education and his or her rating of the quality of the tire company's service. The tire company administers a very brief survey to each customer who buys a pair of tires and has them installed at the store. The customer is asked to respond to the quality of the service rendered as either “acceptable” or “unacceptable.” In addition, each respondent is asked the level of education attained from the categories of “high </w:t>
      </w:r>
      <w:r w:rsidRPr="00176715">
        <w:lastRenderedPageBreak/>
        <w:t>school only”or “college degree.” These data are gathered on 25 customers and are given below. Use this information to construct a cross-tabulation table. Comment on any relationships that may exist in the table.</w:t>
      </w:r>
    </w:p>
    <w:p w14:paraId="6B629420" w14:textId="37CDABC3" w:rsidR="00176715" w:rsidRPr="00176715" w:rsidRDefault="00176715" w:rsidP="00176715">
      <w:r w:rsidRPr="00176715">
        <w:drawing>
          <wp:inline distT="0" distB="0" distL="0" distR="0" wp14:anchorId="7A420E4D" wp14:editId="72B228A1">
            <wp:extent cx="3495675" cy="4533900"/>
            <wp:effectExtent l="0" t="0" r="9525" b="0"/>
            <wp:docPr id="2061095150"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95675" cy="4533900"/>
                    </a:xfrm>
                    <a:prstGeom prst="rect">
                      <a:avLst/>
                    </a:prstGeom>
                    <a:noFill/>
                    <a:ln>
                      <a:noFill/>
                    </a:ln>
                  </pic:spPr>
                </pic:pic>
              </a:graphicData>
            </a:graphic>
          </wp:inline>
        </w:drawing>
      </w:r>
    </w:p>
    <w:p w14:paraId="3FD96FAF" w14:textId="3C2ACC96" w:rsidR="00176715" w:rsidRPr="00176715" w:rsidRDefault="00176715" w:rsidP="00176715">
      <w:pPr>
        <w:rPr>
          <w:b/>
          <w:bCs/>
        </w:rPr>
      </w:pPr>
      <w:r w:rsidRPr="00176715">
        <w:rPr>
          <w:b/>
          <w:bCs/>
        </w:rPr>
        <w:drawing>
          <wp:inline distT="0" distB="0" distL="0" distR="0" wp14:anchorId="532BA14C" wp14:editId="39F6626D">
            <wp:extent cx="1628775" cy="704850"/>
            <wp:effectExtent l="0" t="0" r="9525" b="0"/>
            <wp:docPr id="155300561"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6715">
        <w:rPr>
          <w:b/>
          <w:bCs/>
        </w:rPr>
        <w:t> Container Shipping Companies</w:t>
      </w:r>
    </w:p>
    <w:p w14:paraId="139E6152" w14:textId="5B649919" w:rsidR="00176715" w:rsidRPr="00176715" w:rsidRDefault="00176715" w:rsidP="00176715">
      <w:r w:rsidRPr="00176715">
        <w:drawing>
          <wp:inline distT="0" distB="0" distL="0" distR="0" wp14:anchorId="4BD7CE3B" wp14:editId="7BC54E95">
            <wp:extent cx="1304925" cy="542925"/>
            <wp:effectExtent l="0" t="0" r="9525" b="9525"/>
            <wp:docPr id="1520367806"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xml:space="preserve"> The raw values as shown in the table in the Decision Dilemma are relatively easy to read and interpret. However, these numbers could also be displayed graphically in different ways to create interest and discussion among readers and to allow for more ease of comparisons. For example, shown here is a Minitab pie chart displaying the TEU capacities for the five companies. In addition, there is an Excel-produced bar chart for the number of ships for these companies. Note that some of the slices in the pie chart are so close together in size that it is difficult to determine which company has the greater </w:t>
      </w:r>
      <w:r w:rsidRPr="00176715">
        <w:lastRenderedPageBreak/>
        <w:t>TEU capacity. Some statisticians prefer to use a bar chart in examining data that are similar in size and value because they believe that it is easier to differentiate between categories with close values when using a bar chart as compared to a pie chart. Since the number of ships is close together for two companies, determine for yourself if you prefer the bar chart to the pie chart in such instances.</w:t>
      </w:r>
    </w:p>
    <w:p w14:paraId="3E084AF9" w14:textId="60E2E7E3" w:rsidR="00176715" w:rsidRPr="00176715" w:rsidRDefault="00176715" w:rsidP="00176715">
      <w:r w:rsidRPr="00176715">
        <w:drawing>
          <wp:inline distT="0" distB="0" distL="0" distR="0" wp14:anchorId="310F7D4F" wp14:editId="0BFC15F4">
            <wp:extent cx="5943600" cy="2646680"/>
            <wp:effectExtent l="0" t="0" r="0" b="1270"/>
            <wp:docPr id="331061657"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5F311789" w14:textId="77777777" w:rsidR="00176715" w:rsidRPr="00176715" w:rsidRDefault="00176715" w:rsidP="00176715">
      <w:r w:rsidRPr="00176715">
        <w:rPr>
          <w:b/>
          <w:bCs/>
        </w:rPr>
        <w:t>ETHICAL CONSIDERATIONS</w:t>
      </w:r>
    </w:p>
    <w:p w14:paraId="7960BDE1" w14:textId="77777777" w:rsidR="00176715" w:rsidRPr="00176715" w:rsidRDefault="00176715" w:rsidP="00176715">
      <w:r w:rsidRPr="00176715">
        <w:rPr>
          <w:b/>
          <w:bCs/>
        </w:rPr>
        <w:t>Ethical considerations for techniques learned in</w:t>
      </w:r>
      <w:r w:rsidRPr="00176715">
        <w:t> </w:t>
      </w:r>
      <w:hyperlink r:id="rId157" w:anchor="ch2" w:history="1">
        <w:r w:rsidRPr="00176715">
          <w:rPr>
            <w:rStyle w:val="Hyperlink"/>
            <w:b/>
            <w:bCs/>
          </w:rPr>
          <w:t>Chapter 2</w:t>
        </w:r>
      </w:hyperlink>
      <w:r w:rsidRPr="00176715">
        <w:t> begin with the data chosen for representation. With the abundance of available data in business, the person constructing the data summary must be selective in choosing the reported variables. The potential is great for the analyst to select variables or even data within variables that are favorable to his or her own situation or that are perceived to be well received by the listener.</w:t>
      </w:r>
    </w:p>
    <w:p w14:paraId="0F615C26" w14:textId="77777777" w:rsidR="00176715" w:rsidRPr="00176715" w:rsidRDefault="00176715" w:rsidP="00176715">
      <w:r w:rsidRPr="00176715">
        <w:t>Section 2.1 noted that the number of classes and the size of the intervals in frequency distributions are usually selected by the researcher. The researcher should be careful to select values and sizes that will give an honest, accurate reflection of the situation and not a biased over- or under-stated case.</w:t>
      </w:r>
    </w:p>
    <w:p w14:paraId="2518D794" w14:textId="77777777" w:rsidR="00176715" w:rsidRPr="00176715" w:rsidRDefault="00176715" w:rsidP="00176715">
      <w:r w:rsidRPr="00176715">
        <w:t>Sections 2.2, 2.3, and 2.4 discussed the construction of charts and graphs. It pointed out that in many instances, it makes sense to use unequal scales on the axes. However, doing so opens the possibility of “cheating with statistics” by stretching or compressing of the axes to underscore the researcher's or analyst's point. It is imperative that frequency distributions and charts and graphs be constructed in a manner that most reflects actual data and not merely the researcher's own agenda.</w:t>
      </w:r>
    </w:p>
    <w:p w14:paraId="4512FDF7" w14:textId="77777777" w:rsidR="00176715" w:rsidRPr="00176715" w:rsidRDefault="00176715" w:rsidP="00176715">
      <w:pPr>
        <w:rPr>
          <w:b/>
          <w:bCs/>
        </w:rPr>
      </w:pPr>
      <w:r w:rsidRPr="00176715">
        <w:rPr>
          <w:b/>
          <w:bCs/>
        </w:rPr>
        <w:t>SUMMARY</w:t>
      </w:r>
    </w:p>
    <w:p w14:paraId="04A5C53A" w14:textId="77777777" w:rsidR="00176715" w:rsidRPr="00176715" w:rsidRDefault="00176715" w:rsidP="00176715">
      <w:r w:rsidRPr="00176715">
        <w:lastRenderedPageBreak/>
        <w:t>The two types of data are grouped and ungrouped. Grouped data are data organized into a frequency distribution. Differentiating between grouped and ungrouped data is important, because statistical operations on the two types are computed differently.</w:t>
      </w:r>
    </w:p>
    <w:p w14:paraId="668BE309" w14:textId="77777777" w:rsidR="00176715" w:rsidRPr="00176715" w:rsidRDefault="00176715" w:rsidP="00176715">
      <w:r w:rsidRPr="00176715">
        <w:t>Constructing a frequency distribution involves several steps. The first step is to determine the range of the data, which is the difference between the largest value and the smallest value. Next, the number of classes is determined, which is an arbitrary choice of the researcher. However, too few classes overaggregate the data into meaningless categories, and too many classes do not summarize the data enough to be useful. The third step in constructing the frequency distribution is to determine the width of the class interval. Dividing the range of values by the number of classes yields the approximate width of the class interval.</w:t>
      </w:r>
    </w:p>
    <w:p w14:paraId="1F91CD7A" w14:textId="77777777" w:rsidR="00176715" w:rsidRPr="00176715" w:rsidRDefault="00176715" w:rsidP="00176715">
      <w:r w:rsidRPr="00176715">
        <w:t>The class midpoint is the midpoint of a class interval. It is the average of the class endpoints and represents the halfway point of the class interval. Relative frequency is a value computed by dividing an individual frequency by the sum of the frequencies. Relative frequency represents the proportion of total values that is in a given class interval. The cumulative frequency is a running total frequency tally that starts with the first frequency value and adds each ensuing frequency to the total.</w:t>
      </w:r>
    </w:p>
    <w:p w14:paraId="378488CE" w14:textId="77777777" w:rsidR="00176715" w:rsidRPr="00176715" w:rsidRDefault="00176715" w:rsidP="00176715">
      <w:r w:rsidRPr="00176715">
        <w:t>Two types of graphical depictions are quantitative data graphs and qualitative data graphs. Quantitative data graphs presented in this chapter are histogram, frequency polygon, ogive, dot plot, and stem-and-leaf plot. Qualitative data graphs presented are pie chart, bar chart, and Pareto chart. In addition, two-dimensional scatter plots are presented. A histogram is a vertical bar chart in which a line segment connects class endpoints at the value of the frequency. Two vertical lines connect this line segment down to the </w:t>
      </w:r>
      <w:r w:rsidRPr="00176715">
        <w:rPr>
          <w:i/>
          <w:iCs/>
        </w:rPr>
        <w:t>x</w:t>
      </w:r>
      <w:r w:rsidRPr="00176715">
        <w:t>-axis, forming a rectangle. A frequency polygon is constructed by plotting a dot at the midpoint of each class interval for the value of each frequency and then connecting the dots. Ogives are cumulative frequency polygons. Points on an ogive are plotted at the class endpoints. A dot plot is a graph that displays frequency counts for various data points as dots graphed above the data point. Dot plots are especially useful for observing the overall shape of the distribution and determining both gaps in the data and high concentrations of data. Stem-and-leaf plots are another way to organize data. The numbers are divided into two parts, a stem and a leaf. The stems are the leftmost digits of the numbers and the leaves are the rightmost digits. The stems are listed individually, with all leaf values corresponding to each stem displayed beside that stem.</w:t>
      </w:r>
    </w:p>
    <w:p w14:paraId="72810540" w14:textId="77777777" w:rsidR="00176715" w:rsidRPr="00176715" w:rsidRDefault="00176715" w:rsidP="00176715">
      <w:r w:rsidRPr="00176715">
        <w:t xml:space="preserve">A pie chart is a circular depiction of data. The amount of each category is represented as a slice of the pie proportionate to the total. The researcher is cautioned in using pie charts because it is sometimes difficult to differentiate the relative sizes of the slices. The bar </w:t>
      </w:r>
      <w:r w:rsidRPr="00176715">
        <w:lastRenderedPageBreak/>
        <w:t>chart or bar graph uses bars to represent the frequencies of various qualitative categories. The bar chart can be displayed horizontally or vertically.</w:t>
      </w:r>
    </w:p>
    <w:p w14:paraId="5AB34DDA" w14:textId="77777777" w:rsidR="00176715" w:rsidRPr="00176715" w:rsidRDefault="00176715" w:rsidP="00176715">
      <w:r w:rsidRPr="00176715">
        <w:t>A Pareto chart is a vertical bar chart that is used in total quality management to graphically display the causes of problems. The Pareto chart presents problem causes in descending order to assist the decision maker in prioritizing problem causes. Cross tabulation is a process for producing a two-dimensional table that displays the frequency counts for two variables simultaneously. The scatter plot is a two-dimensional plot of pairs of points from two numerical variables. It is used to graphically determine whether any apparent relationship exists between the two variables.</w:t>
      </w:r>
    </w:p>
    <w:p w14:paraId="2BBE89BA" w14:textId="77777777" w:rsidR="00176715" w:rsidRPr="00176715" w:rsidRDefault="00176715" w:rsidP="00176715">
      <w:pPr>
        <w:rPr>
          <w:b/>
          <w:bCs/>
        </w:rPr>
      </w:pPr>
      <w:r w:rsidRPr="00176715">
        <w:rPr>
          <w:b/>
          <w:bCs/>
        </w:rPr>
        <w:t>KEY TERMS</w:t>
      </w:r>
    </w:p>
    <w:p w14:paraId="47B65CC4" w14:textId="5E58D374" w:rsidR="00176715" w:rsidRPr="00176715" w:rsidRDefault="00176715" w:rsidP="00176715">
      <w:r w:rsidRPr="00176715">
        <w:drawing>
          <wp:inline distT="0" distB="0" distL="0" distR="0" wp14:anchorId="3A470B4D" wp14:editId="16D401E1">
            <wp:extent cx="1304925" cy="533400"/>
            <wp:effectExtent l="0" t="0" r="9525" b="0"/>
            <wp:docPr id="532862499"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3A11ADE2" w14:textId="77777777" w:rsidR="00176715" w:rsidRPr="00176715" w:rsidRDefault="00176715" w:rsidP="00176715">
      <w:r w:rsidRPr="00176715">
        <w:t>bar graph</w:t>
      </w:r>
    </w:p>
    <w:p w14:paraId="53489968" w14:textId="77777777" w:rsidR="00176715" w:rsidRPr="00176715" w:rsidRDefault="00176715" w:rsidP="00176715">
      <w:r w:rsidRPr="00176715">
        <w:t>class mark</w:t>
      </w:r>
    </w:p>
    <w:p w14:paraId="2332109C" w14:textId="77777777" w:rsidR="00176715" w:rsidRPr="00176715" w:rsidRDefault="00176715" w:rsidP="00176715">
      <w:r w:rsidRPr="00176715">
        <w:t>class midpoint</w:t>
      </w:r>
    </w:p>
    <w:p w14:paraId="52B404BE" w14:textId="77777777" w:rsidR="00176715" w:rsidRPr="00176715" w:rsidRDefault="00176715" w:rsidP="00176715">
      <w:r w:rsidRPr="00176715">
        <w:t>cross tabulation</w:t>
      </w:r>
    </w:p>
    <w:p w14:paraId="5F26BF38" w14:textId="77777777" w:rsidR="00176715" w:rsidRPr="00176715" w:rsidRDefault="00176715" w:rsidP="00176715">
      <w:r w:rsidRPr="00176715">
        <w:t>cumulative frequency</w:t>
      </w:r>
    </w:p>
    <w:p w14:paraId="6C82AB25" w14:textId="77777777" w:rsidR="00176715" w:rsidRPr="00176715" w:rsidRDefault="00176715" w:rsidP="00176715">
      <w:r w:rsidRPr="00176715">
        <w:t>dot plot</w:t>
      </w:r>
    </w:p>
    <w:p w14:paraId="6BECA88B" w14:textId="77777777" w:rsidR="00176715" w:rsidRPr="00176715" w:rsidRDefault="00176715" w:rsidP="00176715">
      <w:r w:rsidRPr="00176715">
        <w:t>frequency distribution</w:t>
      </w:r>
    </w:p>
    <w:p w14:paraId="710AD14E" w14:textId="77777777" w:rsidR="00176715" w:rsidRPr="00176715" w:rsidRDefault="00176715" w:rsidP="00176715">
      <w:r w:rsidRPr="00176715">
        <w:t>frequency polygon</w:t>
      </w:r>
    </w:p>
    <w:p w14:paraId="470CA46E" w14:textId="77777777" w:rsidR="00176715" w:rsidRPr="00176715" w:rsidRDefault="00176715" w:rsidP="00176715">
      <w:r w:rsidRPr="00176715">
        <w:t>grouped data</w:t>
      </w:r>
    </w:p>
    <w:p w14:paraId="4B0CFCFB" w14:textId="77777777" w:rsidR="00176715" w:rsidRPr="00176715" w:rsidRDefault="00176715" w:rsidP="00176715">
      <w:r w:rsidRPr="00176715">
        <w:t>histogram</w:t>
      </w:r>
    </w:p>
    <w:p w14:paraId="4C520E09" w14:textId="77777777" w:rsidR="00176715" w:rsidRPr="00176715" w:rsidRDefault="00176715" w:rsidP="00176715">
      <w:r w:rsidRPr="00176715">
        <w:t>ogive</w:t>
      </w:r>
    </w:p>
    <w:p w14:paraId="02F15BD8" w14:textId="77777777" w:rsidR="00176715" w:rsidRPr="00176715" w:rsidRDefault="00176715" w:rsidP="00176715">
      <w:r w:rsidRPr="00176715">
        <w:t>Pareto chart</w:t>
      </w:r>
    </w:p>
    <w:p w14:paraId="005D2884" w14:textId="77777777" w:rsidR="00176715" w:rsidRPr="00176715" w:rsidRDefault="00176715" w:rsidP="00176715">
      <w:r w:rsidRPr="00176715">
        <w:t>pie chart</w:t>
      </w:r>
    </w:p>
    <w:p w14:paraId="10E80888" w14:textId="77777777" w:rsidR="00176715" w:rsidRPr="00176715" w:rsidRDefault="00176715" w:rsidP="00176715">
      <w:r w:rsidRPr="00176715">
        <w:t>range</w:t>
      </w:r>
    </w:p>
    <w:p w14:paraId="309BF2D6" w14:textId="77777777" w:rsidR="00176715" w:rsidRPr="00176715" w:rsidRDefault="00176715" w:rsidP="00176715">
      <w:r w:rsidRPr="00176715">
        <w:t>relative frequency</w:t>
      </w:r>
    </w:p>
    <w:p w14:paraId="69BFD67A" w14:textId="77777777" w:rsidR="00176715" w:rsidRPr="00176715" w:rsidRDefault="00176715" w:rsidP="00176715">
      <w:r w:rsidRPr="00176715">
        <w:t>scatter plot</w:t>
      </w:r>
    </w:p>
    <w:p w14:paraId="7F94053F" w14:textId="77777777" w:rsidR="00176715" w:rsidRPr="00176715" w:rsidRDefault="00176715" w:rsidP="00176715">
      <w:r w:rsidRPr="00176715">
        <w:lastRenderedPageBreak/>
        <w:t>stem-and-leaf plot</w:t>
      </w:r>
    </w:p>
    <w:p w14:paraId="6C9A368C" w14:textId="77777777" w:rsidR="00176715" w:rsidRPr="00176715" w:rsidRDefault="00176715" w:rsidP="00176715">
      <w:r w:rsidRPr="00176715">
        <w:t>ungrouped data</w:t>
      </w:r>
    </w:p>
    <w:p w14:paraId="732B9204" w14:textId="77777777" w:rsidR="00176715" w:rsidRPr="00176715" w:rsidRDefault="00176715" w:rsidP="00176715">
      <w:pPr>
        <w:rPr>
          <w:b/>
          <w:bCs/>
        </w:rPr>
      </w:pPr>
      <w:r w:rsidRPr="00176715">
        <w:rPr>
          <w:b/>
          <w:bCs/>
        </w:rPr>
        <w:t>SUPPLEMENTARY PROBLEMS</w:t>
      </w:r>
    </w:p>
    <w:p w14:paraId="698D98B7" w14:textId="77777777" w:rsidR="00176715" w:rsidRPr="00176715" w:rsidRDefault="00176715" w:rsidP="00176715">
      <w:pPr>
        <w:rPr>
          <w:b/>
          <w:bCs/>
        </w:rPr>
      </w:pPr>
      <w:r w:rsidRPr="00176715">
        <w:rPr>
          <w:b/>
          <w:bCs/>
        </w:rPr>
        <w:t>CALCULATING THE STATISTICS</w:t>
      </w:r>
    </w:p>
    <w:p w14:paraId="782888A8" w14:textId="77777777" w:rsidR="00176715" w:rsidRPr="00176715" w:rsidRDefault="00176715" w:rsidP="00176715">
      <w:pPr>
        <w:numPr>
          <w:ilvl w:val="0"/>
          <w:numId w:val="79"/>
        </w:numPr>
      </w:pPr>
      <w:r w:rsidRPr="00176715">
        <w:rPr>
          <w:b/>
          <w:bCs/>
        </w:rPr>
        <w:t>2.25</w:t>
      </w:r>
      <w:r w:rsidRPr="00176715">
        <w:t> For the following data, construct a frequency distribution with six classes.</w:t>
      </w:r>
    </w:p>
    <w:p w14:paraId="460F8F9D" w14:textId="280C1950" w:rsidR="00176715" w:rsidRPr="00176715" w:rsidRDefault="00176715" w:rsidP="00176715">
      <w:r w:rsidRPr="00176715">
        <w:drawing>
          <wp:inline distT="0" distB="0" distL="0" distR="0" wp14:anchorId="52896D60" wp14:editId="7CCB8DCE">
            <wp:extent cx="1990725" cy="942975"/>
            <wp:effectExtent l="0" t="0" r="9525" b="9525"/>
            <wp:docPr id="413382589"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90725" cy="942975"/>
                    </a:xfrm>
                    <a:prstGeom prst="rect">
                      <a:avLst/>
                    </a:prstGeom>
                    <a:noFill/>
                    <a:ln>
                      <a:noFill/>
                    </a:ln>
                  </pic:spPr>
                </pic:pic>
              </a:graphicData>
            </a:graphic>
          </wp:inline>
        </w:drawing>
      </w:r>
    </w:p>
    <w:p w14:paraId="5E055A2B" w14:textId="77777777" w:rsidR="00176715" w:rsidRPr="00176715" w:rsidRDefault="00176715" w:rsidP="00176715">
      <w:pPr>
        <w:numPr>
          <w:ilvl w:val="0"/>
          <w:numId w:val="79"/>
        </w:numPr>
      </w:pPr>
      <w:r w:rsidRPr="00176715">
        <w:rPr>
          <w:b/>
          <w:bCs/>
        </w:rPr>
        <w:t>2.26</w:t>
      </w:r>
      <w:r w:rsidRPr="00176715">
        <w:t> For each class interval of the frequency distribution given, determine the class midpoint, the relative frequency, and the cumulative frequency.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0C793003" w14:textId="77777777">
        <w:trPr>
          <w:tblHeader/>
        </w:trPr>
        <w:tc>
          <w:tcPr>
            <w:tcW w:w="0" w:type="auto"/>
            <w:tcBorders>
              <w:top w:val="nil"/>
              <w:left w:val="nil"/>
              <w:bottom w:val="nil"/>
              <w:right w:val="nil"/>
            </w:tcBorders>
            <w:vAlign w:val="center"/>
            <w:hideMark/>
          </w:tcPr>
          <w:p w14:paraId="0E60FF30" w14:textId="77777777" w:rsidR="00176715" w:rsidRPr="00176715" w:rsidRDefault="00176715" w:rsidP="00176715">
            <w:r w:rsidRPr="00176715">
              <w:rPr>
                <w:b/>
                <w:bCs/>
              </w:rPr>
              <w:t>Class Interval</w:t>
            </w:r>
          </w:p>
        </w:tc>
        <w:tc>
          <w:tcPr>
            <w:tcW w:w="0" w:type="auto"/>
            <w:tcBorders>
              <w:top w:val="nil"/>
              <w:left w:val="nil"/>
              <w:bottom w:val="nil"/>
              <w:right w:val="nil"/>
            </w:tcBorders>
            <w:vAlign w:val="center"/>
            <w:hideMark/>
          </w:tcPr>
          <w:p w14:paraId="3A2A8691" w14:textId="77777777" w:rsidR="00176715" w:rsidRPr="00176715" w:rsidRDefault="00176715" w:rsidP="00176715">
            <w:r w:rsidRPr="00176715">
              <w:rPr>
                <w:b/>
                <w:bCs/>
              </w:rPr>
              <w:t>Frequency</w:t>
            </w:r>
          </w:p>
        </w:tc>
      </w:tr>
      <w:tr w:rsidR="00176715" w:rsidRPr="00176715" w14:paraId="24AD4619" w14:textId="77777777">
        <w:tc>
          <w:tcPr>
            <w:tcW w:w="0" w:type="auto"/>
            <w:tcBorders>
              <w:top w:val="nil"/>
              <w:left w:val="nil"/>
              <w:bottom w:val="nil"/>
              <w:right w:val="nil"/>
            </w:tcBorders>
            <w:hideMark/>
          </w:tcPr>
          <w:p w14:paraId="20339392" w14:textId="77777777" w:rsidR="00176715" w:rsidRPr="00176715" w:rsidRDefault="00176715" w:rsidP="00176715">
            <w:r w:rsidRPr="00176715">
              <w:t>20–under 25</w:t>
            </w:r>
          </w:p>
        </w:tc>
        <w:tc>
          <w:tcPr>
            <w:tcW w:w="0" w:type="auto"/>
            <w:tcBorders>
              <w:top w:val="nil"/>
              <w:left w:val="nil"/>
              <w:bottom w:val="nil"/>
              <w:right w:val="nil"/>
            </w:tcBorders>
            <w:hideMark/>
          </w:tcPr>
          <w:p w14:paraId="75B10F85" w14:textId="77777777" w:rsidR="00176715" w:rsidRPr="00176715" w:rsidRDefault="00176715" w:rsidP="00176715">
            <w:r w:rsidRPr="00176715">
              <w:t>17</w:t>
            </w:r>
          </w:p>
        </w:tc>
      </w:tr>
      <w:tr w:rsidR="00176715" w:rsidRPr="00176715" w14:paraId="558ACAE0" w14:textId="77777777">
        <w:tc>
          <w:tcPr>
            <w:tcW w:w="0" w:type="auto"/>
            <w:tcBorders>
              <w:top w:val="nil"/>
              <w:left w:val="nil"/>
              <w:bottom w:val="nil"/>
              <w:right w:val="nil"/>
            </w:tcBorders>
            <w:hideMark/>
          </w:tcPr>
          <w:p w14:paraId="2666EC66" w14:textId="77777777" w:rsidR="00176715" w:rsidRPr="00176715" w:rsidRDefault="00176715" w:rsidP="00176715">
            <w:r w:rsidRPr="00176715">
              <w:t>25–under 30</w:t>
            </w:r>
          </w:p>
        </w:tc>
        <w:tc>
          <w:tcPr>
            <w:tcW w:w="0" w:type="auto"/>
            <w:tcBorders>
              <w:top w:val="nil"/>
              <w:left w:val="nil"/>
              <w:bottom w:val="nil"/>
              <w:right w:val="nil"/>
            </w:tcBorders>
            <w:hideMark/>
          </w:tcPr>
          <w:p w14:paraId="5587CB30" w14:textId="77777777" w:rsidR="00176715" w:rsidRPr="00176715" w:rsidRDefault="00176715" w:rsidP="00176715">
            <w:r w:rsidRPr="00176715">
              <w:t>20</w:t>
            </w:r>
          </w:p>
        </w:tc>
      </w:tr>
      <w:tr w:rsidR="00176715" w:rsidRPr="00176715" w14:paraId="16D2289D" w14:textId="77777777">
        <w:tc>
          <w:tcPr>
            <w:tcW w:w="0" w:type="auto"/>
            <w:tcBorders>
              <w:top w:val="nil"/>
              <w:left w:val="nil"/>
              <w:bottom w:val="nil"/>
              <w:right w:val="nil"/>
            </w:tcBorders>
            <w:hideMark/>
          </w:tcPr>
          <w:p w14:paraId="4895D66E" w14:textId="77777777" w:rsidR="00176715" w:rsidRPr="00176715" w:rsidRDefault="00176715" w:rsidP="00176715">
            <w:r w:rsidRPr="00176715">
              <w:t>30–under 35</w:t>
            </w:r>
          </w:p>
        </w:tc>
        <w:tc>
          <w:tcPr>
            <w:tcW w:w="0" w:type="auto"/>
            <w:tcBorders>
              <w:top w:val="nil"/>
              <w:left w:val="nil"/>
              <w:bottom w:val="nil"/>
              <w:right w:val="nil"/>
            </w:tcBorders>
            <w:hideMark/>
          </w:tcPr>
          <w:p w14:paraId="375018BF" w14:textId="77777777" w:rsidR="00176715" w:rsidRPr="00176715" w:rsidRDefault="00176715" w:rsidP="00176715">
            <w:r w:rsidRPr="00176715">
              <w:t>16</w:t>
            </w:r>
          </w:p>
        </w:tc>
      </w:tr>
      <w:tr w:rsidR="00176715" w:rsidRPr="00176715" w14:paraId="4E437A6A" w14:textId="77777777">
        <w:tc>
          <w:tcPr>
            <w:tcW w:w="0" w:type="auto"/>
            <w:tcBorders>
              <w:top w:val="nil"/>
              <w:left w:val="nil"/>
              <w:bottom w:val="nil"/>
              <w:right w:val="nil"/>
            </w:tcBorders>
            <w:hideMark/>
          </w:tcPr>
          <w:p w14:paraId="176CBE9E" w14:textId="77777777" w:rsidR="00176715" w:rsidRPr="00176715" w:rsidRDefault="00176715" w:rsidP="00176715">
            <w:r w:rsidRPr="00176715">
              <w:t>35–under 40</w:t>
            </w:r>
          </w:p>
        </w:tc>
        <w:tc>
          <w:tcPr>
            <w:tcW w:w="0" w:type="auto"/>
            <w:tcBorders>
              <w:top w:val="nil"/>
              <w:left w:val="nil"/>
              <w:bottom w:val="nil"/>
              <w:right w:val="nil"/>
            </w:tcBorders>
            <w:hideMark/>
          </w:tcPr>
          <w:p w14:paraId="41D973FD" w14:textId="77777777" w:rsidR="00176715" w:rsidRPr="00176715" w:rsidRDefault="00176715" w:rsidP="00176715">
            <w:r w:rsidRPr="00176715">
              <w:t>15</w:t>
            </w:r>
          </w:p>
        </w:tc>
      </w:tr>
      <w:tr w:rsidR="00176715" w:rsidRPr="00176715" w14:paraId="2F28A526" w14:textId="77777777">
        <w:tc>
          <w:tcPr>
            <w:tcW w:w="0" w:type="auto"/>
            <w:tcBorders>
              <w:top w:val="nil"/>
              <w:left w:val="nil"/>
              <w:bottom w:val="nil"/>
              <w:right w:val="nil"/>
            </w:tcBorders>
            <w:hideMark/>
          </w:tcPr>
          <w:p w14:paraId="0DBC159E" w14:textId="77777777" w:rsidR="00176715" w:rsidRPr="00176715" w:rsidRDefault="00176715" w:rsidP="00176715">
            <w:r w:rsidRPr="00176715">
              <w:t>40–under 45</w:t>
            </w:r>
          </w:p>
        </w:tc>
        <w:tc>
          <w:tcPr>
            <w:tcW w:w="0" w:type="auto"/>
            <w:tcBorders>
              <w:top w:val="nil"/>
              <w:left w:val="nil"/>
              <w:bottom w:val="nil"/>
              <w:right w:val="nil"/>
            </w:tcBorders>
            <w:hideMark/>
          </w:tcPr>
          <w:p w14:paraId="03961177" w14:textId="77777777" w:rsidR="00176715" w:rsidRPr="00176715" w:rsidRDefault="00176715" w:rsidP="00176715">
            <w:r w:rsidRPr="00176715">
              <w:t>8</w:t>
            </w:r>
          </w:p>
        </w:tc>
      </w:tr>
      <w:tr w:rsidR="00176715" w:rsidRPr="00176715" w14:paraId="773BF352" w14:textId="77777777">
        <w:tc>
          <w:tcPr>
            <w:tcW w:w="0" w:type="auto"/>
            <w:tcBorders>
              <w:top w:val="nil"/>
              <w:left w:val="nil"/>
              <w:bottom w:val="nil"/>
              <w:right w:val="nil"/>
            </w:tcBorders>
            <w:hideMark/>
          </w:tcPr>
          <w:p w14:paraId="45546F02" w14:textId="77777777" w:rsidR="00176715" w:rsidRPr="00176715" w:rsidRDefault="00176715" w:rsidP="00176715">
            <w:r w:rsidRPr="00176715">
              <w:t>45–under 50</w:t>
            </w:r>
          </w:p>
        </w:tc>
        <w:tc>
          <w:tcPr>
            <w:tcW w:w="0" w:type="auto"/>
            <w:tcBorders>
              <w:top w:val="nil"/>
              <w:left w:val="nil"/>
              <w:bottom w:val="nil"/>
              <w:right w:val="nil"/>
            </w:tcBorders>
            <w:hideMark/>
          </w:tcPr>
          <w:p w14:paraId="53336F26" w14:textId="77777777" w:rsidR="00176715" w:rsidRPr="00176715" w:rsidRDefault="00176715" w:rsidP="00176715">
            <w:r w:rsidRPr="00176715">
              <w:t>6</w:t>
            </w:r>
          </w:p>
        </w:tc>
      </w:tr>
    </w:tbl>
    <w:p w14:paraId="51F28DEB" w14:textId="77777777" w:rsidR="00176715" w:rsidRPr="00176715" w:rsidRDefault="00176715" w:rsidP="00176715">
      <w:pPr>
        <w:numPr>
          <w:ilvl w:val="0"/>
          <w:numId w:val="79"/>
        </w:numPr>
      </w:pPr>
      <w:r w:rsidRPr="00176715">
        <w:rPr>
          <w:b/>
          <w:bCs/>
        </w:rPr>
        <w:t>2.27</w:t>
      </w:r>
      <w:r w:rsidRPr="00176715">
        <w:t>Construct a histogram, a frequency polygon, and an ogive for the following frequency distribution.</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2FDE7C08" w14:textId="77777777">
        <w:trPr>
          <w:tblHeader/>
        </w:trPr>
        <w:tc>
          <w:tcPr>
            <w:tcW w:w="0" w:type="auto"/>
            <w:tcBorders>
              <w:top w:val="nil"/>
              <w:left w:val="nil"/>
              <w:bottom w:val="nil"/>
              <w:right w:val="nil"/>
            </w:tcBorders>
            <w:vAlign w:val="center"/>
            <w:hideMark/>
          </w:tcPr>
          <w:p w14:paraId="613B5765" w14:textId="77777777" w:rsidR="00176715" w:rsidRPr="00176715" w:rsidRDefault="00176715" w:rsidP="00176715">
            <w:r w:rsidRPr="00176715">
              <w:rPr>
                <w:b/>
                <w:bCs/>
              </w:rPr>
              <w:lastRenderedPageBreak/>
              <w:t>Class Interval</w:t>
            </w:r>
          </w:p>
        </w:tc>
        <w:tc>
          <w:tcPr>
            <w:tcW w:w="0" w:type="auto"/>
            <w:tcBorders>
              <w:top w:val="nil"/>
              <w:left w:val="nil"/>
              <w:bottom w:val="nil"/>
              <w:right w:val="nil"/>
            </w:tcBorders>
            <w:vAlign w:val="center"/>
            <w:hideMark/>
          </w:tcPr>
          <w:p w14:paraId="3C94B487" w14:textId="77777777" w:rsidR="00176715" w:rsidRPr="00176715" w:rsidRDefault="00176715" w:rsidP="00176715">
            <w:r w:rsidRPr="00176715">
              <w:rPr>
                <w:b/>
                <w:bCs/>
              </w:rPr>
              <w:t>Frequency</w:t>
            </w:r>
          </w:p>
        </w:tc>
      </w:tr>
      <w:tr w:rsidR="00176715" w:rsidRPr="00176715" w14:paraId="58C15087" w14:textId="77777777">
        <w:tc>
          <w:tcPr>
            <w:tcW w:w="0" w:type="auto"/>
            <w:tcBorders>
              <w:top w:val="nil"/>
              <w:left w:val="nil"/>
              <w:bottom w:val="nil"/>
              <w:right w:val="nil"/>
            </w:tcBorders>
            <w:hideMark/>
          </w:tcPr>
          <w:p w14:paraId="05490258" w14:textId="77777777" w:rsidR="00176715" w:rsidRPr="00176715" w:rsidRDefault="00176715" w:rsidP="00176715">
            <w:r w:rsidRPr="00176715">
              <w:t>50–under 60</w:t>
            </w:r>
          </w:p>
        </w:tc>
        <w:tc>
          <w:tcPr>
            <w:tcW w:w="0" w:type="auto"/>
            <w:tcBorders>
              <w:top w:val="nil"/>
              <w:left w:val="nil"/>
              <w:bottom w:val="nil"/>
              <w:right w:val="nil"/>
            </w:tcBorders>
            <w:hideMark/>
          </w:tcPr>
          <w:p w14:paraId="5CEBAFBA" w14:textId="77777777" w:rsidR="00176715" w:rsidRPr="00176715" w:rsidRDefault="00176715" w:rsidP="00176715">
            <w:r w:rsidRPr="00176715">
              <w:t>13</w:t>
            </w:r>
          </w:p>
        </w:tc>
      </w:tr>
      <w:tr w:rsidR="00176715" w:rsidRPr="00176715" w14:paraId="3195FCCE" w14:textId="77777777">
        <w:tc>
          <w:tcPr>
            <w:tcW w:w="0" w:type="auto"/>
            <w:tcBorders>
              <w:top w:val="nil"/>
              <w:left w:val="nil"/>
              <w:bottom w:val="nil"/>
              <w:right w:val="nil"/>
            </w:tcBorders>
            <w:hideMark/>
          </w:tcPr>
          <w:p w14:paraId="0B3B42B5" w14:textId="77777777" w:rsidR="00176715" w:rsidRPr="00176715" w:rsidRDefault="00176715" w:rsidP="00176715">
            <w:r w:rsidRPr="00176715">
              <w:t>60–under 70</w:t>
            </w:r>
          </w:p>
        </w:tc>
        <w:tc>
          <w:tcPr>
            <w:tcW w:w="0" w:type="auto"/>
            <w:tcBorders>
              <w:top w:val="nil"/>
              <w:left w:val="nil"/>
              <w:bottom w:val="nil"/>
              <w:right w:val="nil"/>
            </w:tcBorders>
            <w:hideMark/>
          </w:tcPr>
          <w:p w14:paraId="7B7AD04C" w14:textId="77777777" w:rsidR="00176715" w:rsidRPr="00176715" w:rsidRDefault="00176715" w:rsidP="00176715">
            <w:r w:rsidRPr="00176715">
              <w:t>27</w:t>
            </w:r>
          </w:p>
        </w:tc>
      </w:tr>
      <w:tr w:rsidR="00176715" w:rsidRPr="00176715" w14:paraId="231180E3" w14:textId="77777777">
        <w:tc>
          <w:tcPr>
            <w:tcW w:w="0" w:type="auto"/>
            <w:tcBorders>
              <w:top w:val="nil"/>
              <w:left w:val="nil"/>
              <w:bottom w:val="nil"/>
              <w:right w:val="nil"/>
            </w:tcBorders>
            <w:hideMark/>
          </w:tcPr>
          <w:p w14:paraId="621034CA" w14:textId="77777777" w:rsidR="00176715" w:rsidRPr="00176715" w:rsidRDefault="00176715" w:rsidP="00176715">
            <w:r w:rsidRPr="00176715">
              <w:t>70–under 80</w:t>
            </w:r>
          </w:p>
        </w:tc>
        <w:tc>
          <w:tcPr>
            <w:tcW w:w="0" w:type="auto"/>
            <w:tcBorders>
              <w:top w:val="nil"/>
              <w:left w:val="nil"/>
              <w:bottom w:val="nil"/>
              <w:right w:val="nil"/>
            </w:tcBorders>
            <w:hideMark/>
          </w:tcPr>
          <w:p w14:paraId="22C60DF0" w14:textId="77777777" w:rsidR="00176715" w:rsidRPr="00176715" w:rsidRDefault="00176715" w:rsidP="00176715">
            <w:r w:rsidRPr="00176715">
              <w:t>43</w:t>
            </w:r>
          </w:p>
        </w:tc>
      </w:tr>
      <w:tr w:rsidR="00176715" w:rsidRPr="00176715" w14:paraId="3EC12D13" w14:textId="77777777">
        <w:tc>
          <w:tcPr>
            <w:tcW w:w="0" w:type="auto"/>
            <w:tcBorders>
              <w:top w:val="nil"/>
              <w:left w:val="nil"/>
              <w:bottom w:val="nil"/>
              <w:right w:val="nil"/>
            </w:tcBorders>
            <w:hideMark/>
          </w:tcPr>
          <w:p w14:paraId="718A4FFD" w14:textId="77777777" w:rsidR="00176715" w:rsidRPr="00176715" w:rsidRDefault="00176715" w:rsidP="00176715">
            <w:r w:rsidRPr="00176715">
              <w:t>80–under 90</w:t>
            </w:r>
          </w:p>
        </w:tc>
        <w:tc>
          <w:tcPr>
            <w:tcW w:w="0" w:type="auto"/>
            <w:tcBorders>
              <w:top w:val="nil"/>
              <w:left w:val="nil"/>
              <w:bottom w:val="nil"/>
              <w:right w:val="nil"/>
            </w:tcBorders>
            <w:hideMark/>
          </w:tcPr>
          <w:p w14:paraId="622BA0B5" w14:textId="77777777" w:rsidR="00176715" w:rsidRPr="00176715" w:rsidRDefault="00176715" w:rsidP="00176715">
            <w:r w:rsidRPr="00176715">
              <w:t>31</w:t>
            </w:r>
          </w:p>
        </w:tc>
      </w:tr>
      <w:tr w:rsidR="00176715" w:rsidRPr="00176715" w14:paraId="7DBAF049" w14:textId="77777777">
        <w:tc>
          <w:tcPr>
            <w:tcW w:w="0" w:type="auto"/>
            <w:tcBorders>
              <w:top w:val="nil"/>
              <w:left w:val="nil"/>
              <w:bottom w:val="nil"/>
              <w:right w:val="nil"/>
            </w:tcBorders>
            <w:hideMark/>
          </w:tcPr>
          <w:p w14:paraId="13EB0C45" w14:textId="77777777" w:rsidR="00176715" w:rsidRPr="00176715" w:rsidRDefault="00176715" w:rsidP="00176715">
            <w:r w:rsidRPr="00176715">
              <w:t>90–under 100</w:t>
            </w:r>
          </w:p>
        </w:tc>
        <w:tc>
          <w:tcPr>
            <w:tcW w:w="0" w:type="auto"/>
            <w:tcBorders>
              <w:top w:val="nil"/>
              <w:left w:val="nil"/>
              <w:bottom w:val="nil"/>
              <w:right w:val="nil"/>
            </w:tcBorders>
            <w:hideMark/>
          </w:tcPr>
          <w:p w14:paraId="3B4268CA" w14:textId="77777777" w:rsidR="00176715" w:rsidRPr="00176715" w:rsidRDefault="00176715" w:rsidP="00176715">
            <w:r w:rsidRPr="00176715">
              <w:t>9</w:t>
            </w:r>
          </w:p>
        </w:tc>
      </w:tr>
    </w:tbl>
    <w:p w14:paraId="07A117BC" w14:textId="77777777" w:rsidR="00176715" w:rsidRPr="00176715" w:rsidRDefault="00176715" w:rsidP="00176715">
      <w:pPr>
        <w:numPr>
          <w:ilvl w:val="0"/>
          <w:numId w:val="79"/>
        </w:numPr>
      </w:pPr>
      <w:r w:rsidRPr="00176715">
        <w:rPr>
          <w:b/>
          <w:bCs/>
        </w:rPr>
        <w:t>2.28</w:t>
      </w:r>
      <w:r w:rsidRPr="00176715">
        <w:t> Construct a dot plot from the following data.</w:t>
      </w:r>
    </w:p>
    <w:p w14:paraId="4A183A79" w14:textId="64853F64" w:rsidR="00176715" w:rsidRPr="00176715" w:rsidRDefault="00176715" w:rsidP="00176715">
      <w:r w:rsidRPr="00176715">
        <w:drawing>
          <wp:inline distT="0" distB="0" distL="0" distR="0" wp14:anchorId="7D35E4FF" wp14:editId="11AAE7A4">
            <wp:extent cx="1981200" cy="771525"/>
            <wp:effectExtent l="0" t="0" r="0" b="9525"/>
            <wp:docPr id="1582178407"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81200" cy="771525"/>
                    </a:xfrm>
                    <a:prstGeom prst="rect">
                      <a:avLst/>
                    </a:prstGeom>
                    <a:noFill/>
                    <a:ln>
                      <a:noFill/>
                    </a:ln>
                  </pic:spPr>
                </pic:pic>
              </a:graphicData>
            </a:graphic>
          </wp:inline>
        </w:drawing>
      </w:r>
    </w:p>
    <w:p w14:paraId="1E88101F" w14:textId="77777777" w:rsidR="00176715" w:rsidRPr="00176715" w:rsidRDefault="00176715" w:rsidP="00176715">
      <w:pPr>
        <w:numPr>
          <w:ilvl w:val="0"/>
          <w:numId w:val="79"/>
        </w:numPr>
      </w:pPr>
      <w:r w:rsidRPr="00176715">
        <w:rPr>
          <w:b/>
          <w:bCs/>
        </w:rPr>
        <w:t>2.29</w:t>
      </w:r>
      <w:r w:rsidRPr="00176715">
        <w:t> Construct a stem-and-leaf plot for the following data. Let the leaf contain one digit.</w:t>
      </w:r>
    </w:p>
    <w:p w14:paraId="64DF38C5" w14:textId="2CFF1000" w:rsidR="00176715" w:rsidRPr="00176715" w:rsidRDefault="00176715" w:rsidP="00176715">
      <w:r w:rsidRPr="00176715">
        <w:drawing>
          <wp:inline distT="0" distB="0" distL="0" distR="0" wp14:anchorId="179F04C6" wp14:editId="0FBEFD10">
            <wp:extent cx="2028825" cy="600075"/>
            <wp:effectExtent l="0" t="0" r="9525" b="9525"/>
            <wp:docPr id="1226675983"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28825" cy="600075"/>
                    </a:xfrm>
                    <a:prstGeom prst="rect">
                      <a:avLst/>
                    </a:prstGeom>
                    <a:noFill/>
                    <a:ln>
                      <a:noFill/>
                    </a:ln>
                  </pic:spPr>
                </pic:pic>
              </a:graphicData>
            </a:graphic>
          </wp:inline>
        </w:drawing>
      </w:r>
    </w:p>
    <w:p w14:paraId="6291D0A8" w14:textId="77777777" w:rsidR="00176715" w:rsidRPr="00176715" w:rsidRDefault="00176715" w:rsidP="00176715">
      <w:pPr>
        <w:numPr>
          <w:ilvl w:val="0"/>
          <w:numId w:val="79"/>
        </w:numPr>
      </w:pPr>
      <w:r w:rsidRPr="00176715">
        <w:rPr>
          <w:b/>
          <w:bCs/>
        </w:rPr>
        <w:t>2.30</w:t>
      </w:r>
      <w:r w:rsidRPr="00176715">
        <w:t> Construct a pie chart from the following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025"/>
        <w:gridCol w:w="1032"/>
      </w:tblGrid>
      <w:tr w:rsidR="00176715" w:rsidRPr="00176715" w14:paraId="7C7CA4F6" w14:textId="77777777">
        <w:trPr>
          <w:tblHeader/>
        </w:trPr>
        <w:tc>
          <w:tcPr>
            <w:tcW w:w="0" w:type="auto"/>
            <w:tcBorders>
              <w:top w:val="nil"/>
              <w:left w:val="nil"/>
              <w:bottom w:val="nil"/>
              <w:right w:val="nil"/>
            </w:tcBorders>
            <w:vAlign w:val="center"/>
            <w:hideMark/>
          </w:tcPr>
          <w:p w14:paraId="0EFE96E0" w14:textId="77777777" w:rsidR="00176715" w:rsidRPr="00176715" w:rsidRDefault="00176715" w:rsidP="00176715">
            <w:r w:rsidRPr="00176715">
              <w:rPr>
                <w:b/>
                <w:bCs/>
              </w:rPr>
              <w:t>Label</w:t>
            </w:r>
          </w:p>
        </w:tc>
        <w:tc>
          <w:tcPr>
            <w:tcW w:w="0" w:type="auto"/>
            <w:tcBorders>
              <w:top w:val="nil"/>
              <w:left w:val="nil"/>
              <w:bottom w:val="nil"/>
              <w:right w:val="nil"/>
            </w:tcBorders>
            <w:vAlign w:val="center"/>
            <w:hideMark/>
          </w:tcPr>
          <w:p w14:paraId="57EEBAAF" w14:textId="77777777" w:rsidR="00176715" w:rsidRPr="00176715" w:rsidRDefault="00176715" w:rsidP="00176715">
            <w:r w:rsidRPr="00176715">
              <w:rPr>
                <w:b/>
                <w:bCs/>
              </w:rPr>
              <w:t>Value</w:t>
            </w:r>
          </w:p>
        </w:tc>
      </w:tr>
      <w:tr w:rsidR="00176715" w:rsidRPr="00176715" w14:paraId="606B6574" w14:textId="77777777">
        <w:tc>
          <w:tcPr>
            <w:tcW w:w="0" w:type="auto"/>
            <w:tcBorders>
              <w:top w:val="nil"/>
              <w:left w:val="nil"/>
              <w:bottom w:val="nil"/>
              <w:right w:val="nil"/>
            </w:tcBorders>
            <w:hideMark/>
          </w:tcPr>
          <w:p w14:paraId="54D165F4" w14:textId="77777777" w:rsidR="00176715" w:rsidRPr="00176715" w:rsidRDefault="00176715" w:rsidP="00176715">
            <w:r w:rsidRPr="00176715">
              <w:t>A</w:t>
            </w:r>
          </w:p>
        </w:tc>
        <w:tc>
          <w:tcPr>
            <w:tcW w:w="0" w:type="auto"/>
            <w:tcBorders>
              <w:top w:val="nil"/>
              <w:left w:val="nil"/>
              <w:bottom w:val="nil"/>
              <w:right w:val="nil"/>
            </w:tcBorders>
            <w:hideMark/>
          </w:tcPr>
          <w:p w14:paraId="004133C3" w14:textId="77777777" w:rsidR="00176715" w:rsidRPr="00176715" w:rsidRDefault="00176715" w:rsidP="00176715">
            <w:r w:rsidRPr="00176715">
              <w:t>55</w:t>
            </w:r>
          </w:p>
        </w:tc>
      </w:tr>
      <w:tr w:rsidR="00176715" w:rsidRPr="00176715" w14:paraId="2222B5D8" w14:textId="77777777">
        <w:tc>
          <w:tcPr>
            <w:tcW w:w="0" w:type="auto"/>
            <w:tcBorders>
              <w:top w:val="nil"/>
              <w:left w:val="nil"/>
              <w:bottom w:val="nil"/>
              <w:right w:val="nil"/>
            </w:tcBorders>
            <w:hideMark/>
          </w:tcPr>
          <w:p w14:paraId="131FF407" w14:textId="77777777" w:rsidR="00176715" w:rsidRPr="00176715" w:rsidRDefault="00176715" w:rsidP="00176715">
            <w:r w:rsidRPr="00176715">
              <w:t>B</w:t>
            </w:r>
          </w:p>
        </w:tc>
        <w:tc>
          <w:tcPr>
            <w:tcW w:w="0" w:type="auto"/>
            <w:tcBorders>
              <w:top w:val="nil"/>
              <w:left w:val="nil"/>
              <w:bottom w:val="nil"/>
              <w:right w:val="nil"/>
            </w:tcBorders>
            <w:hideMark/>
          </w:tcPr>
          <w:p w14:paraId="4BE16D16" w14:textId="77777777" w:rsidR="00176715" w:rsidRPr="00176715" w:rsidRDefault="00176715" w:rsidP="00176715">
            <w:r w:rsidRPr="00176715">
              <w:t>121</w:t>
            </w:r>
          </w:p>
        </w:tc>
      </w:tr>
      <w:tr w:rsidR="00176715" w:rsidRPr="00176715" w14:paraId="5FBAC56D" w14:textId="77777777">
        <w:tc>
          <w:tcPr>
            <w:tcW w:w="0" w:type="auto"/>
            <w:tcBorders>
              <w:top w:val="nil"/>
              <w:left w:val="nil"/>
              <w:bottom w:val="nil"/>
              <w:right w:val="nil"/>
            </w:tcBorders>
            <w:hideMark/>
          </w:tcPr>
          <w:p w14:paraId="28A6D292" w14:textId="77777777" w:rsidR="00176715" w:rsidRPr="00176715" w:rsidRDefault="00176715" w:rsidP="00176715">
            <w:r w:rsidRPr="00176715">
              <w:lastRenderedPageBreak/>
              <w:t>C</w:t>
            </w:r>
          </w:p>
        </w:tc>
        <w:tc>
          <w:tcPr>
            <w:tcW w:w="0" w:type="auto"/>
            <w:tcBorders>
              <w:top w:val="nil"/>
              <w:left w:val="nil"/>
              <w:bottom w:val="nil"/>
              <w:right w:val="nil"/>
            </w:tcBorders>
            <w:hideMark/>
          </w:tcPr>
          <w:p w14:paraId="22E9003C" w14:textId="77777777" w:rsidR="00176715" w:rsidRPr="00176715" w:rsidRDefault="00176715" w:rsidP="00176715">
            <w:r w:rsidRPr="00176715">
              <w:t>83</w:t>
            </w:r>
          </w:p>
        </w:tc>
      </w:tr>
      <w:tr w:rsidR="00176715" w:rsidRPr="00176715" w14:paraId="6B33A882" w14:textId="77777777">
        <w:tc>
          <w:tcPr>
            <w:tcW w:w="0" w:type="auto"/>
            <w:tcBorders>
              <w:top w:val="nil"/>
              <w:left w:val="nil"/>
              <w:bottom w:val="nil"/>
              <w:right w:val="nil"/>
            </w:tcBorders>
            <w:hideMark/>
          </w:tcPr>
          <w:p w14:paraId="1B34D951" w14:textId="77777777" w:rsidR="00176715" w:rsidRPr="00176715" w:rsidRDefault="00176715" w:rsidP="00176715">
            <w:r w:rsidRPr="00176715">
              <w:t>D</w:t>
            </w:r>
          </w:p>
        </w:tc>
        <w:tc>
          <w:tcPr>
            <w:tcW w:w="0" w:type="auto"/>
            <w:tcBorders>
              <w:top w:val="nil"/>
              <w:left w:val="nil"/>
              <w:bottom w:val="nil"/>
              <w:right w:val="nil"/>
            </w:tcBorders>
            <w:hideMark/>
          </w:tcPr>
          <w:p w14:paraId="5581AF6C" w14:textId="77777777" w:rsidR="00176715" w:rsidRPr="00176715" w:rsidRDefault="00176715" w:rsidP="00176715">
            <w:r w:rsidRPr="00176715">
              <w:t>46</w:t>
            </w:r>
          </w:p>
        </w:tc>
      </w:tr>
    </w:tbl>
    <w:p w14:paraId="37D4811B" w14:textId="77777777" w:rsidR="00176715" w:rsidRPr="00176715" w:rsidRDefault="00176715" w:rsidP="00176715">
      <w:pPr>
        <w:numPr>
          <w:ilvl w:val="0"/>
          <w:numId w:val="79"/>
        </w:numPr>
      </w:pPr>
      <w:r w:rsidRPr="00176715">
        <w:rPr>
          <w:b/>
          <w:bCs/>
        </w:rPr>
        <w:t>2.31</w:t>
      </w:r>
      <w:r w:rsidRPr="00176715">
        <w:t> Construct a bar graph from the following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406"/>
        <w:gridCol w:w="1568"/>
      </w:tblGrid>
      <w:tr w:rsidR="00176715" w:rsidRPr="00176715" w14:paraId="096E069E" w14:textId="77777777">
        <w:trPr>
          <w:tblHeader/>
        </w:trPr>
        <w:tc>
          <w:tcPr>
            <w:tcW w:w="0" w:type="auto"/>
            <w:tcBorders>
              <w:top w:val="nil"/>
              <w:left w:val="nil"/>
              <w:bottom w:val="nil"/>
              <w:right w:val="nil"/>
            </w:tcBorders>
            <w:vAlign w:val="center"/>
            <w:hideMark/>
          </w:tcPr>
          <w:p w14:paraId="6E69C8A4" w14:textId="77777777" w:rsidR="00176715" w:rsidRPr="00176715" w:rsidRDefault="00176715" w:rsidP="00176715">
            <w:r w:rsidRPr="00176715">
              <w:rPr>
                <w:b/>
                <w:bCs/>
              </w:rPr>
              <w:t>Category</w:t>
            </w:r>
          </w:p>
        </w:tc>
        <w:tc>
          <w:tcPr>
            <w:tcW w:w="0" w:type="auto"/>
            <w:tcBorders>
              <w:top w:val="nil"/>
              <w:left w:val="nil"/>
              <w:bottom w:val="nil"/>
              <w:right w:val="nil"/>
            </w:tcBorders>
            <w:vAlign w:val="center"/>
            <w:hideMark/>
          </w:tcPr>
          <w:p w14:paraId="6B4321A1" w14:textId="77777777" w:rsidR="00176715" w:rsidRPr="00176715" w:rsidRDefault="00176715" w:rsidP="00176715">
            <w:r w:rsidRPr="00176715">
              <w:rPr>
                <w:b/>
                <w:bCs/>
              </w:rPr>
              <w:t>Frequency</w:t>
            </w:r>
          </w:p>
        </w:tc>
      </w:tr>
      <w:tr w:rsidR="00176715" w:rsidRPr="00176715" w14:paraId="47DF037F" w14:textId="77777777">
        <w:tc>
          <w:tcPr>
            <w:tcW w:w="0" w:type="auto"/>
            <w:tcBorders>
              <w:top w:val="nil"/>
              <w:left w:val="nil"/>
              <w:bottom w:val="nil"/>
              <w:right w:val="nil"/>
            </w:tcBorders>
            <w:hideMark/>
          </w:tcPr>
          <w:p w14:paraId="5D0088E1" w14:textId="77777777" w:rsidR="00176715" w:rsidRPr="00176715" w:rsidRDefault="00176715" w:rsidP="00176715">
            <w:r w:rsidRPr="00176715">
              <w:t>A</w:t>
            </w:r>
          </w:p>
        </w:tc>
        <w:tc>
          <w:tcPr>
            <w:tcW w:w="0" w:type="auto"/>
            <w:tcBorders>
              <w:top w:val="nil"/>
              <w:left w:val="nil"/>
              <w:bottom w:val="nil"/>
              <w:right w:val="nil"/>
            </w:tcBorders>
            <w:hideMark/>
          </w:tcPr>
          <w:p w14:paraId="78900364" w14:textId="77777777" w:rsidR="00176715" w:rsidRPr="00176715" w:rsidRDefault="00176715" w:rsidP="00176715">
            <w:r w:rsidRPr="00176715">
              <w:t>7</w:t>
            </w:r>
          </w:p>
        </w:tc>
      </w:tr>
      <w:tr w:rsidR="00176715" w:rsidRPr="00176715" w14:paraId="2A5E3BC2" w14:textId="77777777">
        <w:tc>
          <w:tcPr>
            <w:tcW w:w="0" w:type="auto"/>
            <w:tcBorders>
              <w:top w:val="nil"/>
              <w:left w:val="nil"/>
              <w:bottom w:val="nil"/>
              <w:right w:val="nil"/>
            </w:tcBorders>
            <w:hideMark/>
          </w:tcPr>
          <w:p w14:paraId="5195F5D4" w14:textId="77777777" w:rsidR="00176715" w:rsidRPr="00176715" w:rsidRDefault="00176715" w:rsidP="00176715">
            <w:r w:rsidRPr="00176715">
              <w:t>B</w:t>
            </w:r>
          </w:p>
        </w:tc>
        <w:tc>
          <w:tcPr>
            <w:tcW w:w="0" w:type="auto"/>
            <w:tcBorders>
              <w:top w:val="nil"/>
              <w:left w:val="nil"/>
              <w:bottom w:val="nil"/>
              <w:right w:val="nil"/>
            </w:tcBorders>
            <w:hideMark/>
          </w:tcPr>
          <w:p w14:paraId="0104A5EE" w14:textId="77777777" w:rsidR="00176715" w:rsidRPr="00176715" w:rsidRDefault="00176715" w:rsidP="00176715">
            <w:r w:rsidRPr="00176715">
              <w:t>12</w:t>
            </w:r>
          </w:p>
        </w:tc>
      </w:tr>
      <w:tr w:rsidR="00176715" w:rsidRPr="00176715" w14:paraId="5CE94EA4" w14:textId="77777777">
        <w:tc>
          <w:tcPr>
            <w:tcW w:w="0" w:type="auto"/>
            <w:tcBorders>
              <w:top w:val="nil"/>
              <w:left w:val="nil"/>
              <w:bottom w:val="nil"/>
              <w:right w:val="nil"/>
            </w:tcBorders>
            <w:hideMark/>
          </w:tcPr>
          <w:p w14:paraId="7C273FF7" w14:textId="77777777" w:rsidR="00176715" w:rsidRPr="00176715" w:rsidRDefault="00176715" w:rsidP="00176715">
            <w:r w:rsidRPr="00176715">
              <w:t>C</w:t>
            </w:r>
          </w:p>
        </w:tc>
        <w:tc>
          <w:tcPr>
            <w:tcW w:w="0" w:type="auto"/>
            <w:tcBorders>
              <w:top w:val="nil"/>
              <w:left w:val="nil"/>
              <w:bottom w:val="nil"/>
              <w:right w:val="nil"/>
            </w:tcBorders>
            <w:hideMark/>
          </w:tcPr>
          <w:p w14:paraId="08CDDECF" w14:textId="77777777" w:rsidR="00176715" w:rsidRPr="00176715" w:rsidRDefault="00176715" w:rsidP="00176715">
            <w:r w:rsidRPr="00176715">
              <w:t>14</w:t>
            </w:r>
          </w:p>
        </w:tc>
      </w:tr>
      <w:tr w:rsidR="00176715" w:rsidRPr="00176715" w14:paraId="5B7F31A9" w14:textId="77777777">
        <w:tc>
          <w:tcPr>
            <w:tcW w:w="0" w:type="auto"/>
            <w:tcBorders>
              <w:top w:val="nil"/>
              <w:left w:val="nil"/>
              <w:bottom w:val="nil"/>
              <w:right w:val="nil"/>
            </w:tcBorders>
            <w:hideMark/>
          </w:tcPr>
          <w:p w14:paraId="7D7AC031" w14:textId="77777777" w:rsidR="00176715" w:rsidRPr="00176715" w:rsidRDefault="00176715" w:rsidP="00176715">
            <w:r w:rsidRPr="00176715">
              <w:t>D</w:t>
            </w:r>
          </w:p>
        </w:tc>
        <w:tc>
          <w:tcPr>
            <w:tcW w:w="0" w:type="auto"/>
            <w:tcBorders>
              <w:top w:val="nil"/>
              <w:left w:val="nil"/>
              <w:bottom w:val="nil"/>
              <w:right w:val="nil"/>
            </w:tcBorders>
            <w:hideMark/>
          </w:tcPr>
          <w:p w14:paraId="692C171A" w14:textId="77777777" w:rsidR="00176715" w:rsidRPr="00176715" w:rsidRDefault="00176715" w:rsidP="00176715">
            <w:r w:rsidRPr="00176715">
              <w:t>5</w:t>
            </w:r>
          </w:p>
        </w:tc>
      </w:tr>
      <w:tr w:rsidR="00176715" w:rsidRPr="00176715" w14:paraId="075E864B" w14:textId="77777777">
        <w:tc>
          <w:tcPr>
            <w:tcW w:w="0" w:type="auto"/>
            <w:tcBorders>
              <w:top w:val="nil"/>
              <w:left w:val="nil"/>
              <w:bottom w:val="nil"/>
              <w:right w:val="nil"/>
            </w:tcBorders>
            <w:hideMark/>
          </w:tcPr>
          <w:p w14:paraId="39A10BD8" w14:textId="77777777" w:rsidR="00176715" w:rsidRPr="00176715" w:rsidRDefault="00176715" w:rsidP="00176715">
            <w:r w:rsidRPr="00176715">
              <w:t>E</w:t>
            </w:r>
          </w:p>
        </w:tc>
        <w:tc>
          <w:tcPr>
            <w:tcW w:w="0" w:type="auto"/>
            <w:tcBorders>
              <w:top w:val="nil"/>
              <w:left w:val="nil"/>
              <w:bottom w:val="nil"/>
              <w:right w:val="nil"/>
            </w:tcBorders>
            <w:hideMark/>
          </w:tcPr>
          <w:p w14:paraId="72502313" w14:textId="77777777" w:rsidR="00176715" w:rsidRPr="00176715" w:rsidRDefault="00176715" w:rsidP="00176715">
            <w:r w:rsidRPr="00176715">
              <w:t>19</w:t>
            </w:r>
          </w:p>
        </w:tc>
      </w:tr>
    </w:tbl>
    <w:p w14:paraId="50529E6C" w14:textId="77777777" w:rsidR="00176715" w:rsidRPr="00176715" w:rsidRDefault="00176715" w:rsidP="00176715">
      <w:pPr>
        <w:numPr>
          <w:ilvl w:val="0"/>
          <w:numId w:val="79"/>
        </w:numPr>
      </w:pPr>
      <w:r w:rsidRPr="00176715">
        <w:rPr>
          <w:b/>
          <w:bCs/>
        </w:rPr>
        <w:t>2.32</w:t>
      </w:r>
      <w:r w:rsidRPr="00176715">
        <w:t> An examination of rejects shows at least 7 problems. A frequency tally of the problems follows. Construct a Pareto chart for these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346"/>
        <w:gridCol w:w="1568"/>
      </w:tblGrid>
      <w:tr w:rsidR="00176715" w:rsidRPr="00176715" w14:paraId="65149C67" w14:textId="77777777">
        <w:trPr>
          <w:tblHeader/>
        </w:trPr>
        <w:tc>
          <w:tcPr>
            <w:tcW w:w="0" w:type="auto"/>
            <w:tcBorders>
              <w:top w:val="nil"/>
              <w:left w:val="nil"/>
              <w:bottom w:val="nil"/>
              <w:right w:val="nil"/>
            </w:tcBorders>
            <w:vAlign w:val="center"/>
            <w:hideMark/>
          </w:tcPr>
          <w:p w14:paraId="0C947166" w14:textId="77777777" w:rsidR="00176715" w:rsidRPr="00176715" w:rsidRDefault="00176715" w:rsidP="00176715">
            <w:r w:rsidRPr="00176715">
              <w:rPr>
                <w:b/>
                <w:bCs/>
              </w:rPr>
              <w:t>Problem</w:t>
            </w:r>
          </w:p>
        </w:tc>
        <w:tc>
          <w:tcPr>
            <w:tcW w:w="0" w:type="auto"/>
            <w:tcBorders>
              <w:top w:val="nil"/>
              <w:left w:val="nil"/>
              <w:bottom w:val="nil"/>
              <w:right w:val="nil"/>
            </w:tcBorders>
            <w:vAlign w:val="center"/>
            <w:hideMark/>
          </w:tcPr>
          <w:p w14:paraId="35CF1991" w14:textId="77777777" w:rsidR="00176715" w:rsidRPr="00176715" w:rsidRDefault="00176715" w:rsidP="00176715">
            <w:r w:rsidRPr="00176715">
              <w:rPr>
                <w:b/>
                <w:bCs/>
              </w:rPr>
              <w:t>Frequency</w:t>
            </w:r>
          </w:p>
        </w:tc>
      </w:tr>
      <w:tr w:rsidR="00176715" w:rsidRPr="00176715" w14:paraId="1AA4D7B2" w14:textId="77777777">
        <w:tc>
          <w:tcPr>
            <w:tcW w:w="0" w:type="auto"/>
            <w:tcBorders>
              <w:top w:val="nil"/>
              <w:left w:val="nil"/>
              <w:bottom w:val="nil"/>
              <w:right w:val="nil"/>
            </w:tcBorders>
            <w:hideMark/>
          </w:tcPr>
          <w:p w14:paraId="62C0F541" w14:textId="77777777" w:rsidR="00176715" w:rsidRPr="00176715" w:rsidRDefault="00176715" w:rsidP="00176715">
            <w:r w:rsidRPr="00176715">
              <w:t>1</w:t>
            </w:r>
          </w:p>
        </w:tc>
        <w:tc>
          <w:tcPr>
            <w:tcW w:w="0" w:type="auto"/>
            <w:tcBorders>
              <w:top w:val="nil"/>
              <w:left w:val="nil"/>
              <w:bottom w:val="nil"/>
              <w:right w:val="nil"/>
            </w:tcBorders>
            <w:hideMark/>
          </w:tcPr>
          <w:p w14:paraId="1F8DB6A7" w14:textId="77777777" w:rsidR="00176715" w:rsidRPr="00176715" w:rsidRDefault="00176715" w:rsidP="00176715">
            <w:r w:rsidRPr="00176715">
              <w:t>673</w:t>
            </w:r>
          </w:p>
        </w:tc>
      </w:tr>
      <w:tr w:rsidR="00176715" w:rsidRPr="00176715" w14:paraId="72F77B1A" w14:textId="77777777">
        <w:tc>
          <w:tcPr>
            <w:tcW w:w="0" w:type="auto"/>
            <w:tcBorders>
              <w:top w:val="nil"/>
              <w:left w:val="nil"/>
              <w:bottom w:val="nil"/>
              <w:right w:val="nil"/>
            </w:tcBorders>
            <w:hideMark/>
          </w:tcPr>
          <w:p w14:paraId="40F395E4" w14:textId="77777777" w:rsidR="00176715" w:rsidRPr="00176715" w:rsidRDefault="00176715" w:rsidP="00176715">
            <w:r w:rsidRPr="00176715">
              <w:t>2</w:t>
            </w:r>
          </w:p>
        </w:tc>
        <w:tc>
          <w:tcPr>
            <w:tcW w:w="0" w:type="auto"/>
            <w:tcBorders>
              <w:top w:val="nil"/>
              <w:left w:val="nil"/>
              <w:bottom w:val="nil"/>
              <w:right w:val="nil"/>
            </w:tcBorders>
            <w:hideMark/>
          </w:tcPr>
          <w:p w14:paraId="5BCA1794" w14:textId="77777777" w:rsidR="00176715" w:rsidRPr="00176715" w:rsidRDefault="00176715" w:rsidP="00176715">
            <w:r w:rsidRPr="00176715">
              <w:t>29</w:t>
            </w:r>
          </w:p>
        </w:tc>
      </w:tr>
      <w:tr w:rsidR="00176715" w:rsidRPr="00176715" w14:paraId="1A4992CE" w14:textId="77777777">
        <w:tc>
          <w:tcPr>
            <w:tcW w:w="0" w:type="auto"/>
            <w:tcBorders>
              <w:top w:val="nil"/>
              <w:left w:val="nil"/>
              <w:bottom w:val="nil"/>
              <w:right w:val="nil"/>
            </w:tcBorders>
            <w:hideMark/>
          </w:tcPr>
          <w:p w14:paraId="1B3A9BB2" w14:textId="77777777" w:rsidR="00176715" w:rsidRPr="00176715" w:rsidRDefault="00176715" w:rsidP="00176715">
            <w:r w:rsidRPr="00176715">
              <w:lastRenderedPageBreak/>
              <w:t>3</w:t>
            </w:r>
          </w:p>
        </w:tc>
        <w:tc>
          <w:tcPr>
            <w:tcW w:w="0" w:type="auto"/>
            <w:tcBorders>
              <w:top w:val="nil"/>
              <w:left w:val="nil"/>
              <w:bottom w:val="nil"/>
              <w:right w:val="nil"/>
            </w:tcBorders>
            <w:hideMark/>
          </w:tcPr>
          <w:p w14:paraId="3273A9E5" w14:textId="77777777" w:rsidR="00176715" w:rsidRPr="00176715" w:rsidRDefault="00176715" w:rsidP="00176715">
            <w:r w:rsidRPr="00176715">
              <w:t>108</w:t>
            </w:r>
          </w:p>
        </w:tc>
      </w:tr>
      <w:tr w:rsidR="00176715" w:rsidRPr="00176715" w14:paraId="62C2E342" w14:textId="77777777">
        <w:tc>
          <w:tcPr>
            <w:tcW w:w="0" w:type="auto"/>
            <w:tcBorders>
              <w:top w:val="nil"/>
              <w:left w:val="nil"/>
              <w:bottom w:val="nil"/>
              <w:right w:val="nil"/>
            </w:tcBorders>
            <w:hideMark/>
          </w:tcPr>
          <w:p w14:paraId="1391AFCC" w14:textId="77777777" w:rsidR="00176715" w:rsidRPr="00176715" w:rsidRDefault="00176715" w:rsidP="00176715">
            <w:r w:rsidRPr="00176715">
              <w:t>4</w:t>
            </w:r>
          </w:p>
        </w:tc>
        <w:tc>
          <w:tcPr>
            <w:tcW w:w="0" w:type="auto"/>
            <w:tcBorders>
              <w:top w:val="nil"/>
              <w:left w:val="nil"/>
              <w:bottom w:val="nil"/>
              <w:right w:val="nil"/>
            </w:tcBorders>
            <w:hideMark/>
          </w:tcPr>
          <w:p w14:paraId="5711D91C" w14:textId="77777777" w:rsidR="00176715" w:rsidRPr="00176715" w:rsidRDefault="00176715" w:rsidP="00176715">
            <w:r w:rsidRPr="00176715">
              <w:t>202</w:t>
            </w:r>
          </w:p>
        </w:tc>
      </w:tr>
      <w:tr w:rsidR="00176715" w:rsidRPr="00176715" w14:paraId="00305EBF" w14:textId="77777777">
        <w:tc>
          <w:tcPr>
            <w:tcW w:w="0" w:type="auto"/>
            <w:tcBorders>
              <w:top w:val="nil"/>
              <w:left w:val="nil"/>
              <w:bottom w:val="nil"/>
              <w:right w:val="nil"/>
            </w:tcBorders>
            <w:hideMark/>
          </w:tcPr>
          <w:p w14:paraId="69953DE1" w14:textId="77777777" w:rsidR="00176715" w:rsidRPr="00176715" w:rsidRDefault="00176715" w:rsidP="00176715">
            <w:r w:rsidRPr="00176715">
              <w:t>5</w:t>
            </w:r>
          </w:p>
        </w:tc>
        <w:tc>
          <w:tcPr>
            <w:tcW w:w="0" w:type="auto"/>
            <w:tcBorders>
              <w:top w:val="nil"/>
              <w:left w:val="nil"/>
              <w:bottom w:val="nil"/>
              <w:right w:val="nil"/>
            </w:tcBorders>
            <w:hideMark/>
          </w:tcPr>
          <w:p w14:paraId="1D73D7F4" w14:textId="77777777" w:rsidR="00176715" w:rsidRPr="00176715" w:rsidRDefault="00176715" w:rsidP="00176715">
            <w:r w:rsidRPr="00176715">
              <w:t>73</w:t>
            </w:r>
          </w:p>
        </w:tc>
      </w:tr>
      <w:tr w:rsidR="00176715" w:rsidRPr="00176715" w14:paraId="5EAB048F" w14:textId="77777777">
        <w:tc>
          <w:tcPr>
            <w:tcW w:w="0" w:type="auto"/>
            <w:tcBorders>
              <w:top w:val="nil"/>
              <w:left w:val="nil"/>
              <w:bottom w:val="nil"/>
              <w:right w:val="nil"/>
            </w:tcBorders>
            <w:hideMark/>
          </w:tcPr>
          <w:p w14:paraId="5AAF7437" w14:textId="77777777" w:rsidR="00176715" w:rsidRPr="00176715" w:rsidRDefault="00176715" w:rsidP="00176715">
            <w:r w:rsidRPr="00176715">
              <w:t>6</w:t>
            </w:r>
          </w:p>
        </w:tc>
        <w:tc>
          <w:tcPr>
            <w:tcW w:w="0" w:type="auto"/>
            <w:tcBorders>
              <w:top w:val="nil"/>
              <w:left w:val="nil"/>
              <w:bottom w:val="nil"/>
              <w:right w:val="nil"/>
            </w:tcBorders>
            <w:hideMark/>
          </w:tcPr>
          <w:p w14:paraId="180A4FFB" w14:textId="77777777" w:rsidR="00176715" w:rsidRPr="00176715" w:rsidRDefault="00176715" w:rsidP="00176715">
            <w:r w:rsidRPr="00176715">
              <w:t>564</w:t>
            </w:r>
          </w:p>
        </w:tc>
      </w:tr>
      <w:tr w:rsidR="00176715" w:rsidRPr="00176715" w14:paraId="623F1855" w14:textId="77777777">
        <w:tc>
          <w:tcPr>
            <w:tcW w:w="0" w:type="auto"/>
            <w:tcBorders>
              <w:top w:val="nil"/>
              <w:left w:val="nil"/>
              <w:bottom w:val="nil"/>
              <w:right w:val="nil"/>
            </w:tcBorders>
            <w:hideMark/>
          </w:tcPr>
          <w:p w14:paraId="61DABA83" w14:textId="77777777" w:rsidR="00176715" w:rsidRPr="00176715" w:rsidRDefault="00176715" w:rsidP="00176715">
            <w:r w:rsidRPr="00176715">
              <w:t>7</w:t>
            </w:r>
          </w:p>
        </w:tc>
        <w:tc>
          <w:tcPr>
            <w:tcW w:w="0" w:type="auto"/>
            <w:tcBorders>
              <w:top w:val="nil"/>
              <w:left w:val="nil"/>
              <w:bottom w:val="nil"/>
              <w:right w:val="nil"/>
            </w:tcBorders>
            <w:hideMark/>
          </w:tcPr>
          <w:p w14:paraId="1F322841" w14:textId="77777777" w:rsidR="00176715" w:rsidRPr="00176715" w:rsidRDefault="00176715" w:rsidP="00176715">
            <w:r w:rsidRPr="00176715">
              <w:t>402</w:t>
            </w:r>
          </w:p>
        </w:tc>
      </w:tr>
    </w:tbl>
    <w:p w14:paraId="2995631A" w14:textId="77777777" w:rsidR="00176715" w:rsidRPr="00176715" w:rsidRDefault="00176715" w:rsidP="00176715">
      <w:pPr>
        <w:numPr>
          <w:ilvl w:val="0"/>
          <w:numId w:val="79"/>
        </w:numPr>
      </w:pPr>
      <w:r w:rsidRPr="00176715">
        <w:rPr>
          <w:b/>
          <w:bCs/>
        </w:rPr>
        <w:t>2.33</w:t>
      </w:r>
      <w:r w:rsidRPr="00176715">
        <w:t> Construct a scatter plot for the following two numerical variables.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677"/>
        <w:gridCol w:w="677"/>
      </w:tblGrid>
      <w:tr w:rsidR="00176715" w:rsidRPr="00176715" w14:paraId="4E54BC59" w14:textId="77777777">
        <w:trPr>
          <w:tblHeader/>
        </w:trPr>
        <w:tc>
          <w:tcPr>
            <w:tcW w:w="0" w:type="auto"/>
            <w:tcBorders>
              <w:top w:val="nil"/>
              <w:left w:val="nil"/>
              <w:bottom w:val="nil"/>
              <w:right w:val="nil"/>
            </w:tcBorders>
            <w:vAlign w:val="center"/>
            <w:hideMark/>
          </w:tcPr>
          <w:p w14:paraId="63079756" w14:textId="77777777" w:rsidR="00176715" w:rsidRPr="00176715" w:rsidRDefault="00176715" w:rsidP="00176715">
            <w:r w:rsidRPr="00176715">
              <w:rPr>
                <w:b/>
                <w:bCs/>
                <w:i/>
                <w:iCs/>
              </w:rPr>
              <w:t>X</w:t>
            </w:r>
          </w:p>
        </w:tc>
        <w:tc>
          <w:tcPr>
            <w:tcW w:w="0" w:type="auto"/>
            <w:tcBorders>
              <w:top w:val="nil"/>
              <w:left w:val="nil"/>
              <w:bottom w:val="nil"/>
              <w:right w:val="nil"/>
            </w:tcBorders>
            <w:vAlign w:val="center"/>
            <w:hideMark/>
          </w:tcPr>
          <w:p w14:paraId="3545B59B" w14:textId="77777777" w:rsidR="00176715" w:rsidRPr="00176715" w:rsidRDefault="00176715" w:rsidP="00176715">
            <w:r w:rsidRPr="00176715">
              <w:rPr>
                <w:b/>
                <w:bCs/>
                <w:i/>
                <w:iCs/>
              </w:rPr>
              <w:t>Y</w:t>
            </w:r>
          </w:p>
        </w:tc>
      </w:tr>
      <w:tr w:rsidR="00176715" w:rsidRPr="00176715" w14:paraId="5701623A" w14:textId="77777777">
        <w:tc>
          <w:tcPr>
            <w:tcW w:w="0" w:type="auto"/>
            <w:tcBorders>
              <w:top w:val="nil"/>
              <w:left w:val="nil"/>
              <w:bottom w:val="nil"/>
              <w:right w:val="nil"/>
            </w:tcBorders>
            <w:hideMark/>
          </w:tcPr>
          <w:p w14:paraId="23CA6F49" w14:textId="77777777" w:rsidR="00176715" w:rsidRPr="00176715" w:rsidRDefault="00176715" w:rsidP="00176715">
            <w:r w:rsidRPr="00176715">
              <w:t>12</w:t>
            </w:r>
          </w:p>
        </w:tc>
        <w:tc>
          <w:tcPr>
            <w:tcW w:w="0" w:type="auto"/>
            <w:tcBorders>
              <w:top w:val="nil"/>
              <w:left w:val="nil"/>
              <w:bottom w:val="nil"/>
              <w:right w:val="nil"/>
            </w:tcBorders>
            <w:hideMark/>
          </w:tcPr>
          <w:p w14:paraId="281C0BE7" w14:textId="77777777" w:rsidR="00176715" w:rsidRPr="00176715" w:rsidRDefault="00176715" w:rsidP="00176715">
            <w:r w:rsidRPr="00176715">
              <w:t>5</w:t>
            </w:r>
          </w:p>
        </w:tc>
      </w:tr>
      <w:tr w:rsidR="00176715" w:rsidRPr="00176715" w14:paraId="203445E9" w14:textId="77777777">
        <w:tc>
          <w:tcPr>
            <w:tcW w:w="0" w:type="auto"/>
            <w:tcBorders>
              <w:top w:val="nil"/>
              <w:left w:val="nil"/>
              <w:bottom w:val="nil"/>
              <w:right w:val="nil"/>
            </w:tcBorders>
            <w:hideMark/>
          </w:tcPr>
          <w:p w14:paraId="6B222595" w14:textId="77777777" w:rsidR="00176715" w:rsidRPr="00176715" w:rsidRDefault="00176715" w:rsidP="00176715">
            <w:r w:rsidRPr="00176715">
              <w:t>17</w:t>
            </w:r>
          </w:p>
        </w:tc>
        <w:tc>
          <w:tcPr>
            <w:tcW w:w="0" w:type="auto"/>
            <w:tcBorders>
              <w:top w:val="nil"/>
              <w:left w:val="nil"/>
              <w:bottom w:val="nil"/>
              <w:right w:val="nil"/>
            </w:tcBorders>
            <w:hideMark/>
          </w:tcPr>
          <w:p w14:paraId="1808AF28" w14:textId="77777777" w:rsidR="00176715" w:rsidRPr="00176715" w:rsidRDefault="00176715" w:rsidP="00176715">
            <w:r w:rsidRPr="00176715">
              <w:t>3</w:t>
            </w:r>
          </w:p>
        </w:tc>
      </w:tr>
      <w:tr w:rsidR="00176715" w:rsidRPr="00176715" w14:paraId="6D55E712" w14:textId="77777777">
        <w:tc>
          <w:tcPr>
            <w:tcW w:w="0" w:type="auto"/>
            <w:tcBorders>
              <w:top w:val="nil"/>
              <w:left w:val="nil"/>
              <w:bottom w:val="nil"/>
              <w:right w:val="nil"/>
            </w:tcBorders>
            <w:hideMark/>
          </w:tcPr>
          <w:p w14:paraId="106AADDA" w14:textId="77777777" w:rsidR="00176715" w:rsidRPr="00176715" w:rsidRDefault="00176715" w:rsidP="00176715">
            <w:r w:rsidRPr="00176715">
              <w:t>9</w:t>
            </w:r>
          </w:p>
        </w:tc>
        <w:tc>
          <w:tcPr>
            <w:tcW w:w="0" w:type="auto"/>
            <w:tcBorders>
              <w:top w:val="nil"/>
              <w:left w:val="nil"/>
              <w:bottom w:val="nil"/>
              <w:right w:val="nil"/>
            </w:tcBorders>
            <w:hideMark/>
          </w:tcPr>
          <w:p w14:paraId="679C2C21" w14:textId="77777777" w:rsidR="00176715" w:rsidRPr="00176715" w:rsidRDefault="00176715" w:rsidP="00176715">
            <w:r w:rsidRPr="00176715">
              <w:t>10</w:t>
            </w:r>
          </w:p>
        </w:tc>
      </w:tr>
      <w:tr w:rsidR="00176715" w:rsidRPr="00176715" w14:paraId="0005472B" w14:textId="77777777">
        <w:tc>
          <w:tcPr>
            <w:tcW w:w="0" w:type="auto"/>
            <w:tcBorders>
              <w:top w:val="nil"/>
              <w:left w:val="nil"/>
              <w:bottom w:val="nil"/>
              <w:right w:val="nil"/>
            </w:tcBorders>
            <w:hideMark/>
          </w:tcPr>
          <w:p w14:paraId="138E8BC3" w14:textId="77777777" w:rsidR="00176715" w:rsidRPr="00176715" w:rsidRDefault="00176715" w:rsidP="00176715">
            <w:r w:rsidRPr="00176715">
              <w:t>6</w:t>
            </w:r>
          </w:p>
        </w:tc>
        <w:tc>
          <w:tcPr>
            <w:tcW w:w="0" w:type="auto"/>
            <w:tcBorders>
              <w:top w:val="nil"/>
              <w:left w:val="nil"/>
              <w:bottom w:val="nil"/>
              <w:right w:val="nil"/>
            </w:tcBorders>
            <w:hideMark/>
          </w:tcPr>
          <w:p w14:paraId="5E9472CF" w14:textId="77777777" w:rsidR="00176715" w:rsidRPr="00176715" w:rsidRDefault="00176715" w:rsidP="00176715">
            <w:r w:rsidRPr="00176715">
              <w:t>15</w:t>
            </w:r>
          </w:p>
        </w:tc>
      </w:tr>
      <w:tr w:rsidR="00176715" w:rsidRPr="00176715" w14:paraId="5021B196" w14:textId="77777777">
        <w:tc>
          <w:tcPr>
            <w:tcW w:w="0" w:type="auto"/>
            <w:tcBorders>
              <w:top w:val="nil"/>
              <w:left w:val="nil"/>
              <w:bottom w:val="nil"/>
              <w:right w:val="nil"/>
            </w:tcBorders>
            <w:hideMark/>
          </w:tcPr>
          <w:p w14:paraId="6587F989" w14:textId="77777777" w:rsidR="00176715" w:rsidRPr="00176715" w:rsidRDefault="00176715" w:rsidP="00176715">
            <w:r w:rsidRPr="00176715">
              <w:t>10</w:t>
            </w:r>
          </w:p>
        </w:tc>
        <w:tc>
          <w:tcPr>
            <w:tcW w:w="0" w:type="auto"/>
            <w:tcBorders>
              <w:top w:val="nil"/>
              <w:left w:val="nil"/>
              <w:bottom w:val="nil"/>
              <w:right w:val="nil"/>
            </w:tcBorders>
            <w:hideMark/>
          </w:tcPr>
          <w:p w14:paraId="2C7CF076" w14:textId="77777777" w:rsidR="00176715" w:rsidRPr="00176715" w:rsidRDefault="00176715" w:rsidP="00176715">
            <w:r w:rsidRPr="00176715">
              <w:t>8</w:t>
            </w:r>
          </w:p>
        </w:tc>
      </w:tr>
      <w:tr w:rsidR="00176715" w:rsidRPr="00176715" w14:paraId="3F007BDF" w14:textId="77777777">
        <w:tc>
          <w:tcPr>
            <w:tcW w:w="0" w:type="auto"/>
            <w:tcBorders>
              <w:top w:val="nil"/>
              <w:left w:val="nil"/>
              <w:bottom w:val="nil"/>
              <w:right w:val="nil"/>
            </w:tcBorders>
            <w:hideMark/>
          </w:tcPr>
          <w:p w14:paraId="37A6B5B6" w14:textId="77777777" w:rsidR="00176715" w:rsidRPr="00176715" w:rsidRDefault="00176715" w:rsidP="00176715">
            <w:r w:rsidRPr="00176715">
              <w:t>14</w:t>
            </w:r>
          </w:p>
        </w:tc>
        <w:tc>
          <w:tcPr>
            <w:tcW w:w="0" w:type="auto"/>
            <w:tcBorders>
              <w:top w:val="nil"/>
              <w:left w:val="nil"/>
              <w:bottom w:val="nil"/>
              <w:right w:val="nil"/>
            </w:tcBorders>
            <w:hideMark/>
          </w:tcPr>
          <w:p w14:paraId="1195E861" w14:textId="77777777" w:rsidR="00176715" w:rsidRPr="00176715" w:rsidRDefault="00176715" w:rsidP="00176715">
            <w:r w:rsidRPr="00176715">
              <w:t>9</w:t>
            </w:r>
          </w:p>
        </w:tc>
      </w:tr>
      <w:tr w:rsidR="00176715" w:rsidRPr="00176715" w14:paraId="6A86D33F" w14:textId="77777777">
        <w:tc>
          <w:tcPr>
            <w:tcW w:w="0" w:type="auto"/>
            <w:tcBorders>
              <w:top w:val="nil"/>
              <w:left w:val="nil"/>
              <w:bottom w:val="nil"/>
              <w:right w:val="nil"/>
            </w:tcBorders>
            <w:hideMark/>
          </w:tcPr>
          <w:p w14:paraId="109D016A" w14:textId="77777777" w:rsidR="00176715" w:rsidRPr="00176715" w:rsidRDefault="00176715" w:rsidP="00176715">
            <w:r w:rsidRPr="00176715">
              <w:lastRenderedPageBreak/>
              <w:t>8</w:t>
            </w:r>
          </w:p>
        </w:tc>
        <w:tc>
          <w:tcPr>
            <w:tcW w:w="0" w:type="auto"/>
            <w:tcBorders>
              <w:top w:val="nil"/>
              <w:left w:val="nil"/>
              <w:bottom w:val="nil"/>
              <w:right w:val="nil"/>
            </w:tcBorders>
            <w:hideMark/>
          </w:tcPr>
          <w:p w14:paraId="724C0C75" w14:textId="77777777" w:rsidR="00176715" w:rsidRPr="00176715" w:rsidRDefault="00176715" w:rsidP="00176715">
            <w:r w:rsidRPr="00176715">
              <w:t>8</w:t>
            </w:r>
          </w:p>
        </w:tc>
      </w:tr>
    </w:tbl>
    <w:p w14:paraId="516303B5" w14:textId="77777777" w:rsidR="00176715" w:rsidRPr="00176715" w:rsidRDefault="00176715" w:rsidP="00176715">
      <w:pPr>
        <w:rPr>
          <w:b/>
          <w:bCs/>
        </w:rPr>
      </w:pPr>
      <w:r w:rsidRPr="00176715">
        <w:rPr>
          <w:b/>
          <w:bCs/>
        </w:rPr>
        <w:t>TESTING YOUR UNDERSTANDING</w:t>
      </w:r>
    </w:p>
    <w:p w14:paraId="5E921F34" w14:textId="77777777" w:rsidR="00176715" w:rsidRPr="00176715" w:rsidRDefault="00176715" w:rsidP="00176715">
      <w:pPr>
        <w:numPr>
          <w:ilvl w:val="0"/>
          <w:numId w:val="80"/>
        </w:numPr>
      </w:pPr>
      <w:r w:rsidRPr="00176715">
        <w:rPr>
          <w:b/>
          <w:bCs/>
        </w:rPr>
        <w:t>2.34</w:t>
      </w:r>
      <w:r w:rsidRPr="00176715">
        <w:t> The Whitcomb Company manufactures a metal ring for industrial engines that usually weighs about 50 ounces. A random sample of 50 of these metal rings produced the following weights (in ounces).</w:t>
      </w:r>
    </w:p>
    <w:p w14:paraId="26C3EFAD" w14:textId="45AFA228" w:rsidR="00176715" w:rsidRPr="00176715" w:rsidRDefault="00176715" w:rsidP="00176715">
      <w:r w:rsidRPr="00176715">
        <w:drawing>
          <wp:inline distT="0" distB="0" distL="0" distR="0" wp14:anchorId="4A86D667" wp14:editId="76E837BF">
            <wp:extent cx="2409825" cy="1466850"/>
            <wp:effectExtent l="0" t="0" r="9525" b="0"/>
            <wp:docPr id="1955991511"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09825" cy="1466850"/>
                    </a:xfrm>
                    <a:prstGeom prst="rect">
                      <a:avLst/>
                    </a:prstGeom>
                    <a:noFill/>
                    <a:ln>
                      <a:noFill/>
                    </a:ln>
                  </pic:spPr>
                </pic:pic>
              </a:graphicData>
            </a:graphic>
          </wp:inline>
        </w:drawing>
      </w:r>
    </w:p>
    <w:p w14:paraId="45CE74E6" w14:textId="77777777" w:rsidR="00176715" w:rsidRPr="00176715" w:rsidRDefault="00176715" w:rsidP="00176715">
      <w:pPr>
        <w:numPr>
          <w:ilvl w:val="1"/>
          <w:numId w:val="81"/>
        </w:numPr>
      </w:pPr>
      <w:r w:rsidRPr="00176715">
        <w:t>Construct a dot plot for these data and comment on any observations you make about the data from the plot.</w:t>
      </w:r>
    </w:p>
    <w:p w14:paraId="1C67661C" w14:textId="77777777" w:rsidR="00176715" w:rsidRPr="00176715" w:rsidRDefault="00176715" w:rsidP="00176715">
      <w:pPr>
        <w:numPr>
          <w:ilvl w:val="1"/>
          <w:numId w:val="82"/>
        </w:numPr>
      </w:pPr>
      <w:r w:rsidRPr="00176715">
        <w:t>Construct a frequency distribution and histogram for these data using eight classes. What can you observe about the data from the histogram?</w:t>
      </w:r>
    </w:p>
    <w:p w14:paraId="45C50FBF" w14:textId="77777777" w:rsidR="00176715" w:rsidRPr="00176715" w:rsidRDefault="00176715" w:rsidP="00176715">
      <w:pPr>
        <w:numPr>
          <w:ilvl w:val="1"/>
          <w:numId w:val="83"/>
        </w:numPr>
      </w:pPr>
      <w:r w:rsidRPr="00176715">
        <w:t>Construct a frequency polygon and an ogive from the frequency distribution created in b and note any information gleaned from these graphs.</w:t>
      </w:r>
    </w:p>
    <w:p w14:paraId="33F9E87B" w14:textId="77777777" w:rsidR="00176715" w:rsidRPr="00176715" w:rsidRDefault="00176715" w:rsidP="00176715">
      <w:pPr>
        <w:numPr>
          <w:ilvl w:val="0"/>
          <w:numId w:val="80"/>
        </w:numPr>
      </w:pPr>
      <w:r w:rsidRPr="00176715">
        <w:rPr>
          <w:b/>
          <w:bCs/>
        </w:rPr>
        <w:t>2.35</w:t>
      </w:r>
      <w:r w:rsidRPr="00176715">
        <w:t> A northwestern distribution company surveyed 53 of its midlevel managers. The survey obtained the ages of these managers, which later were organized into the fre quency distribution shown. Determine the class mid point, relative frequency, and cumulative frequency for these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27"/>
        <w:gridCol w:w="1568"/>
      </w:tblGrid>
      <w:tr w:rsidR="00176715" w:rsidRPr="00176715" w14:paraId="61827E98" w14:textId="77777777">
        <w:trPr>
          <w:tblHeader/>
        </w:trPr>
        <w:tc>
          <w:tcPr>
            <w:tcW w:w="0" w:type="auto"/>
            <w:tcBorders>
              <w:top w:val="nil"/>
              <w:left w:val="nil"/>
              <w:bottom w:val="nil"/>
              <w:right w:val="nil"/>
            </w:tcBorders>
            <w:vAlign w:val="center"/>
            <w:hideMark/>
          </w:tcPr>
          <w:p w14:paraId="15588536" w14:textId="77777777" w:rsidR="00176715" w:rsidRPr="00176715" w:rsidRDefault="00176715" w:rsidP="00176715">
            <w:r w:rsidRPr="00176715">
              <w:rPr>
                <w:b/>
                <w:bCs/>
              </w:rPr>
              <w:t>Class Interval</w:t>
            </w:r>
          </w:p>
        </w:tc>
        <w:tc>
          <w:tcPr>
            <w:tcW w:w="0" w:type="auto"/>
            <w:tcBorders>
              <w:top w:val="nil"/>
              <w:left w:val="nil"/>
              <w:bottom w:val="nil"/>
              <w:right w:val="nil"/>
            </w:tcBorders>
            <w:vAlign w:val="center"/>
            <w:hideMark/>
          </w:tcPr>
          <w:p w14:paraId="7FFB29E0" w14:textId="77777777" w:rsidR="00176715" w:rsidRPr="00176715" w:rsidRDefault="00176715" w:rsidP="00176715">
            <w:r w:rsidRPr="00176715">
              <w:rPr>
                <w:b/>
                <w:bCs/>
              </w:rPr>
              <w:t>Frequency</w:t>
            </w:r>
          </w:p>
        </w:tc>
      </w:tr>
      <w:tr w:rsidR="00176715" w:rsidRPr="00176715" w14:paraId="13CB85F9" w14:textId="77777777">
        <w:tc>
          <w:tcPr>
            <w:tcW w:w="0" w:type="auto"/>
            <w:tcBorders>
              <w:top w:val="nil"/>
              <w:left w:val="nil"/>
              <w:bottom w:val="nil"/>
              <w:right w:val="nil"/>
            </w:tcBorders>
            <w:hideMark/>
          </w:tcPr>
          <w:p w14:paraId="663F6FBF" w14:textId="77777777" w:rsidR="00176715" w:rsidRPr="00176715" w:rsidRDefault="00176715" w:rsidP="00176715">
            <w:r w:rsidRPr="00176715">
              <w:t>20–under 25</w:t>
            </w:r>
          </w:p>
        </w:tc>
        <w:tc>
          <w:tcPr>
            <w:tcW w:w="0" w:type="auto"/>
            <w:tcBorders>
              <w:top w:val="nil"/>
              <w:left w:val="nil"/>
              <w:bottom w:val="nil"/>
              <w:right w:val="nil"/>
            </w:tcBorders>
            <w:hideMark/>
          </w:tcPr>
          <w:p w14:paraId="2AAEED1F" w14:textId="77777777" w:rsidR="00176715" w:rsidRPr="00176715" w:rsidRDefault="00176715" w:rsidP="00176715">
            <w:r w:rsidRPr="00176715">
              <w:t>8</w:t>
            </w:r>
          </w:p>
        </w:tc>
      </w:tr>
      <w:tr w:rsidR="00176715" w:rsidRPr="00176715" w14:paraId="3F45B30B" w14:textId="77777777">
        <w:tc>
          <w:tcPr>
            <w:tcW w:w="0" w:type="auto"/>
            <w:tcBorders>
              <w:top w:val="nil"/>
              <w:left w:val="nil"/>
              <w:bottom w:val="nil"/>
              <w:right w:val="nil"/>
            </w:tcBorders>
            <w:hideMark/>
          </w:tcPr>
          <w:p w14:paraId="01DF4E6B" w14:textId="77777777" w:rsidR="00176715" w:rsidRPr="00176715" w:rsidRDefault="00176715" w:rsidP="00176715">
            <w:r w:rsidRPr="00176715">
              <w:t>25–under 30</w:t>
            </w:r>
          </w:p>
        </w:tc>
        <w:tc>
          <w:tcPr>
            <w:tcW w:w="0" w:type="auto"/>
            <w:tcBorders>
              <w:top w:val="nil"/>
              <w:left w:val="nil"/>
              <w:bottom w:val="nil"/>
              <w:right w:val="nil"/>
            </w:tcBorders>
            <w:hideMark/>
          </w:tcPr>
          <w:p w14:paraId="6ED011BF" w14:textId="77777777" w:rsidR="00176715" w:rsidRPr="00176715" w:rsidRDefault="00176715" w:rsidP="00176715">
            <w:r w:rsidRPr="00176715">
              <w:t>6</w:t>
            </w:r>
          </w:p>
        </w:tc>
      </w:tr>
      <w:tr w:rsidR="00176715" w:rsidRPr="00176715" w14:paraId="16E5C3BC" w14:textId="77777777">
        <w:tc>
          <w:tcPr>
            <w:tcW w:w="0" w:type="auto"/>
            <w:tcBorders>
              <w:top w:val="nil"/>
              <w:left w:val="nil"/>
              <w:bottom w:val="nil"/>
              <w:right w:val="nil"/>
            </w:tcBorders>
            <w:hideMark/>
          </w:tcPr>
          <w:p w14:paraId="6FF271B4" w14:textId="77777777" w:rsidR="00176715" w:rsidRPr="00176715" w:rsidRDefault="00176715" w:rsidP="00176715">
            <w:r w:rsidRPr="00176715">
              <w:lastRenderedPageBreak/>
              <w:t>30–under 35</w:t>
            </w:r>
          </w:p>
        </w:tc>
        <w:tc>
          <w:tcPr>
            <w:tcW w:w="0" w:type="auto"/>
            <w:tcBorders>
              <w:top w:val="nil"/>
              <w:left w:val="nil"/>
              <w:bottom w:val="nil"/>
              <w:right w:val="nil"/>
            </w:tcBorders>
            <w:hideMark/>
          </w:tcPr>
          <w:p w14:paraId="4300F5E2" w14:textId="77777777" w:rsidR="00176715" w:rsidRPr="00176715" w:rsidRDefault="00176715" w:rsidP="00176715">
            <w:r w:rsidRPr="00176715">
              <w:t>5</w:t>
            </w:r>
          </w:p>
        </w:tc>
      </w:tr>
      <w:tr w:rsidR="00176715" w:rsidRPr="00176715" w14:paraId="56B63D81" w14:textId="77777777">
        <w:tc>
          <w:tcPr>
            <w:tcW w:w="0" w:type="auto"/>
            <w:tcBorders>
              <w:top w:val="nil"/>
              <w:left w:val="nil"/>
              <w:bottom w:val="nil"/>
              <w:right w:val="nil"/>
            </w:tcBorders>
            <w:hideMark/>
          </w:tcPr>
          <w:p w14:paraId="0792B49A" w14:textId="77777777" w:rsidR="00176715" w:rsidRPr="00176715" w:rsidRDefault="00176715" w:rsidP="00176715">
            <w:r w:rsidRPr="00176715">
              <w:t>35–under 40</w:t>
            </w:r>
          </w:p>
        </w:tc>
        <w:tc>
          <w:tcPr>
            <w:tcW w:w="0" w:type="auto"/>
            <w:tcBorders>
              <w:top w:val="nil"/>
              <w:left w:val="nil"/>
              <w:bottom w:val="nil"/>
              <w:right w:val="nil"/>
            </w:tcBorders>
            <w:hideMark/>
          </w:tcPr>
          <w:p w14:paraId="22273F5B" w14:textId="77777777" w:rsidR="00176715" w:rsidRPr="00176715" w:rsidRDefault="00176715" w:rsidP="00176715">
            <w:r w:rsidRPr="00176715">
              <w:t>12</w:t>
            </w:r>
          </w:p>
        </w:tc>
      </w:tr>
      <w:tr w:rsidR="00176715" w:rsidRPr="00176715" w14:paraId="6B66FE05" w14:textId="77777777">
        <w:tc>
          <w:tcPr>
            <w:tcW w:w="0" w:type="auto"/>
            <w:tcBorders>
              <w:top w:val="nil"/>
              <w:left w:val="nil"/>
              <w:bottom w:val="nil"/>
              <w:right w:val="nil"/>
            </w:tcBorders>
            <w:hideMark/>
          </w:tcPr>
          <w:p w14:paraId="28626797" w14:textId="77777777" w:rsidR="00176715" w:rsidRPr="00176715" w:rsidRDefault="00176715" w:rsidP="00176715">
            <w:r w:rsidRPr="00176715">
              <w:t>40–under 45</w:t>
            </w:r>
          </w:p>
        </w:tc>
        <w:tc>
          <w:tcPr>
            <w:tcW w:w="0" w:type="auto"/>
            <w:tcBorders>
              <w:top w:val="nil"/>
              <w:left w:val="nil"/>
              <w:bottom w:val="nil"/>
              <w:right w:val="nil"/>
            </w:tcBorders>
            <w:hideMark/>
          </w:tcPr>
          <w:p w14:paraId="622CCAA5" w14:textId="77777777" w:rsidR="00176715" w:rsidRPr="00176715" w:rsidRDefault="00176715" w:rsidP="00176715">
            <w:r w:rsidRPr="00176715">
              <w:t>15</w:t>
            </w:r>
          </w:p>
        </w:tc>
      </w:tr>
      <w:tr w:rsidR="00176715" w:rsidRPr="00176715" w14:paraId="3DD6BED0" w14:textId="77777777">
        <w:tc>
          <w:tcPr>
            <w:tcW w:w="0" w:type="auto"/>
            <w:tcBorders>
              <w:top w:val="nil"/>
              <w:left w:val="nil"/>
              <w:bottom w:val="nil"/>
              <w:right w:val="nil"/>
            </w:tcBorders>
            <w:hideMark/>
          </w:tcPr>
          <w:p w14:paraId="692BFD1A" w14:textId="77777777" w:rsidR="00176715" w:rsidRPr="00176715" w:rsidRDefault="00176715" w:rsidP="00176715">
            <w:r w:rsidRPr="00176715">
              <w:t>45–under 50</w:t>
            </w:r>
          </w:p>
        </w:tc>
        <w:tc>
          <w:tcPr>
            <w:tcW w:w="0" w:type="auto"/>
            <w:tcBorders>
              <w:top w:val="nil"/>
              <w:left w:val="nil"/>
              <w:bottom w:val="nil"/>
              <w:right w:val="nil"/>
            </w:tcBorders>
            <w:hideMark/>
          </w:tcPr>
          <w:p w14:paraId="5799AEE0" w14:textId="77777777" w:rsidR="00176715" w:rsidRPr="00176715" w:rsidRDefault="00176715" w:rsidP="00176715">
            <w:r w:rsidRPr="00176715">
              <w:t>7</w:t>
            </w:r>
          </w:p>
        </w:tc>
      </w:tr>
    </w:tbl>
    <w:p w14:paraId="7262F991" w14:textId="77777777" w:rsidR="00176715" w:rsidRPr="00176715" w:rsidRDefault="00176715" w:rsidP="00176715">
      <w:pPr>
        <w:numPr>
          <w:ilvl w:val="0"/>
          <w:numId w:val="80"/>
        </w:numPr>
      </w:pPr>
      <w:r w:rsidRPr="00176715">
        <w:rPr>
          <w:b/>
          <w:bCs/>
        </w:rPr>
        <w:t>2.36</w:t>
      </w:r>
      <w:r w:rsidRPr="00176715">
        <w:t> Suppose 1000 commuters in New York City submit their typical daily commute time to a transportation research company who then organizes the data into the histogram shown below. Study the histogram and comment on information gleaned from the graph. Describe commuter times in New York City based on what you see here.</w:t>
      </w:r>
    </w:p>
    <w:p w14:paraId="5A0D1EDE" w14:textId="5EC492D7" w:rsidR="00176715" w:rsidRPr="00176715" w:rsidRDefault="00176715" w:rsidP="00176715">
      <w:r w:rsidRPr="00176715">
        <w:drawing>
          <wp:inline distT="0" distB="0" distL="0" distR="0" wp14:anchorId="31DC0948" wp14:editId="1BA9DE5F">
            <wp:extent cx="4800600" cy="3162300"/>
            <wp:effectExtent l="0" t="0" r="0" b="0"/>
            <wp:docPr id="226339047"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00600" cy="3162300"/>
                    </a:xfrm>
                    <a:prstGeom prst="rect">
                      <a:avLst/>
                    </a:prstGeom>
                    <a:noFill/>
                    <a:ln>
                      <a:noFill/>
                    </a:ln>
                  </pic:spPr>
                </pic:pic>
              </a:graphicData>
            </a:graphic>
          </wp:inline>
        </w:drawing>
      </w:r>
    </w:p>
    <w:p w14:paraId="446619C4" w14:textId="77777777" w:rsidR="00176715" w:rsidRPr="00176715" w:rsidRDefault="00176715" w:rsidP="00176715">
      <w:pPr>
        <w:numPr>
          <w:ilvl w:val="0"/>
          <w:numId w:val="80"/>
        </w:numPr>
      </w:pPr>
      <w:r w:rsidRPr="00176715">
        <w:rPr>
          <w:b/>
          <w:bCs/>
        </w:rPr>
        <w:t>2.37</w:t>
      </w:r>
      <w:r w:rsidRPr="00176715">
        <w:t> The following data are shaped roughly like a normal distribution (discussed in </w:t>
      </w:r>
      <w:hyperlink r:id="rId163" w:anchor="ch6" w:history="1">
        <w:r w:rsidRPr="00176715">
          <w:rPr>
            <w:rStyle w:val="Hyperlink"/>
            <w:b/>
            <w:bCs/>
          </w:rPr>
          <w:t>Chapter 6</w:t>
        </w:r>
      </w:hyperlink>
      <w:r w:rsidRPr="00176715">
        <w:t>).</w:t>
      </w:r>
    </w:p>
    <w:p w14:paraId="1BF75C5B" w14:textId="239F07E9" w:rsidR="00176715" w:rsidRPr="00176715" w:rsidRDefault="00176715" w:rsidP="00176715">
      <w:r w:rsidRPr="00176715">
        <w:lastRenderedPageBreak/>
        <w:drawing>
          <wp:inline distT="0" distB="0" distL="0" distR="0" wp14:anchorId="615CDD28" wp14:editId="2961AFB9">
            <wp:extent cx="2447925" cy="1466850"/>
            <wp:effectExtent l="0" t="0" r="9525" b="0"/>
            <wp:docPr id="1128963632"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7925" cy="1466850"/>
                    </a:xfrm>
                    <a:prstGeom prst="rect">
                      <a:avLst/>
                    </a:prstGeom>
                    <a:noFill/>
                    <a:ln>
                      <a:noFill/>
                    </a:ln>
                  </pic:spPr>
                </pic:pic>
              </a:graphicData>
            </a:graphic>
          </wp:inline>
        </w:drawing>
      </w:r>
    </w:p>
    <w:p w14:paraId="7B9ED4F7" w14:textId="77777777" w:rsidR="00176715" w:rsidRPr="00176715" w:rsidRDefault="00176715" w:rsidP="00176715">
      <w:r w:rsidRPr="00176715">
        <w:t>Construct a frequency distribution starting with 10 as the lowest class beginning point and use a class width of 10. Construct a histogram and a frequency polygon for this frequency distribution and observe the shape of a normal distribution. On the basis of your results from these graphs, what does a normal distribution look like?</w:t>
      </w:r>
    </w:p>
    <w:p w14:paraId="175CF3A1" w14:textId="77777777" w:rsidR="00176715" w:rsidRPr="00176715" w:rsidRDefault="00176715" w:rsidP="00176715">
      <w:pPr>
        <w:numPr>
          <w:ilvl w:val="0"/>
          <w:numId w:val="80"/>
        </w:numPr>
      </w:pPr>
      <w:r w:rsidRPr="00176715">
        <w:rPr>
          <w:b/>
          <w:bCs/>
        </w:rPr>
        <w:t>2.38</w:t>
      </w:r>
      <w:r w:rsidRPr="00176715">
        <w:t> In a medium-sized southern city, 86 houses are for sale, each having about 2000 square feet of floor space. The asking prices vary. The frequency distribution shown contains the price categories for the 86 houses. Construct a histogram, a frequency polygon, and an ogive from these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040"/>
        <w:gridCol w:w="1568"/>
      </w:tblGrid>
      <w:tr w:rsidR="00176715" w:rsidRPr="00176715" w14:paraId="39653452" w14:textId="77777777">
        <w:trPr>
          <w:tblHeader/>
        </w:trPr>
        <w:tc>
          <w:tcPr>
            <w:tcW w:w="0" w:type="auto"/>
            <w:tcBorders>
              <w:top w:val="nil"/>
              <w:left w:val="nil"/>
              <w:bottom w:val="nil"/>
              <w:right w:val="nil"/>
            </w:tcBorders>
            <w:vAlign w:val="center"/>
            <w:hideMark/>
          </w:tcPr>
          <w:p w14:paraId="63FB308B" w14:textId="77777777" w:rsidR="00176715" w:rsidRPr="00176715" w:rsidRDefault="00176715" w:rsidP="00176715">
            <w:r w:rsidRPr="00176715">
              <w:rPr>
                <w:b/>
                <w:bCs/>
              </w:rPr>
              <w:t>Asking Price</w:t>
            </w:r>
          </w:p>
        </w:tc>
        <w:tc>
          <w:tcPr>
            <w:tcW w:w="0" w:type="auto"/>
            <w:tcBorders>
              <w:top w:val="nil"/>
              <w:left w:val="nil"/>
              <w:bottom w:val="nil"/>
              <w:right w:val="nil"/>
            </w:tcBorders>
            <w:vAlign w:val="center"/>
            <w:hideMark/>
          </w:tcPr>
          <w:p w14:paraId="36822228" w14:textId="77777777" w:rsidR="00176715" w:rsidRPr="00176715" w:rsidRDefault="00176715" w:rsidP="00176715">
            <w:r w:rsidRPr="00176715">
              <w:rPr>
                <w:b/>
                <w:bCs/>
              </w:rPr>
              <w:t>Frequency</w:t>
            </w:r>
          </w:p>
        </w:tc>
      </w:tr>
      <w:tr w:rsidR="00176715" w:rsidRPr="00176715" w14:paraId="528E94CD" w14:textId="77777777">
        <w:tc>
          <w:tcPr>
            <w:tcW w:w="0" w:type="auto"/>
            <w:tcBorders>
              <w:top w:val="nil"/>
              <w:left w:val="nil"/>
              <w:bottom w:val="nil"/>
              <w:right w:val="nil"/>
            </w:tcBorders>
            <w:hideMark/>
          </w:tcPr>
          <w:p w14:paraId="7A94F4D1" w14:textId="77777777" w:rsidR="00176715" w:rsidRPr="00176715" w:rsidRDefault="00176715" w:rsidP="00176715">
            <w:r w:rsidRPr="00176715">
              <w:t>$ 80,000–under $100,000</w:t>
            </w:r>
          </w:p>
        </w:tc>
        <w:tc>
          <w:tcPr>
            <w:tcW w:w="0" w:type="auto"/>
            <w:tcBorders>
              <w:top w:val="nil"/>
              <w:left w:val="nil"/>
              <w:bottom w:val="nil"/>
              <w:right w:val="nil"/>
            </w:tcBorders>
            <w:hideMark/>
          </w:tcPr>
          <w:p w14:paraId="3F80FD9F" w14:textId="77777777" w:rsidR="00176715" w:rsidRPr="00176715" w:rsidRDefault="00176715" w:rsidP="00176715">
            <w:r w:rsidRPr="00176715">
              <w:t>21</w:t>
            </w:r>
          </w:p>
        </w:tc>
      </w:tr>
      <w:tr w:rsidR="00176715" w:rsidRPr="00176715" w14:paraId="6264F7BD" w14:textId="77777777">
        <w:tc>
          <w:tcPr>
            <w:tcW w:w="0" w:type="auto"/>
            <w:tcBorders>
              <w:top w:val="nil"/>
              <w:left w:val="nil"/>
              <w:bottom w:val="nil"/>
              <w:right w:val="nil"/>
            </w:tcBorders>
            <w:hideMark/>
          </w:tcPr>
          <w:p w14:paraId="42EF66B9" w14:textId="77777777" w:rsidR="00176715" w:rsidRPr="00176715" w:rsidRDefault="00176715" w:rsidP="00176715">
            <w:r w:rsidRPr="00176715">
              <w:t>100,000–under 120,000</w:t>
            </w:r>
          </w:p>
        </w:tc>
        <w:tc>
          <w:tcPr>
            <w:tcW w:w="0" w:type="auto"/>
            <w:tcBorders>
              <w:top w:val="nil"/>
              <w:left w:val="nil"/>
              <w:bottom w:val="nil"/>
              <w:right w:val="nil"/>
            </w:tcBorders>
            <w:hideMark/>
          </w:tcPr>
          <w:p w14:paraId="75449069" w14:textId="77777777" w:rsidR="00176715" w:rsidRPr="00176715" w:rsidRDefault="00176715" w:rsidP="00176715">
            <w:r w:rsidRPr="00176715">
              <w:t>27</w:t>
            </w:r>
          </w:p>
        </w:tc>
      </w:tr>
      <w:tr w:rsidR="00176715" w:rsidRPr="00176715" w14:paraId="022CD995" w14:textId="77777777">
        <w:tc>
          <w:tcPr>
            <w:tcW w:w="0" w:type="auto"/>
            <w:tcBorders>
              <w:top w:val="nil"/>
              <w:left w:val="nil"/>
              <w:bottom w:val="nil"/>
              <w:right w:val="nil"/>
            </w:tcBorders>
            <w:hideMark/>
          </w:tcPr>
          <w:p w14:paraId="56810791" w14:textId="77777777" w:rsidR="00176715" w:rsidRPr="00176715" w:rsidRDefault="00176715" w:rsidP="00176715">
            <w:r w:rsidRPr="00176715">
              <w:t>120,000–under 140,000</w:t>
            </w:r>
          </w:p>
        </w:tc>
        <w:tc>
          <w:tcPr>
            <w:tcW w:w="0" w:type="auto"/>
            <w:tcBorders>
              <w:top w:val="nil"/>
              <w:left w:val="nil"/>
              <w:bottom w:val="nil"/>
              <w:right w:val="nil"/>
            </w:tcBorders>
            <w:hideMark/>
          </w:tcPr>
          <w:p w14:paraId="2F0C33D2" w14:textId="77777777" w:rsidR="00176715" w:rsidRPr="00176715" w:rsidRDefault="00176715" w:rsidP="00176715">
            <w:r w:rsidRPr="00176715">
              <w:t>18</w:t>
            </w:r>
          </w:p>
        </w:tc>
      </w:tr>
      <w:tr w:rsidR="00176715" w:rsidRPr="00176715" w14:paraId="00AC3978" w14:textId="77777777">
        <w:tc>
          <w:tcPr>
            <w:tcW w:w="0" w:type="auto"/>
            <w:tcBorders>
              <w:top w:val="nil"/>
              <w:left w:val="nil"/>
              <w:bottom w:val="nil"/>
              <w:right w:val="nil"/>
            </w:tcBorders>
            <w:hideMark/>
          </w:tcPr>
          <w:p w14:paraId="0DA3D7E3" w14:textId="77777777" w:rsidR="00176715" w:rsidRPr="00176715" w:rsidRDefault="00176715" w:rsidP="00176715">
            <w:r w:rsidRPr="00176715">
              <w:t>140,000–under 160,000</w:t>
            </w:r>
          </w:p>
        </w:tc>
        <w:tc>
          <w:tcPr>
            <w:tcW w:w="0" w:type="auto"/>
            <w:tcBorders>
              <w:top w:val="nil"/>
              <w:left w:val="nil"/>
              <w:bottom w:val="nil"/>
              <w:right w:val="nil"/>
            </w:tcBorders>
            <w:hideMark/>
          </w:tcPr>
          <w:p w14:paraId="619DE021" w14:textId="77777777" w:rsidR="00176715" w:rsidRPr="00176715" w:rsidRDefault="00176715" w:rsidP="00176715">
            <w:r w:rsidRPr="00176715">
              <w:t>11</w:t>
            </w:r>
          </w:p>
        </w:tc>
      </w:tr>
      <w:tr w:rsidR="00176715" w:rsidRPr="00176715" w14:paraId="43C4C71C" w14:textId="77777777">
        <w:tc>
          <w:tcPr>
            <w:tcW w:w="0" w:type="auto"/>
            <w:tcBorders>
              <w:top w:val="nil"/>
              <w:left w:val="nil"/>
              <w:bottom w:val="nil"/>
              <w:right w:val="nil"/>
            </w:tcBorders>
            <w:hideMark/>
          </w:tcPr>
          <w:p w14:paraId="6A255E26" w14:textId="77777777" w:rsidR="00176715" w:rsidRPr="00176715" w:rsidRDefault="00176715" w:rsidP="00176715">
            <w:r w:rsidRPr="00176715">
              <w:t>160,000–under 180,000</w:t>
            </w:r>
          </w:p>
        </w:tc>
        <w:tc>
          <w:tcPr>
            <w:tcW w:w="0" w:type="auto"/>
            <w:tcBorders>
              <w:top w:val="nil"/>
              <w:left w:val="nil"/>
              <w:bottom w:val="nil"/>
              <w:right w:val="nil"/>
            </w:tcBorders>
            <w:hideMark/>
          </w:tcPr>
          <w:p w14:paraId="3699C26E" w14:textId="77777777" w:rsidR="00176715" w:rsidRPr="00176715" w:rsidRDefault="00176715" w:rsidP="00176715">
            <w:r w:rsidRPr="00176715">
              <w:t>6</w:t>
            </w:r>
          </w:p>
        </w:tc>
      </w:tr>
      <w:tr w:rsidR="00176715" w:rsidRPr="00176715" w14:paraId="4EC01B28" w14:textId="77777777">
        <w:tc>
          <w:tcPr>
            <w:tcW w:w="0" w:type="auto"/>
            <w:tcBorders>
              <w:top w:val="nil"/>
              <w:left w:val="nil"/>
              <w:bottom w:val="nil"/>
              <w:right w:val="nil"/>
            </w:tcBorders>
            <w:hideMark/>
          </w:tcPr>
          <w:p w14:paraId="6F174C25" w14:textId="77777777" w:rsidR="00176715" w:rsidRPr="00176715" w:rsidRDefault="00176715" w:rsidP="00176715">
            <w:r w:rsidRPr="00176715">
              <w:t>180,000–under 200,000</w:t>
            </w:r>
          </w:p>
        </w:tc>
        <w:tc>
          <w:tcPr>
            <w:tcW w:w="0" w:type="auto"/>
            <w:tcBorders>
              <w:top w:val="nil"/>
              <w:left w:val="nil"/>
              <w:bottom w:val="nil"/>
              <w:right w:val="nil"/>
            </w:tcBorders>
            <w:hideMark/>
          </w:tcPr>
          <w:p w14:paraId="6BD11283" w14:textId="77777777" w:rsidR="00176715" w:rsidRPr="00176715" w:rsidRDefault="00176715" w:rsidP="00176715">
            <w:r w:rsidRPr="00176715">
              <w:t>3</w:t>
            </w:r>
          </w:p>
        </w:tc>
      </w:tr>
    </w:tbl>
    <w:p w14:paraId="3ADEB934" w14:textId="77777777" w:rsidR="00176715" w:rsidRPr="00176715" w:rsidRDefault="00176715" w:rsidP="00176715">
      <w:pPr>
        <w:numPr>
          <w:ilvl w:val="0"/>
          <w:numId w:val="80"/>
        </w:numPr>
      </w:pPr>
      <w:r w:rsidRPr="00176715">
        <w:rPr>
          <w:b/>
          <w:bCs/>
        </w:rPr>
        <w:t>2.39</w:t>
      </w:r>
      <w:r w:rsidRPr="00176715">
        <w:t xml:space="preserve"> Shipping a 40-foot container by boat from Shanghai to Chicago via the port of Los Angeles takes, on average, 16 days. However, due to several possible mitigating circumstances, shipping times can vary. Suppose a transportation researcher </w:t>
      </w:r>
      <w:r w:rsidRPr="00176715">
        <w:lastRenderedPageBreak/>
        <w:t>randomly selects 20 different shipments over a yearly period and records the number of days that it takes for a container to travel from Shanghai to Chicago. The resulting data in number of days is given below.</w:t>
      </w:r>
    </w:p>
    <w:p w14:paraId="0D73DA68" w14:textId="163E36DE" w:rsidR="00176715" w:rsidRPr="00176715" w:rsidRDefault="00176715" w:rsidP="00176715">
      <w:r w:rsidRPr="00176715">
        <w:drawing>
          <wp:inline distT="0" distB="0" distL="0" distR="0" wp14:anchorId="429D24BE" wp14:editId="71098B9F">
            <wp:extent cx="2476500" cy="257175"/>
            <wp:effectExtent l="0" t="0" r="0" b="9525"/>
            <wp:docPr id="1997648389"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76500" cy="257175"/>
                    </a:xfrm>
                    <a:prstGeom prst="rect">
                      <a:avLst/>
                    </a:prstGeom>
                    <a:noFill/>
                    <a:ln>
                      <a:noFill/>
                    </a:ln>
                  </pic:spPr>
                </pic:pic>
              </a:graphicData>
            </a:graphic>
          </wp:inline>
        </w:drawing>
      </w:r>
    </w:p>
    <w:p w14:paraId="308E8B71" w14:textId="77777777" w:rsidR="00176715" w:rsidRPr="00176715" w:rsidRDefault="00176715" w:rsidP="00176715">
      <w:pPr>
        <w:numPr>
          <w:ilvl w:val="1"/>
          <w:numId w:val="84"/>
        </w:numPr>
      </w:pPr>
      <w:r w:rsidRPr="00176715">
        <w:t>Construct a stem-and-leaf plot for the data.</w:t>
      </w:r>
    </w:p>
    <w:p w14:paraId="678848B6" w14:textId="77777777" w:rsidR="00176715" w:rsidRPr="00176715" w:rsidRDefault="00176715" w:rsidP="00176715">
      <w:pPr>
        <w:numPr>
          <w:ilvl w:val="1"/>
          <w:numId w:val="85"/>
        </w:numPr>
      </w:pPr>
      <w:r w:rsidRPr="00176715">
        <w:t>Construct a dot plot for the data.</w:t>
      </w:r>
    </w:p>
    <w:p w14:paraId="725A6613" w14:textId="77777777" w:rsidR="00176715" w:rsidRPr="00176715" w:rsidRDefault="00176715" w:rsidP="00176715">
      <w:pPr>
        <w:numPr>
          <w:ilvl w:val="1"/>
          <w:numId w:val="86"/>
        </w:numPr>
      </w:pPr>
      <w:r w:rsidRPr="00176715">
        <w:t>Comment on any observations that you glean from these two plots.</w:t>
      </w:r>
    </w:p>
    <w:p w14:paraId="110ADFB1" w14:textId="77777777" w:rsidR="00176715" w:rsidRPr="00176715" w:rsidRDefault="00176715" w:rsidP="00176715">
      <w:pPr>
        <w:numPr>
          <w:ilvl w:val="0"/>
          <w:numId w:val="80"/>
        </w:numPr>
      </w:pPr>
      <w:r w:rsidRPr="00176715">
        <w:rPr>
          <w:b/>
          <w:bCs/>
        </w:rPr>
        <w:t>2.40</w:t>
      </w:r>
      <w:r w:rsidRPr="00176715">
        <w:t> Good, relatively inexpensive prenatal care often can prevent a lifetime of expense owing to complications resulting from a baby's low birth weight. A survey of a random sample of 57 new mothers asked them to estimate how much they spent on prenatal care. The researcher tallied the results and presented them in the frequency distribution shown. Use these data to construct a histogram, a frequency polygon, and an ogive.</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840"/>
        <w:gridCol w:w="3324"/>
      </w:tblGrid>
      <w:tr w:rsidR="00176715" w:rsidRPr="00176715" w14:paraId="28AED30E" w14:textId="77777777">
        <w:trPr>
          <w:tblHeader/>
        </w:trPr>
        <w:tc>
          <w:tcPr>
            <w:tcW w:w="0" w:type="auto"/>
            <w:tcBorders>
              <w:top w:val="nil"/>
              <w:left w:val="nil"/>
              <w:bottom w:val="nil"/>
              <w:right w:val="nil"/>
            </w:tcBorders>
            <w:vAlign w:val="center"/>
            <w:hideMark/>
          </w:tcPr>
          <w:p w14:paraId="69343548" w14:textId="77777777" w:rsidR="00176715" w:rsidRPr="00176715" w:rsidRDefault="00176715" w:rsidP="00176715">
            <w:r w:rsidRPr="00176715">
              <w:rPr>
                <w:b/>
                <w:bCs/>
              </w:rPr>
              <w:t>Amount Spent on Prenatal Care</w:t>
            </w:r>
          </w:p>
        </w:tc>
        <w:tc>
          <w:tcPr>
            <w:tcW w:w="0" w:type="auto"/>
            <w:tcBorders>
              <w:top w:val="nil"/>
              <w:left w:val="nil"/>
              <w:bottom w:val="nil"/>
              <w:right w:val="nil"/>
            </w:tcBorders>
            <w:vAlign w:val="center"/>
            <w:hideMark/>
          </w:tcPr>
          <w:p w14:paraId="12ECFCE7" w14:textId="77777777" w:rsidR="00176715" w:rsidRPr="00176715" w:rsidRDefault="00176715" w:rsidP="00176715">
            <w:r w:rsidRPr="00176715">
              <w:rPr>
                <w:b/>
                <w:bCs/>
              </w:rPr>
              <w:t>Frequency of New Mothers</w:t>
            </w:r>
          </w:p>
        </w:tc>
      </w:tr>
      <w:tr w:rsidR="00176715" w:rsidRPr="00176715" w14:paraId="2DAA3A98" w14:textId="77777777">
        <w:tc>
          <w:tcPr>
            <w:tcW w:w="0" w:type="auto"/>
            <w:tcBorders>
              <w:top w:val="nil"/>
              <w:left w:val="nil"/>
              <w:bottom w:val="nil"/>
              <w:right w:val="nil"/>
            </w:tcBorders>
            <w:hideMark/>
          </w:tcPr>
          <w:p w14:paraId="55E38F36" w14:textId="77777777" w:rsidR="00176715" w:rsidRPr="00176715" w:rsidRDefault="00176715" w:rsidP="00176715">
            <w:r w:rsidRPr="00176715">
              <w:t>$ 0–under $100</w:t>
            </w:r>
          </w:p>
        </w:tc>
        <w:tc>
          <w:tcPr>
            <w:tcW w:w="0" w:type="auto"/>
            <w:tcBorders>
              <w:top w:val="nil"/>
              <w:left w:val="nil"/>
              <w:bottom w:val="nil"/>
              <w:right w:val="nil"/>
            </w:tcBorders>
            <w:hideMark/>
          </w:tcPr>
          <w:p w14:paraId="15F9DD44" w14:textId="77777777" w:rsidR="00176715" w:rsidRPr="00176715" w:rsidRDefault="00176715" w:rsidP="00176715">
            <w:r w:rsidRPr="00176715">
              <w:t>3</w:t>
            </w:r>
          </w:p>
        </w:tc>
      </w:tr>
      <w:tr w:rsidR="00176715" w:rsidRPr="00176715" w14:paraId="611221CB" w14:textId="77777777">
        <w:tc>
          <w:tcPr>
            <w:tcW w:w="0" w:type="auto"/>
            <w:tcBorders>
              <w:top w:val="nil"/>
              <w:left w:val="nil"/>
              <w:bottom w:val="nil"/>
              <w:right w:val="nil"/>
            </w:tcBorders>
            <w:hideMark/>
          </w:tcPr>
          <w:p w14:paraId="7696983B" w14:textId="77777777" w:rsidR="00176715" w:rsidRPr="00176715" w:rsidRDefault="00176715" w:rsidP="00176715">
            <w:r w:rsidRPr="00176715">
              <w:t>100–under 200</w:t>
            </w:r>
          </w:p>
        </w:tc>
        <w:tc>
          <w:tcPr>
            <w:tcW w:w="0" w:type="auto"/>
            <w:tcBorders>
              <w:top w:val="nil"/>
              <w:left w:val="nil"/>
              <w:bottom w:val="nil"/>
              <w:right w:val="nil"/>
            </w:tcBorders>
            <w:hideMark/>
          </w:tcPr>
          <w:p w14:paraId="0A5B066C" w14:textId="77777777" w:rsidR="00176715" w:rsidRPr="00176715" w:rsidRDefault="00176715" w:rsidP="00176715">
            <w:r w:rsidRPr="00176715">
              <w:t>6</w:t>
            </w:r>
          </w:p>
        </w:tc>
      </w:tr>
      <w:tr w:rsidR="00176715" w:rsidRPr="00176715" w14:paraId="168F2D63" w14:textId="77777777">
        <w:tc>
          <w:tcPr>
            <w:tcW w:w="0" w:type="auto"/>
            <w:tcBorders>
              <w:top w:val="nil"/>
              <w:left w:val="nil"/>
              <w:bottom w:val="nil"/>
              <w:right w:val="nil"/>
            </w:tcBorders>
            <w:hideMark/>
          </w:tcPr>
          <w:p w14:paraId="0FA74A4E" w14:textId="77777777" w:rsidR="00176715" w:rsidRPr="00176715" w:rsidRDefault="00176715" w:rsidP="00176715">
            <w:r w:rsidRPr="00176715">
              <w:t>200–under 300</w:t>
            </w:r>
          </w:p>
        </w:tc>
        <w:tc>
          <w:tcPr>
            <w:tcW w:w="0" w:type="auto"/>
            <w:tcBorders>
              <w:top w:val="nil"/>
              <w:left w:val="nil"/>
              <w:bottom w:val="nil"/>
              <w:right w:val="nil"/>
            </w:tcBorders>
            <w:hideMark/>
          </w:tcPr>
          <w:p w14:paraId="1FDA58D9" w14:textId="77777777" w:rsidR="00176715" w:rsidRPr="00176715" w:rsidRDefault="00176715" w:rsidP="00176715">
            <w:r w:rsidRPr="00176715">
              <w:t>12</w:t>
            </w:r>
          </w:p>
        </w:tc>
      </w:tr>
      <w:tr w:rsidR="00176715" w:rsidRPr="00176715" w14:paraId="2933AD3D" w14:textId="77777777">
        <w:tc>
          <w:tcPr>
            <w:tcW w:w="0" w:type="auto"/>
            <w:tcBorders>
              <w:top w:val="nil"/>
              <w:left w:val="nil"/>
              <w:bottom w:val="nil"/>
              <w:right w:val="nil"/>
            </w:tcBorders>
            <w:hideMark/>
          </w:tcPr>
          <w:p w14:paraId="0DCCFD6B" w14:textId="77777777" w:rsidR="00176715" w:rsidRPr="00176715" w:rsidRDefault="00176715" w:rsidP="00176715">
            <w:r w:rsidRPr="00176715">
              <w:t>300–under 400</w:t>
            </w:r>
          </w:p>
        </w:tc>
        <w:tc>
          <w:tcPr>
            <w:tcW w:w="0" w:type="auto"/>
            <w:tcBorders>
              <w:top w:val="nil"/>
              <w:left w:val="nil"/>
              <w:bottom w:val="nil"/>
              <w:right w:val="nil"/>
            </w:tcBorders>
            <w:hideMark/>
          </w:tcPr>
          <w:p w14:paraId="0C22AC2B" w14:textId="77777777" w:rsidR="00176715" w:rsidRPr="00176715" w:rsidRDefault="00176715" w:rsidP="00176715">
            <w:r w:rsidRPr="00176715">
              <w:t>19</w:t>
            </w:r>
          </w:p>
        </w:tc>
      </w:tr>
      <w:tr w:rsidR="00176715" w:rsidRPr="00176715" w14:paraId="03F0A9F1" w14:textId="77777777">
        <w:tc>
          <w:tcPr>
            <w:tcW w:w="0" w:type="auto"/>
            <w:tcBorders>
              <w:top w:val="nil"/>
              <w:left w:val="nil"/>
              <w:bottom w:val="nil"/>
              <w:right w:val="nil"/>
            </w:tcBorders>
            <w:hideMark/>
          </w:tcPr>
          <w:p w14:paraId="3E89B8CE" w14:textId="77777777" w:rsidR="00176715" w:rsidRPr="00176715" w:rsidRDefault="00176715" w:rsidP="00176715">
            <w:r w:rsidRPr="00176715">
              <w:t>400–under 500</w:t>
            </w:r>
          </w:p>
        </w:tc>
        <w:tc>
          <w:tcPr>
            <w:tcW w:w="0" w:type="auto"/>
            <w:tcBorders>
              <w:top w:val="nil"/>
              <w:left w:val="nil"/>
              <w:bottom w:val="nil"/>
              <w:right w:val="nil"/>
            </w:tcBorders>
            <w:hideMark/>
          </w:tcPr>
          <w:p w14:paraId="448380CA" w14:textId="77777777" w:rsidR="00176715" w:rsidRPr="00176715" w:rsidRDefault="00176715" w:rsidP="00176715">
            <w:r w:rsidRPr="00176715">
              <w:t>11</w:t>
            </w:r>
          </w:p>
        </w:tc>
      </w:tr>
      <w:tr w:rsidR="00176715" w:rsidRPr="00176715" w14:paraId="25E0ACB6" w14:textId="77777777">
        <w:tc>
          <w:tcPr>
            <w:tcW w:w="0" w:type="auto"/>
            <w:tcBorders>
              <w:top w:val="nil"/>
              <w:left w:val="nil"/>
              <w:bottom w:val="nil"/>
              <w:right w:val="nil"/>
            </w:tcBorders>
            <w:hideMark/>
          </w:tcPr>
          <w:p w14:paraId="42B42CE3" w14:textId="77777777" w:rsidR="00176715" w:rsidRPr="00176715" w:rsidRDefault="00176715" w:rsidP="00176715">
            <w:r w:rsidRPr="00176715">
              <w:t>500–under 600</w:t>
            </w:r>
          </w:p>
        </w:tc>
        <w:tc>
          <w:tcPr>
            <w:tcW w:w="0" w:type="auto"/>
            <w:tcBorders>
              <w:top w:val="nil"/>
              <w:left w:val="nil"/>
              <w:bottom w:val="nil"/>
              <w:right w:val="nil"/>
            </w:tcBorders>
            <w:hideMark/>
          </w:tcPr>
          <w:p w14:paraId="152ACBFF" w14:textId="77777777" w:rsidR="00176715" w:rsidRPr="00176715" w:rsidRDefault="00176715" w:rsidP="00176715">
            <w:r w:rsidRPr="00176715">
              <w:t>6</w:t>
            </w:r>
          </w:p>
        </w:tc>
      </w:tr>
    </w:tbl>
    <w:p w14:paraId="374E8900" w14:textId="77777777" w:rsidR="00176715" w:rsidRPr="00176715" w:rsidRDefault="00176715" w:rsidP="00176715">
      <w:pPr>
        <w:numPr>
          <w:ilvl w:val="0"/>
          <w:numId w:val="80"/>
        </w:numPr>
      </w:pPr>
      <w:r w:rsidRPr="00176715">
        <w:rPr>
          <w:b/>
          <w:bCs/>
        </w:rPr>
        <w:t>2.41</w:t>
      </w:r>
      <w:r w:rsidRPr="00176715">
        <w:t xml:space="preserve"> A consumer group surveyed food prices at 87 stores on the East Coast. Among the food prices being measured was that of sugar. From the data collected, the group constructed the frequency distribution of the prices of 5 pounds of Domino's </w:t>
      </w:r>
      <w:r w:rsidRPr="00176715">
        <w:lastRenderedPageBreak/>
        <w:t>sugar in the stores surveyed. Compute a histogram, a frequency polygon, and an ogive for the following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350"/>
        <w:gridCol w:w="1568"/>
      </w:tblGrid>
      <w:tr w:rsidR="00176715" w:rsidRPr="00176715" w14:paraId="19116C17" w14:textId="77777777">
        <w:trPr>
          <w:tblHeader/>
        </w:trPr>
        <w:tc>
          <w:tcPr>
            <w:tcW w:w="0" w:type="auto"/>
            <w:tcBorders>
              <w:top w:val="nil"/>
              <w:left w:val="nil"/>
              <w:bottom w:val="nil"/>
              <w:right w:val="nil"/>
            </w:tcBorders>
            <w:vAlign w:val="center"/>
            <w:hideMark/>
          </w:tcPr>
          <w:p w14:paraId="5AEA9865" w14:textId="77777777" w:rsidR="00176715" w:rsidRPr="00176715" w:rsidRDefault="00176715" w:rsidP="00176715">
            <w:r w:rsidRPr="00176715">
              <w:rPr>
                <w:b/>
                <w:bCs/>
              </w:rPr>
              <w:t>Price</w:t>
            </w:r>
          </w:p>
        </w:tc>
        <w:tc>
          <w:tcPr>
            <w:tcW w:w="0" w:type="auto"/>
            <w:tcBorders>
              <w:top w:val="nil"/>
              <w:left w:val="nil"/>
              <w:bottom w:val="nil"/>
              <w:right w:val="nil"/>
            </w:tcBorders>
            <w:vAlign w:val="center"/>
            <w:hideMark/>
          </w:tcPr>
          <w:p w14:paraId="74E53AE5" w14:textId="77777777" w:rsidR="00176715" w:rsidRPr="00176715" w:rsidRDefault="00176715" w:rsidP="00176715">
            <w:r w:rsidRPr="00176715">
              <w:rPr>
                <w:b/>
                <w:bCs/>
              </w:rPr>
              <w:t>Frequency</w:t>
            </w:r>
          </w:p>
        </w:tc>
      </w:tr>
      <w:tr w:rsidR="00176715" w:rsidRPr="00176715" w14:paraId="7E44D5FB" w14:textId="77777777">
        <w:tc>
          <w:tcPr>
            <w:tcW w:w="0" w:type="auto"/>
            <w:tcBorders>
              <w:top w:val="nil"/>
              <w:left w:val="nil"/>
              <w:bottom w:val="nil"/>
              <w:right w:val="nil"/>
            </w:tcBorders>
            <w:hideMark/>
          </w:tcPr>
          <w:p w14:paraId="4C6C5C70" w14:textId="77777777" w:rsidR="00176715" w:rsidRPr="00176715" w:rsidRDefault="00176715" w:rsidP="00176715">
            <w:r w:rsidRPr="00176715">
              <w:t>$1.75–under $1.90</w:t>
            </w:r>
          </w:p>
        </w:tc>
        <w:tc>
          <w:tcPr>
            <w:tcW w:w="0" w:type="auto"/>
            <w:tcBorders>
              <w:top w:val="nil"/>
              <w:left w:val="nil"/>
              <w:bottom w:val="nil"/>
              <w:right w:val="nil"/>
            </w:tcBorders>
            <w:hideMark/>
          </w:tcPr>
          <w:p w14:paraId="7423035C" w14:textId="77777777" w:rsidR="00176715" w:rsidRPr="00176715" w:rsidRDefault="00176715" w:rsidP="00176715">
            <w:r w:rsidRPr="00176715">
              <w:t>9</w:t>
            </w:r>
          </w:p>
        </w:tc>
      </w:tr>
      <w:tr w:rsidR="00176715" w:rsidRPr="00176715" w14:paraId="5AD76BB1" w14:textId="77777777">
        <w:tc>
          <w:tcPr>
            <w:tcW w:w="0" w:type="auto"/>
            <w:tcBorders>
              <w:top w:val="nil"/>
              <w:left w:val="nil"/>
              <w:bottom w:val="nil"/>
              <w:right w:val="nil"/>
            </w:tcBorders>
            <w:hideMark/>
          </w:tcPr>
          <w:p w14:paraId="31D1FE3D" w14:textId="77777777" w:rsidR="00176715" w:rsidRPr="00176715" w:rsidRDefault="00176715" w:rsidP="00176715">
            <w:r w:rsidRPr="00176715">
              <w:t>1.90–under 2.05</w:t>
            </w:r>
          </w:p>
        </w:tc>
        <w:tc>
          <w:tcPr>
            <w:tcW w:w="0" w:type="auto"/>
            <w:tcBorders>
              <w:top w:val="nil"/>
              <w:left w:val="nil"/>
              <w:bottom w:val="nil"/>
              <w:right w:val="nil"/>
            </w:tcBorders>
            <w:hideMark/>
          </w:tcPr>
          <w:p w14:paraId="60132DF8" w14:textId="77777777" w:rsidR="00176715" w:rsidRPr="00176715" w:rsidRDefault="00176715" w:rsidP="00176715">
            <w:r w:rsidRPr="00176715">
              <w:t>14</w:t>
            </w:r>
          </w:p>
        </w:tc>
      </w:tr>
      <w:tr w:rsidR="00176715" w:rsidRPr="00176715" w14:paraId="33B37C37" w14:textId="77777777">
        <w:tc>
          <w:tcPr>
            <w:tcW w:w="0" w:type="auto"/>
            <w:tcBorders>
              <w:top w:val="nil"/>
              <w:left w:val="nil"/>
              <w:bottom w:val="nil"/>
              <w:right w:val="nil"/>
            </w:tcBorders>
            <w:hideMark/>
          </w:tcPr>
          <w:p w14:paraId="154B5506" w14:textId="77777777" w:rsidR="00176715" w:rsidRPr="00176715" w:rsidRDefault="00176715" w:rsidP="00176715">
            <w:r w:rsidRPr="00176715">
              <w:t>2.05–under2.20</w:t>
            </w:r>
          </w:p>
        </w:tc>
        <w:tc>
          <w:tcPr>
            <w:tcW w:w="0" w:type="auto"/>
            <w:tcBorders>
              <w:top w:val="nil"/>
              <w:left w:val="nil"/>
              <w:bottom w:val="nil"/>
              <w:right w:val="nil"/>
            </w:tcBorders>
            <w:hideMark/>
          </w:tcPr>
          <w:p w14:paraId="060973FE" w14:textId="77777777" w:rsidR="00176715" w:rsidRPr="00176715" w:rsidRDefault="00176715" w:rsidP="00176715">
            <w:r w:rsidRPr="00176715">
              <w:t>17</w:t>
            </w:r>
          </w:p>
        </w:tc>
      </w:tr>
      <w:tr w:rsidR="00176715" w:rsidRPr="00176715" w14:paraId="79802A03" w14:textId="77777777">
        <w:tc>
          <w:tcPr>
            <w:tcW w:w="0" w:type="auto"/>
            <w:tcBorders>
              <w:top w:val="nil"/>
              <w:left w:val="nil"/>
              <w:bottom w:val="nil"/>
              <w:right w:val="nil"/>
            </w:tcBorders>
            <w:hideMark/>
          </w:tcPr>
          <w:p w14:paraId="07B11284" w14:textId="77777777" w:rsidR="00176715" w:rsidRPr="00176715" w:rsidRDefault="00176715" w:rsidP="00176715">
            <w:r w:rsidRPr="00176715">
              <w:t>2.20–under 2.35</w:t>
            </w:r>
          </w:p>
        </w:tc>
        <w:tc>
          <w:tcPr>
            <w:tcW w:w="0" w:type="auto"/>
            <w:tcBorders>
              <w:top w:val="nil"/>
              <w:left w:val="nil"/>
              <w:bottom w:val="nil"/>
              <w:right w:val="nil"/>
            </w:tcBorders>
            <w:hideMark/>
          </w:tcPr>
          <w:p w14:paraId="2F1FFED6" w14:textId="77777777" w:rsidR="00176715" w:rsidRPr="00176715" w:rsidRDefault="00176715" w:rsidP="00176715">
            <w:r w:rsidRPr="00176715">
              <w:t>16</w:t>
            </w:r>
          </w:p>
        </w:tc>
      </w:tr>
      <w:tr w:rsidR="00176715" w:rsidRPr="00176715" w14:paraId="6920D6E6" w14:textId="77777777">
        <w:tc>
          <w:tcPr>
            <w:tcW w:w="0" w:type="auto"/>
            <w:tcBorders>
              <w:top w:val="nil"/>
              <w:left w:val="nil"/>
              <w:bottom w:val="nil"/>
              <w:right w:val="nil"/>
            </w:tcBorders>
            <w:hideMark/>
          </w:tcPr>
          <w:p w14:paraId="44D89FDD" w14:textId="77777777" w:rsidR="00176715" w:rsidRPr="00176715" w:rsidRDefault="00176715" w:rsidP="00176715">
            <w:r w:rsidRPr="00176715">
              <w:t>2.35–under 2.50</w:t>
            </w:r>
          </w:p>
        </w:tc>
        <w:tc>
          <w:tcPr>
            <w:tcW w:w="0" w:type="auto"/>
            <w:tcBorders>
              <w:top w:val="nil"/>
              <w:left w:val="nil"/>
              <w:bottom w:val="nil"/>
              <w:right w:val="nil"/>
            </w:tcBorders>
            <w:hideMark/>
          </w:tcPr>
          <w:p w14:paraId="4579B4FB" w14:textId="77777777" w:rsidR="00176715" w:rsidRPr="00176715" w:rsidRDefault="00176715" w:rsidP="00176715">
            <w:r w:rsidRPr="00176715">
              <w:t>18</w:t>
            </w:r>
          </w:p>
        </w:tc>
      </w:tr>
      <w:tr w:rsidR="00176715" w:rsidRPr="00176715" w14:paraId="277AF791" w14:textId="77777777">
        <w:tc>
          <w:tcPr>
            <w:tcW w:w="0" w:type="auto"/>
            <w:tcBorders>
              <w:top w:val="nil"/>
              <w:left w:val="nil"/>
              <w:bottom w:val="nil"/>
              <w:right w:val="nil"/>
            </w:tcBorders>
            <w:hideMark/>
          </w:tcPr>
          <w:p w14:paraId="2BE12DF7" w14:textId="77777777" w:rsidR="00176715" w:rsidRPr="00176715" w:rsidRDefault="00176715" w:rsidP="00176715">
            <w:r w:rsidRPr="00176715">
              <w:t>2.50–under 2.65</w:t>
            </w:r>
          </w:p>
        </w:tc>
        <w:tc>
          <w:tcPr>
            <w:tcW w:w="0" w:type="auto"/>
            <w:tcBorders>
              <w:top w:val="nil"/>
              <w:left w:val="nil"/>
              <w:bottom w:val="nil"/>
              <w:right w:val="nil"/>
            </w:tcBorders>
            <w:hideMark/>
          </w:tcPr>
          <w:p w14:paraId="78AD3298" w14:textId="77777777" w:rsidR="00176715" w:rsidRPr="00176715" w:rsidRDefault="00176715" w:rsidP="00176715">
            <w:r w:rsidRPr="00176715">
              <w:t>8</w:t>
            </w:r>
          </w:p>
        </w:tc>
      </w:tr>
      <w:tr w:rsidR="00176715" w:rsidRPr="00176715" w14:paraId="30EC6D3A" w14:textId="77777777">
        <w:tc>
          <w:tcPr>
            <w:tcW w:w="0" w:type="auto"/>
            <w:tcBorders>
              <w:top w:val="nil"/>
              <w:left w:val="nil"/>
              <w:bottom w:val="nil"/>
              <w:right w:val="nil"/>
            </w:tcBorders>
            <w:hideMark/>
          </w:tcPr>
          <w:p w14:paraId="33784361" w14:textId="77777777" w:rsidR="00176715" w:rsidRPr="00176715" w:rsidRDefault="00176715" w:rsidP="00176715">
            <w:r w:rsidRPr="00176715">
              <w:t>2.65–under 2.80</w:t>
            </w:r>
          </w:p>
        </w:tc>
        <w:tc>
          <w:tcPr>
            <w:tcW w:w="0" w:type="auto"/>
            <w:tcBorders>
              <w:top w:val="nil"/>
              <w:left w:val="nil"/>
              <w:bottom w:val="nil"/>
              <w:right w:val="nil"/>
            </w:tcBorders>
            <w:hideMark/>
          </w:tcPr>
          <w:p w14:paraId="27BDA194" w14:textId="77777777" w:rsidR="00176715" w:rsidRPr="00176715" w:rsidRDefault="00176715" w:rsidP="00176715">
            <w:r w:rsidRPr="00176715">
              <w:t>5</w:t>
            </w:r>
          </w:p>
        </w:tc>
      </w:tr>
    </w:tbl>
    <w:p w14:paraId="79272854" w14:textId="77777777" w:rsidR="00176715" w:rsidRPr="00176715" w:rsidRDefault="00176715" w:rsidP="00176715">
      <w:pPr>
        <w:numPr>
          <w:ilvl w:val="0"/>
          <w:numId w:val="80"/>
        </w:numPr>
      </w:pPr>
      <w:r w:rsidRPr="00176715">
        <w:rPr>
          <w:b/>
          <w:bCs/>
        </w:rPr>
        <w:t>2.42</w:t>
      </w:r>
      <w:r w:rsidRPr="00176715">
        <w:t> The top music genres according to SoundScan for a recent year are R&amp;B, Alternative (Rock), Rap, and Country. These and other music genres along with the number of albums sold in each (in millions) are shown.</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613"/>
        <w:gridCol w:w="1800"/>
      </w:tblGrid>
      <w:tr w:rsidR="00176715" w:rsidRPr="00176715" w14:paraId="0FA35310" w14:textId="77777777">
        <w:trPr>
          <w:tblHeader/>
        </w:trPr>
        <w:tc>
          <w:tcPr>
            <w:tcW w:w="0" w:type="auto"/>
            <w:tcBorders>
              <w:top w:val="nil"/>
              <w:left w:val="nil"/>
              <w:bottom w:val="nil"/>
              <w:right w:val="nil"/>
            </w:tcBorders>
            <w:vAlign w:val="center"/>
            <w:hideMark/>
          </w:tcPr>
          <w:p w14:paraId="6E430BAF" w14:textId="77777777" w:rsidR="00176715" w:rsidRPr="00176715" w:rsidRDefault="00176715" w:rsidP="00176715">
            <w:r w:rsidRPr="00176715">
              <w:rPr>
                <w:b/>
                <w:bCs/>
              </w:rPr>
              <w:t>Genre</w:t>
            </w:r>
          </w:p>
        </w:tc>
        <w:tc>
          <w:tcPr>
            <w:tcW w:w="0" w:type="auto"/>
            <w:tcBorders>
              <w:top w:val="nil"/>
              <w:left w:val="nil"/>
              <w:bottom w:val="nil"/>
              <w:right w:val="nil"/>
            </w:tcBorders>
            <w:vAlign w:val="center"/>
            <w:hideMark/>
          </w:tcPr>
          <w:p w14:paraId="1D242B71" w14:textId="77777777" w:rsidR="00176715" w:rsidRPr="00176715" w:rsidRDefault="00176715" w:rsidP="00176715">
            <w:r w:rsidRPr="00176715">
              <w:rPr>
                <w:b/>
                <w:bCs/>
              </w:rPr>
              <w:t>Albums Sold</w:t>
            </w:r>
          </w:p>
        </w:tc>
      </w:tr>
      <w:tr w:rsidR="00176715" w:rsidRPr="00176715" w14:paraId="09954AB0" w14:textId="77777777">
        <w:tc>
          <w:tcPr>
            <w:tcW w:w="0" w:type="auto"/>
            <w:tcBorders>
              <w:top w:val="nil"/>
              <w:left w:val="nil"/>
              <w:bottom w:val="nil"/>
              <w:right w:val="nil"/>
            </w:tcBorders>
            <w:hideMark/>
          </w:tcPr>
          <w:p w14:paraId="07B64B75" w14:textId="77777777" w:rsidR="00176715" w:rsidRPr="00176715" w:rsidRDefault="00176715" w:rsidP="00176715">
            <w:r w:rsidRPr="00176715">
              <w:t>R&amp;B</w:t>
            </w:r>
          </w:p>
        </w:tc>
        <w:tc>
          <w:tcPr>
            <w:tcW w:w="0" w:type="auto"/>
            <w:tcBorders>
              <w:top w:val="nil"/>
              <w:left w:val="nil"/>
              <w:bottom w:val="nil"/>
              <w:right w:val="nil"/>
            </w:tcBorders>
            <w:hideMark/>
          </w:tcPr>
          <w:p w14:paraId="77797548" w14:textId="77777777" w:rsidR="00176715" w:rsidRPr="00176715" w:rsidRDefault="00176715" w:rsidP="00176715">
            <w:r w:rsidRPr="00176715">
              <w:t>146.4</w:t>
            </w:r>
          </w:p>
        </w:tc>
      </w:tr>
      <w:tr w:rsidR="00176715" w:rsidRPr="00176715" w14:paraId="54A9965A" w14:textId="77777777">
        <w:tc>
          <w:tcPr>
            <w:tcW w:w="0" w:type="auto"/>
            <w:tcBorders>
              <w:top w:val="nil"/>
              <w:left w:val="nil"/>
              <w:bottom w:val="nil"/>
              <w:right w:val="nil"/>
            </w:tcBorders>
            <w:hideMark/>
          </w:tcPr>
          <w:p w14:paraId="3F5EFB68" w14:textId="77777777" w:rsidR="00176715" w:rsidRPr="00176715" w:rsidRDefault="00176715" w:rsidP="00176715">
            <w:r w:rsidRPr="00176715">
              <w:t>Alternative</w:t>
            </w:r>
          </w:p>
        </w:tc>
        <w:tc>
          <w:tcPr>
            <w:tcW w:w="0" w:type="auto"/>
            <w:tcBorders>
              <w:top w:val="nil"/>
              <w:left w:val="nil"/>
              <w:bottom w:val="nil"/>
              <w:right w:val="nil"/>
            </w:tcBorders>
            <w:hideMark/>
          </w:tcPr>
          <w:p w14:paraId="39DFAAD6" w14:textId="77777777" w:rsidR="00176715" w:rsidRPr="00176715" w:rsidRDefault="00176715" w:rsidP="00176715">
            <w:r w:rsidRPr="00176715">
              <w:t>102.6</w:t>
            </w:r>
          </w:p>
        </w:tc>
      </w:tr>
      <w:tr w:rsidR="00176715" w:rsidRPr="00176715" w14:paraId="1C7FE8A8" w14:textId="77777777">
        <w:tc>
          <w:tcPr>
            <w:tcW w:w="0" w:type="auto"/>
            <w:tcBorders>
              <w:top w:val="nil"/>
              <w:left w:val="nil"/>
              <w:bottom w:val="nil"/>
              <w:right w:val="nil"/>
            </w:tcBorders>
            <w:hideMark/>
          </w:tcPr>
          <w:p w14:paraId="08F9E6E5" w14:textId="77777777" w:rsidR="00176715" w:rsidRPr="00176715" w:rsidRDefault="00176715" w:rsidP="00176715">
            <w:r w:rsidRPr="00176715">
              <w:lastRenderedPageBreak/>
              <w:t>Rap</w:t>
            </w:r>
          </w:p>
        </w:tc>
        <w:tc>
          <w:tcPr>
            <w:tcW w:w="0" w:type="auto"/>
            <w:tcBorders>
              <w:top w:val="nil"/>
              <w:left w:val="nil"/>
              <w:bottom w:val="nil"/>
              <w:right w:val="nil"/>
            </w:tcBorders>
            <w:hideMark/>
          </w:tcPr>
          <w:p w14:paraId="761B9DC1" w14:textId="77777777" w:rsidR="00176715" w:rsidRPr="00176715" w:rsidRDefault="00176715" w:rsidP="00176715">
            <w:r w:rsidRPr="00176715">
              <w:t>73.7</w:t>
            </w:r>
          </w:p>
        </w:tc>
      </w:tr>
      <w:tr w:rsidR="00176715" w:rsidRPr="00176715" w14:paraId="09432FD9" w14:textId="77777777">
        <w:tc>
          <w:tcPr>
            <w:tcW w:w="0" w:type="auto"/>
            <w:tcBorders>
              <w:top w:val="nil"/>
              <w:left w:val="nil"/>
              <w:bottom w:val="nil"/>
              <w:right w:val="nil"/>
            </w:tcBorders>
            <w:hideMark/>
          </w:tcPr>
          <w:p w14:paraId="720D2C1A" w14:textId="77777777" w:rsidR="00176715" w:rsidRPr="00176715" w:rsidRDefault="00176715" w:rsidP="00176715">
            <w:r w:rsidRPr="00176715">
              <w:t>Country</w:t>
            </w:r>
          </w:p>
        </w:tc>
        <w:tc>
          <w:tcPr>
            <w:tcW w:w="0" w:type="auto"/>
            <w:tcBorders>
              <w:top w:val="nil"/>
              <w:left w:val="nil"/>
              <w:bottom w:val="nil"/>
              <w:right w:val="nil"/>
            </w:tcBorders>
            <w:hideMark/>
          </w:tcPr>
          <w:p w14:paraId="7E61CEB0" w14:textId="77777777" w:rsidR="00176715" w:rsidRPr="00176715" w:rsidRDefault="00176715" w:rsidP="00176715">
            <w:r w:rsidRPr="00176715">
              <w:t>64.5</w:t>
            </w:r>
          </w:p>
        </w:tc>
      </w:tr>
      <w:tr w:rsidR="00176715" w:rsidRPr="00176715" w14:paraId="2FB18350" w14:textId="77777777">
        <w:tc>
          <w:tcPr>
            <w:tcW w:w="0" w:type="auto"/>
            <w:tcBorders>
              <w:top w:val="nil"/>
              <w:left w:val="nil"/>
              <w:bottom w:val="nil"/>
              <w:right w:val="nil"/>
            </w:tcBorders>
            <w:hideMark/>
          </w:tcPr>
          <w:p w14:paraId="718F5FB0" w14:textId="77777777" w:rsidR="00176715" w:rsidRPr="00176715" w:rsidRDefault="00176715" w:rsidP="00176715">
            <w:r w:rsidRPr="00176715">
              <w:t>Soundtrack</w:t>
            </w:r>
          </w:p>
        </w:tc>
        <w:tc>
          <w:tcPr>
            <w:tcW w:w="0" w:type="auto"/>
            <w:tcBorders>
              <w:top w:val="nil"/>
              <w:left w:val="nil"/>
              <w:bottom w:val="nil"/>
              <w:right w:val="nil"/>
            </w:tcBorders>
            <w:hideMark/>
          </w:tcPr>
          <w:p w14:paraId="2456C432" w14:textId="77777777" w:rsidR="00176715" w:rsidRPr="00176715" w:rsidRDefault="00176715" w:rsidP="00176715">
            <w:r w:rsidRPr="00176715">
              <w:t>56.4</w:t>
            </w:r>
          </w:p>
        </w:tc>
      </w:tr>
      <w:tr w:rsidR="00176715" w:rsidRPr="00176715" w14:paraId="6C446819" w14:textId="77777777">
        <w:tc>
          <w:tcPr>
            <w:tcW w:w="0" w:type="auto"/>
            <w:tcBorders>
              <w:top w:val="nil"/>
              <w:left w:val="nil"/>
              <w:bottom w:val="nil"/>
              <w:right w:val="nil"/>
            </w:tcBorders>
            <w:hideMark/>
          </w:tcPr>
          <w:p w14:paraId="48076309" w14:textId="77777777" w:rsidR="00176715" w:rsidRPr="00176715" w:rsidRDefault="00176715" w:rsidP="00176715">
            <w:r w:rsidRPr="00176715">
              <w:t>Metal</w:t>
            </w:r>
          </w:p>
        </w:tc>
        <w:tc>
          <w:tcPr>
            <w:tcW w:w="0" w:type="auto"/>
            <w:tcBorders>
              <w:top w:val="nil"/>
              <w:left w:val="nil"/>
              <w:bottom w:val="nil"/>
              <w:right w:val="nil"/>
            </w:tcBorders>
            <w:hideMark/>
          </w:tcPr>
          <w:p w14:paraId="5E6F3B57" w14:textId="77777777" w:rsidR="00176715" w:rsidRPr="00176715" w:rsidRDefault="00176715" w:rsidP="00176715">
            <w:r w:rsidRPr="00176715">
              <w:t>26.6</w:t>
            </w:r>
          </w:p>
        </w:tc>
      </w:tr>
      <w:tr w:rsidR="00176715" w:rsidRPr="00176715" w14:paraId="590B524C" w14:textId="77777777">
        <w:tc>
          <w:tcPr>
            <w:tcW w:w="0" w:type="auto"/>
            <w:tcBorders>
              <w:top w:val="nil"/>
              <w:left w:val="nil"/>
              <w:bottom w:val="nil"/>
              <w:right w:val="nil"/>
            </w:tcBorders>
            <w:hideMark/>
          </w:tcPr>
          <w:p w14:paraId="175A6BB7" w14:textId="77777777" w:rsidR="00176715" w:rsidRPr="00176715" w:rsidRDefault="00176715" w:rsidP="00176715">
            <w:r w:rsidRPr="00176715">
              <w:t>Classical</w:t>
            </w:r>
          </w:p>
        </w:tc>
        <w:tc>
          <w:tcPr>
            <w:tcW w:w="0" w:type="auto"/>
            <w:tcBorders>
              <w:top w:val="nil"/>
              <w:left w:val="nil"/>
              <w:bottom w:val="nil"/>
              <w:right w:val="nil"/>
            </w:tcBorders>
            <w:hideMark/>
          </w:tcPr>
          <w:p w14:paraId="02E2FCDD" w14:textId="77777777" w:rsidR="00176715" w:rsidRPr="00176715" w:rsidRDefault="00176715" w:rsidP="00176715">
            <w:r w:rsidRPr="00176715">
              <w:t>14.8</w:t>
            </w:r>
          </w:p>
        </w:tc>
      </w:tr>
      <w:tr w:rsidR="00176715" w:rsidRPr="00176715" w14:paraId="6B35F1AE" w14:textId="77777777">
        <w:tc>
          <w:tcPr>
            <w:tcW w:w="0" w:type="auto"/>
            <w:tcBorders>
              <w:top w:val="nil"/>
              <w:left w:val="nil"/>
              <w:bottom w:val="nil"/>
              <w:right w:val="nil"/>
            </w:tcBorders>
            <w:hideMark/>
          </w:tcPr>
          <w:p w14:paraId="2261074E" w14:textId="77777777" w:rsidR="00176715" w:rsidRPr="00176715" w:rsidRDefault="00176715" w:rsidP="00176715">
            <w:r w:rsidRPr="00176715">
              <w:t>Latin</w:t>
            </w:r>
          </w:p>
        </w:tc>
        <w:tc>
          <w:tcPr>
            <w:tcW w:w="0" w:type="auto"/>
            <w:tcBorders>
              <w:top w:val="nil"/>
              <w:left w:val="nil"/>
              <w:bottom w:val="nil"/>
              <w:right w:val="nil"/>
            </w:tcBorders>
            <w:hideMark/>
          </w:tcPr>
          <w:p w14:paraId="7F61EFB5" w14:textId="77777777" w:rsidR="00176715" w:rsidRPr="00176715" w:rsidRDefault="00176715" w:rsidP="00176715">
            <w:r w:rsidRPr="00176715">
              <w:t>14.5</w:t>
            </w:r>
          </w:p>
        </w:tc>
      </w:tr>
    </w:tbl>
    <w:p w14:paraId="0F859507" w14:textId="77777777" w:rsidR="00176715" w:rsidRPr="00176715" w:rsidRDefault="00176715" w:rsidP="00176715">
      <w:pPr>
        <w:numPr>
          <w:ilvl w:val="1"/>
          <w:numId w:val="87"/>
        </w:numPr>
      </w:pPr>
      <w:r w:rsidRPr="00176715">
        <w:t>Construct a pie chart for these data displaying the percentage of the whole that each of these genres represents.</w:t>
      </w:r>
    </w:p>
    <w:p w14:paraId="12B2E7EA" w14:textId="77777777" w:rsidR="00176715" w:rsidRPr="00176715" w:rsidRDefault="00176715" w:rsidP="00176715">
      <w:pPr>
        <w:numPr>
          <w:ilvl w:val="1"/>
          <w:numId w:val="88"/>
        </w:numPr>
      </w:pPr>
      <w:r w:rsidRPr="00176715">
        <w:t>Construct a bar chart for these data.</w:t>
      </w:r>
    </w:p>
    <w:p w14:paraId="7477C296" w14:textId="77777777" w:rsidR="00176715" w:rsidRPr="00176715" w:rsidRDefault="00176715" w:rsidP="00176715">
      <w:pPr>
        <w:numPr>
          <w:ilvl w:val="1"/>
          <w:numId w:val="89"/>
        </w:numPr>
      </w:pPr>
      <w:r w:rsidRPr="00176715">
        <w:t>Compare and contrast the displays of the pie chart and the bar chart.</w:t>
      </w:r>
    </w:p>
    <w:p w14:paraId="3170F8BE" w14:textId="77777777" w:rsidR="00176715" w:rsidRPr="00176715" w:rsidRDefault="00176715" w:rsidP="00176715">
      <w:pPr>
        <w:numPr>
          <w:ilvl w:val="0"/>
          <w:numId w:val="80"/>
        </w:numPr>
      </w:pPr>
      <w:r w:rsidRPr="00176715">
        <w:rPr>
          <w:b/>
          <w:bCs/>
        </w:rPr>
        <w:t>2.43</w:t>
      </w:r>
      <w:r w:rsidRPr="00176715">
        <w:t> The following figures for U.S. imports of agricultural products and manufactured goods were taken from selected years over a 30-year period (in $ billions). The source of the data is the U.S. International Trade Administration. Construct a scatter plot for these data and determine whether any relationship is apparent between the U.S. imports of agricultural products and the U.S. imports of manufactured goods during this time period.</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734"/>
        <w:gridCol w:w="2714"/>
      </w:tblGrid>
      <w:tr w:rsidR="00176715" w:rsidRPr="00176715" w14:paraId="33A267EB" w14:textId="77777777">
        <w:trPr>
          <w:tblHeader/>
        </w:trPr>
        <w:tc>
          <w:tcPr>
            <w:tcW w:w="0" w:type="auto"/>
            <w:tcBorders>
              <w:top w:val="nil"/>
              <w:left w:val="nil"/>
              <w:bottom w:val="nil"/>
              <w:right w:val="nil"/>
            </w:tcBorders>
            <w:vAlign w:val="center"/>
            <w:hideMark/>
          </w:tcPr>
          <w:p w14:paraId="56035B6D" w14:textId="77777777" w:rsidR="00176715" w:rsidRPr="00176715" w:rsidRDefault="00176715" w:rsidP="00176715">
            <w:r w:rsidRPr="00176715">
              <w:rPr>
                <w:b/>
                <w:bCs/>
              </w:rPr>
              <w:t>Agricultural Products</w:t>
            </w:r>
          </w:p>
        </w:tc>
        <w:tc>
          <w:tcPr>
            <w:tcW w:w="0" w:type="auto"/>
            <w:tcBorders>
              <w:top w:val="nil"/>
              <w:left w:val="nil"/>
              <w:bottom w:val="nil"/>
              <w:right w:val="nil"/>
            </w:tcBorders>
            <w:vAlign w:val="center"/>
            <w:hideMark/>
          </w:tcPr>
          <w:p w14:paraId="59D74C99" w14:textId="77777777" w:rsidR="00176715" w:rsidRPr="00176715" w:rsidRDefault="00176715" w:rsidP="00176715">
            <w:r w:rsidRPr="00176715">
              <w:rPr>
                <w:b/>
                <w:bCs/>
              </w:rPr>
              <w:t>Manufactured Goods</w:t>
            </w:r>
          </w:p>
        </w:tc>
      </w:tr>
      <w:tr w:rsidR="00176715" w:rsidRPr="00176715" w14:paraId="7DEC58F2" w14:textId="77777777">
        <w:tc>
          <w:tcPr>
            <w:tcW w:w="0" w:type="auto"/>
            <w:tcBorders>
              <w:top w:val="nil"/>
              <w:left w:val="nil"/>
              <w:bottom w:val="nil"/>
              <w:right w:val="nil"/>
            </w:tcBorders>
            <w:hideMark/>
          </w:tcPr>
          <w:p w14:paraId="78797025" w14:textId="77777777" w:rsidR="00176715" w:rsidRPr="00176715" w:rsidRDefault="00176715" w:rsidP="00176715">
            <w:r w:rsidRPr="00176715">
              <w:t>5.8</w:t>
            </w:r>
          </w:p>
        </w:tc>
        <w:tc>
          <w:tcPr>
            <w:tcW w:w="0" w:type="auto"/>
            <w:tcBorders>
              <w:top w:val="nil"/>
              <w:left w:val="nil"/>
              <w:bottom w:val="nil"/>
              <w:right w:val="nil"/>
            </w:tcBorders>
            <w:hideMark/>
          </w:tcPr>
          <w:p w14:paraId="65D02A1C" w14:textId="77777777" w:rsidR="00176715" w:rsidRPr="00176715" w:rsidRDefault="00176715" w:rsidP="00176715">
            <w:r w:rsidRPr="00176715">
              <w:t>27.3</w:t>
            </w:r>
          </w:p>
        </w:tc>
      </w:tr>
      <w:tr w:rsidR="00176715" w:rsidRPr="00176715" w14:paraId="3ABBD757" w14:textId="77777777">
        <w:tc>
          <w:tcPr>
            <w:tcW w:w="0" w:type="auto"/>
            <w:tcBorders>
              <w:top w:val="nil"/>
              <w:left w:val="nil"/>
              <w:bottom w:val="nil"/>
              <w:right w:val="nil"/>
            </w:tcBorders>
            <w:hideMark/>
          </w:tcPr>
          <w:p w14:paraId="6F1D47E1" w14:textId="77777777" w:rsidR="00176715" w:rsidRPr="00176715" w:rsidRDefault="00176715" w:rsidP="00176715">
            <w:r w:rsidRPr="00176715">
              <w:lastRenderedPageBreak/>
              <w:t>9.5</w:t>
            </w:r>
          </w:p>
        </w:tc>
        <w:tc>
          <w:tcPr>
            <w:tcW w:w="0" w:type="auto"/>
            <w:tcBorders>
              <w:top w:val="nil"/>
              <w:left w:val="nil"/>
              <w:bottom w:val="nil"/>
              <w:right w:val="nil"/>
            </w:tcBorders>
            <w:hideMark/>
          </w:tcPr>
          <w:p w14:paraId="515B6844" w14:textId="77777777" w:rsidR="00176715" w:rsidRPr="00176715" w:rsidRDefault="00176715" w:rsidP="00176715">
            <w:r w:rsidRPr="00176715">
              <w:t>54.0</w:t>
            </w:r>
          </w:p>
        </w:tc>
      </w:tr>
      <w:tr w:rsidR="00176715" w:rsidRPr="00176715" w14:paraId="17F9FD4B" w14:textId="77777777">
        <w:tc>
          <w:tcPr>
            <w:tcW w:w="0" w:type="auto"/>
            <w:tcBorders>
              <w:top w:val="nil"/>
              <w:left w:val="nil"/>
              <w:bottom w:val="nil"/>
              <w:right w:val="nil"/>
            </w:tcBorders>
            <w:hideMark/>
          </w:tcPr>
          <w:p w14:paraId="5340E7E4" w14:textId="77777777" w:rsidR="00176715" w:rsidRPr="00176715" w:rsidRDefault="00176715" w:rsidP="00176715">
            <w:r w:rsidRPr="00176715">
              <w:t>17.4</w:t>
            </w:r>
          </w:p>
        </w:tc>
        <w:tc>
          <w:tcPr>
            <w:tcW w:w="0" w:type="auto"/>
            <w:tcBorders>
              <w:top w:val="nil"/>
              <w:left w:val="nil"/>
              <w:bottom w:val="nil"/>
              <w:right w:val="nil"/>
            </w:tcBorders>
            <w:hideMark/>
          </w:tcPr>
          <w:p w14:paraId="7C0CF402" w14:textId="77777777" w:rsidR="00176715" w:rsidRPr="00176715" w:rsidRDefault="00176715" w:rsidP="00176715">
            <w:r w:rsidRPr="00176715">
              <w:t>133.0</w:t>
            </w:r>
          </w:p>
        </w:tc>
      </w:tr>
      <w:tr w:rsidR="00176715" w:rsidRPr="00176715" w14:paraId="6EA291DA" w14:textId="77777777">
        <w:tc>
          <w:tcPr>
            <w:tcW w:w="0" w:type="auto"/>
            <w:tcBorders>
              <w:top w:val="nil"/>
              <w:left w:val="nil"/>
              <w:bottom w:val="nil"/>
              <w:right w:val="nil"/>
            </w:tcBorders>
            <w:hideMark/>
          </w:tcPr>
          <w:p w14:paraId="6C76F6CB" w14:textId="77777777" w:rsidR="00176715" w:rsidRPr="00176715" w:rsidRDefault="00176715" w:rsidP="00176715">
            <w:r w:rsidRPr="00176715">
              <w:t>19.5</w:t>
            </w:r>
          </w:p>
        </w:tc>
        <w:tc>
          <w:tcPr>
            <w:tcW w:w="0" w:type="auto"/>
            <w:tcBorders>
              <w:top w:val="nil"/>
              <w:left w:val="nil"/>
              <w:bottom w:val="nil"/>
              <w:right w:val="nil"/>
            </w:tcBorders>
            <w:hideMark/>
          </w:tcPr>
          <w:p w14:paraId="2AE6ADB4" w14:textId="77777777" w:rsidR="00176715" w:rsidRPr="00176715" w:rsidRDefault="00176715" w:rsidP="00176715">
            <w:r w:rsidRPr="00176715">
              <w:t>257.5</w:t>
            </w:r>
          </w:p>
        </w:tc>
      </w:tr>
      <w:tr w:rsidR="00176715" w:rsidRPr="00176715" w14:paraId="45A12932" w14:textId="77777777">
        <w:tc>
          <w:tcPr>
            <w:tcW w:w="0" w:type="auto"/>
            <w:tcBorders>
              <w:top w:val="nil"/>
              <w:left w:val="nil"/>
              <w:bottom w:val="nil"/>
              <w:right w:val="nil"/>
            </w:tcBorders>
            <w:hideMark/>
          </w:tcPr>
          <w:p w14:paraId="6DC252A0" w14:textId="77777777" w:rsidR="00176715" w:rsidRPr="00176715" w:rsidRDefault="00176715" w:rsidP="00176715">
            <w:r w:rsidRPr="00176715">
              <w:t>22.3</w:t>
            </w:r>
          </w:p>
        </w:tc>
        <w:tc>
          <w:tcPr>
            <w:tcW w:w="0" w:type="auto"/>
            <w:tcBorders>
              <w:top w:val="nil"/>
              <w:left w:val="nil"/>
              <w:bottom w:val="nil"/>
              <w:right w:val="nil"/>
            </w:tcBorders>
            <w:hideMark/>
          </w:tcPr>
          <w:p w14:paraId="52E8BCD5" w14:textId="77777777" w:rsidR="00176715" w:rsidRPr="00176715" w:rsidRDefault="00176715" w:rsidP="00176715">
            <w:r w:rsidRPr="00176715">
              <w:t>388.8</w:t>
            </w:r>
          </w:p>
        </w:tc>
      </w:tr>
      <w:tr w:rsidR="00176715" w:rsidRPr="00176715" w14:paraId="78529293" w14:textId="77777777">
        <w:tc>
          <w:tcPr>
            <w:tcW w:w="0" w:type="auto"/>
            <w:tcBorders>
              <w:top w:val="nil"/>
              <w:left w:val="nil"/>
              <w:bottom w:val="nil"/>
              <w:right w:val="nil"/>
            </w:tcBorders>
            <w:hideMark/>
          </w:tcPr>
          <w:p w14:paraId="52B639A1" w14:textId="77777777" w:rsidR="00176715" w:rsidRPr="00176715" w:rsidRDefault="00176715" w:rsidP="00176715">
            <w:r w:rsidRPr="00176715">
              <w:t>29.3</w:t>
            </w:r>
          </w:p>
        </w:tc>
        <w:tc>
          <w:tcPr>
            <w:tcW w:w="0" w:type="auto"/>
            <w:tcBorders>
              <w:top w:val="nil"/>
              <w:left w:val="nil"/>
              <w:bottom w:val="nil"/>
              <w:right w:val="nil"/>
            </w:tcBorders>
            <w:hideMark/>
          </w:tcPr>
          <w:p w14:paraId="33CDC6DB" w14:textId="77777777" w:rsidR="00176715" w:rsidRPr="00176715" w:rsidRDefault="00176715" w:rsidP="00176715">
            <w:r w:rsidRPr="00176715">
              <w:t>629.7</w:t>
            </w:r>
          </w:p>
        </w:tc>
      </w:tr>
    </w:tbl>
    <w:p w14:paraId="12CE1B80" w14:textId="77777777" w:rsidR="00176715" w:rsidRPr="00176715" w:rsidRDefault="00176715" w:rsidP="00176715">
      <w:pPr>
        <w:numPr>
          <w:ilvl w:val="0"/>
          <w:numId w:val="80"/>
        </w:numPr>
      </w:pPr>
      <w:r w:rsidRPr="00176715">
        <w:rPr>
          <w:b/>
          <w:bCs/>
        </w:rPr>
        <w:t>2.44</w:t>
      </w:r>
      <w:r w:rsidRPr="00176715">
        <w:t> Shown here is a list of the industries with the largest total release of toxic chemicals in a recent year according to the U.S. Environmental Protection Agency. Construct both a bar chart and a pie chart to depict this information and comment on the advantages of each type of chart in depicting these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100"/>
        <w:gridCol w:w="2884"/>
      </w:tblGrid>
      <w:tr w:rsidR="00176715" w:rsidRPr="00176715" w14:paraId="1A557049" w14:textId="77777777">
        <w:trPr>
          <w:tblHeader/>
        </w:trPr>
        <w:tc>
          <w:tcPr>
            <w:tcW w:w="0" w:type="auto"/>
            <w:tcBorders>
              <w:top w:val="nil"/>
              <w:left w:val="nil"/>
              <w:bottom w:val="nil"/>
              <w:right w:val="nil"/>
            </w:tcBorders>
            <w:vAlign w:val="center"/>
            <w:hideMark/>
          </w:tcPr>
          <w:p w14:paraId="0801A7FD" w14:textId="77777777" w:rsidR="00176715" w:rsidRPr="00176715" w:rsidRDefault="00176715" w:rsidP="00176715">
            <w:r w:rsidRPr="00176715">
              <w:rPr>
                <w:b/>
                <w:bCs/>
              </w:rPr>
              <w:t>Industry</w:t>
            </w:r>
          </w:p>
        </w:tc>
        <w:tc>
          <w:tcPr>
            <w:tcW w:w="0" w:type="auto"/>
            <w:tcBorders>
              <w:top w:val="nil"/>
              <w:left w:val="nil"/>
              <w:bottom w:val="nil"/>
              <w:right w:val="nil"/>
            </w:tcBorders>
            <w:vAlign w:val="center"/>
            <w:hideMark/>
          </w:tcPr>
          <w:p w14:paraId="42964803" w14:textId="77777777" w:rsidR="00176715" w:rsidRPr="00176715" w:rsidRDefault="00176715" w:rsidP="00176715">
            <w:r w:rsidRPr="00176715">
              <w:rPr>
                <w:b/>
                <w:bCs/>
              </w:rPr>
              <w:t>Total Release (pounds)</w:t>
            </w:r>
          </w:p>
        </w:tc>
      </w:tr>
      <w:tr w:rsidR="00176715" w:rsidRPr="00176715" w14:paraId="58E107AD" w14:textId="77777777">
        <w:tc>
          <w:tcPr>
            <w:tcW w:w="0" w:type="auto"/>
            <w:tcBorders>
              <w:top w:val="nil"/>
              <w:left w:val="nil"/>
              <w:bottom w:val="nil"/>
              <w:right w:val="nil"/>
            </w:tcBorders>
            <w:hideMark/>
          </w:tcPr>
          <w:p w14:paraId="5AC16826" w14:textId="77777777" w:rsidR="00176715" w:rsidRPr="00176715" w:rsidRDefault="00176715" w:rsidP="00176715">
            <w:r w:rsidRPr="00176715">
              <w:t>Chemicals</w:t>
            </w:r>
          </w:p>
        </w:tc>
        <w:tc>
          <w:tcPr>
            <w:tcW w:w="0" w:type="auto"/>
            <w:tcBorders>
              <w:top w:val="nil"/>
              <w:left w:val="nil"/>
              <w:bottom w:val="nil"/>
              <w:right w:val="nil"/>
            </w:tcBorders>
            <w:hideMark/>
          </w:tcPr>
          <w:p w14:paraId="48C56C85" w14:textId="77777777" w:rsidR="00176715" w:rsidRPr="00176715" w:rsidRDefault="00176715" w:rsidP="00176715">
            <w:r w:rsidRPr="00176715">
              <w:t>737,100,000</w:t>
            </w:r>
          </w:p>
        </w:tc>
      </w:tr>
      <w:tr w:rsidR="00176715" w:rsidRPr="00176715" w14:paraId="45CC49E9" w14:textId="77777777">
        <w:tc>
          <w:tcPr>
            <w:tcW w:w="0" w:type="auto"/>
            <w:tcBorders>
              <w:top w:val="nil"/>
              <w:left w:val="nil"/>
              <w:bottom w:val="nil"/>
              <w:right w:val="nil"/>
            </w:tcBorders>
            <w:hideMark/>
          </w:tcPr>
          <w:p w14:paraId="4BF05E20" w14:textId="77777777" w:rsidR="00176715" w:rsidRPr="00176715" w:rsidRDefault="00176715" w:rsidP="00176715">
            <w:r w:rsidRPr="00176715">
              <w:t>Primary metals</w:t>
            </w:r>
          </w:p>
        </w:tc>
        <w:tc>
          <w:tcPr>
            <w:tcW w:w="0" w:type="auto"/>
            <w:tcBorders>
              <w:top w:val="nil"/>
              <w:left w:val="nil"/>
              <w:bottom w:val="nil"/>
              <w:right w:val="nil"/>
            </w:tcBorders>
            <w:hideMark/>
          </w:tcPr>
          <w:p w14:paraId="5F57C924" w14:textId="77777777" w:rsidR="00176715" w:rsidRPr="00176715" w:rsidRDefault="00176715" w:rsidP="00176715">
            <w:r w:rsidRPr="00176715">
              <w:t>566,400,000</w:t>
            </w:r>
          </w:p>
        </w:tc>
      </w:tr>
      <w:tr w:rsidR="00176715" w:rsidRPr="00176715" w14:paraId="4EC43769" w14:textId="77777777">
        <w:tc>
          <w:tcPr>
            <w:tcW w:w="0" w:type="auto"/>
            <w:tcBorders>
              <w:top w:val="nil"/>
              <w:left w:val="nil"/>
              <w:bottom w:val="nil"/>
              <w:right w:val="nil"/>
            </w:tcBorders>
            <w:hideMark/>
          </w:tcPr>
          <w:p w14:paraId="493C55B2" w14:textId="77777777" w:rsidR="00176715" w:rsidRPr="00176715" w:rsidRDefault="00176715" w:rsidP="00176715">
            <w:r w:rsidRPr="00176715">
              <w:t>Paper</w:t>
            </w:r>
          </w:p>
        </w:tc>
        <w:tc>
          <w:tcPr>
            <w:tcW w:w="0" w:type="auto"/>
            <w:tcBorders>
              <w:top w:val="nil"/>
              <w:left w:val="nil"/>
              <w:bottom w:val="nil"/>
              <w:right w:val="nil"/>
            </w:tcBorders>
            <w:hideMark/>
          </w:tcPr>
          <w:p w14:paraId="2AB076A4" w14:textId="77777777" w:rsidR="00176715" w:rsidRPr="00176715" w:rsidRDefault="00176715" w:rsidP="00176715">
            <w:r w:rsidRPr="00176715">
              <w:t>229,900,000</w:t>
            </w:r>
          </w:p>
        </w:tc>
      </w:tr>
      <w:tr w:rsidR="00176715" w:rsidRPr="00176715" w14:paraId="7787A68C" w14:textId="77777777">
        <w:tc>
          <w:tcPr>
            <w:tcW w:w="0" w:type="auto"/>
            <w:tcBorders>
              <w:top w:val="nil"/>
              <w:left w:val="nil"/>
              <w:bottom w:val="nil"/>
              <w:right w:val="nil"/>
            </w:tcBorders>
            <w:hideMark/>
          </w:tcPr>
          <w:p w14:paraId="588E9C12" w14:textId="77777777" w:rsidR="00176715" w:rsidRPr="00176715" w:rsidRDefault="00176715" w:rsidP="00176715">
            <w:r w:rsidRPr="00176715">
              <w:t>Plastics and rubber</w:t>
            </w:r>
          </w:p>
        </w:tc>
        <w:tc>
          <w:tcPr>
            <w:tcW w:w="0" w:type="auto"/>
            <w:tcBorders>
              <w:top w:val="nil"/>
              <w:left w:val="nil"/>
              <w:bottom w:val="nil"/>
              <w:right w:val="nil"/>
            </w:tcBorders>
            <w:hideMark/>
          </w:tcPr>
          <w:p w14:paraId="72065213" w14:textId="77777777" w:rsidR="00176715" w:rsidRPr="00176715" w:rsidRDefault="00176715" w:rsidP="00176715">
            <w:r w:rsidRPr="00176715">
              <w:t>109,700,000</w:t>
            </w:r>
          </w:p>
        </w:tc>
      </w:tr>
      <w:tr w:rsidR="00176715" w:rsidRPr="00176715" w14:paraId="5C813637" w14:textId="77777777">
        <w:tc>
          <w:tcPr>
            <w:tcW w:w="0" w:type="auto"/>
            <w:tcBorders>
              <w:top w:val="nil"/>
              <w:left w:val="nil"/>
              <w:bottom w:val="nil"/>
              <w:right w:val="nil"/>
            </w:tcBorders>
            <w:hideMark/>
          </w:tcPr>
          <w:p w14:paraId="2A0D4E9C" w14:textId="77777777" w:rsidR="00176715" w:rsidRPr="00176715" w:rsidRDefault="00176715" w:rsidP="00176715">
            <w:r w:rsidRPr="00176715">
              <w:t>Transportation equipment</w:t>
            </w:r>
          </w:p>
        </w:tc>
        <w:tc>
          <w:tcPr>
            <w:tcW w:w="0" w:type="auto"/>
            <w:tcBorders>
              <w:top w:val="nil"/>
              <w:left w:val="nil"/>
              <w:bottom w:val="nil"/>
              <w:right w:val="nil"/>
            </w:tcBorders>
            <w:hideMark/>
          </w:tcPr>
          <w:p w14:paraId="5B8D72FD" w14:textId="77777777" w:rsidR="00176715" w:rsidRPr="00176715" w:rsidRDefault="00176715" w:rsidP="00176715">
            <w:r w:rsidRPr="00176715">
              <w:t>102,500,000</w:t>
            </w:r>
          </w:p>
        </w:tc>
      </w:tr>
      <w:tr w:rsidR="00176715" w:rsidRPr="00176715" w14:paraId="3A608743" w14:textId="77777777">
        <w:tc>
          <w:tcPr>
            <w:tcW w:w="0" w:type="auto"/>
            <w:tcBorders>
              <w:top w:val="nil"/>
              <w:left w:val="nil"/>
              <w:bottom w:val="nil"/>
              <w:right w:val="nil"/>
            </w:tcBorders>
            <w:hideMark/>
          </w:tcPr>
          <w:p w14:paraId="6409C1CE" w14:textId="77777777" w:rsidR="00176715" w:rsidRPr="00176715" w:rsidRDefault="00176715" w:rsidP="00176715">
            <w:r w:rsidRPr="00176715">
              <w:lastRenderedPageBreak/>
              <w:t>Food</w:t>
            </w:r>
          </w:p>
        </w:tc>
        <w:tc>
          <w:tcPr>
            <w:tcW w:w="0" w:type="auto"/>
            <w:tcBorders>
              <w:top w:val="nil"/>
              <w:left w:val="nil"/>
              <w:bottom w:val="nil"/>
              <w:right w:val="nil"/>
            </w:tcBorders>
            <w:hideMark/>
          </w:tcPr>
          <w:p w14:paraId="655CF644" w14:textId="77777777" w:rsidR="00176715" w:rsidRPr="00176715" w:rsidRDefault="00176715" w:rsidP="00176715">
            <w:r w:rsidRPr="00176715">
              <w:t>89,300,000</w:t>
            </w:r>
          </w:p>
        </w:tc>
      </w:tr>
      <w:tr w:rsidR="00176715" w:rsidRPr="00176715" w14:paraId="42855173" w14:textId="77777777">
        <w:tc>
          <w:tcPr>
            <w:tcW w:w="0" w:type="auto"/>
            <w:tcBorders>
              <w:top w:val="nil"/>
              <w:left w:val="nil"/>
              <w:bottom w:val="nil"/>
              <w:right w:val="nil"/>
            </w:tcBorders>
            <w:hideMark/>
          </w:tcPr>
          <w:p w14:paraId="2431F925" w14:textId="77777777" w:rsidR="00176715" w:rsidRPr="00176715" w:rsidRDefault="00176715" w:rsidP="00176715">
            <w:r w:rsidRPr="00176715">
              <w:t>Fabricated metals</w:t>
            </w:r>
          </w:p>
        </w:tc>
        <w:tc>
          <w:tcPr>
            <w:tcW w:w="0" w:type="auto"/>
            <w:tcBorders>
              <w:top w:val="nil"/>
              <w:left w:val="nil"/>
              <w:bottom w:val="nil"/>
              <w:right w:val="nil"/>
            </w:tcBorders>
            <w:hideMark/>
          </w:tcPr>
          <w:p w14:paraId="2C2FD82F" w14:textId="77777777" w:rsidR="00176715" w:rsidRPr="00176715" w:rsidRDefault="00176715" w:rsidP="00176715">
            <w:r w:rsidRPr="00176715">
              <w:t>85,900,000</w:t>
            </w:r>
          </w:p>
        </w:tc>
      </w:tr>
      <w:tr w:rsidR="00176715" w:rsidRPr="00176715" w14:paraId="67A0ED25" w14:textId="77777777">
        <w:tc>
          <w:tcPr>
            <w:tcW w:w="0" w:type="auto"/>
            <w:tcBorders>
              <w:top w:val="nil"/>
              <w:left w:val="nil"/>
              <w:bottom w:val="nil"/>
              <w:right w:val="nil"/>
            </w:tcBorders>
            <w:hideMark/>
          </w:tcPr>
          <w:p w14:paraId="0F928278" w14:textId="77777777" w:rsidR="00176715" w:rsidRPr="00176715" w:rsidRDefault="00176715" w:rsidP="00176715">
            <w:r w:rsidRPr="00176715">
              <w:t>Petroleum</w:t>
            </w:r>
          </w:p>
        </w:tc>
        <w:tc>
          <w:tcPr>
            <w:tcW w:w="0" w:type="auto"/>
            <w:tcBorders>
              <w:top w:val="nil"/>
              <w:left w:val="nil"/>
              <w:bottom w:val="nil"/>
              <w:right w:val="nil"/>
            </w:tcBorders>
            <w:hideMark/>
          </w:tcPr>
          <w:p w14:paraId="02A3F955" w14:textId="77777777" w:rsidR="00176715" w:rsidRPr="00176715" w:rsidRDefault="00176715" w:rsidP="00176715">
            <w:r w:rsidRPr="00176715">
              <w:t>63,300,000</w:t>
            </w:r>
          </w:p>
        </w:tc>
      </w:tr>
      <w:tr w:rsidR="00176715" w:rsidRPr="00176715" w14:paraId="37F4DBC3" w14:textId="77777777">
        <w:tc>
          <w:tcPr>
            <w:tcW w:w="0" w:type="auto"/>
            <w:tcBorders>
              <w:top w:val="nil"/>
              <w:left w:val="nil"/>
              <w:bottom w:val="nil"/>
              <w:right w:val="nil"/>
            </w:tcBorders>
            <w:hideMark/>
          </w:tcPr>
          <w:p w14:paraId="23B69849" w14:textId="77777777" w:rsidR="00176715" w:rsidRPr="00176715" w:rsidRDefault="00176715" w:rsidP="00176715">
            <w:r w:rsidRPr="00176715">
              <w:t>Electrical equipment</w:t>
            </w:r>
          </w:p>
        </w:tc>
        <w:tc>
          <w:tcPr>
            <w:tcW w:w="0" w:type="auto"/>
            <w:tcBorders>
              <w:top w:val="nil"/>
              <w:left w:val="nil"/>
              <w:bottom w:val="nil"/>
              <w:right w:val="nil"/>
            </w:tcBorders>
            <w:hideMark/>
          </w:tcPr>
          <w:p w14:paraId="2EFCEBF5" w14:textId="77777777" w:rsidR="00176715" w:rsidRPr="00176715" w:rsidRDefault="00176715" w:rsidP="00176715">
            <w:r w:rsidRPr="00176715">
              <w:t>29,100,000</w:t>
            </w:r>
          </w:p>
        </w:tc>
      </w:tr>
    </w:tbl>
    <w:p w14:paraId="479FA5CD" w14:textId="77777777" w:rsidR="00176715" w:rsidRPr="00176715" w:rsidRDefault="00176715" w:rsidP="00176715">
      <w:pPr>
        <w:numPr>
          <w:ilvl w:val="0"/>
          <w:numId w:val="80"/>
        </w:numPr>
      </w:pPr>
      <w:r w:rsidRPr="00176715">
        <w:rPr>
          <w:b/>
          <w:bCs/>
        </w:rPr>
        <w:t>2.45</w:t>
      </w:r>
      <w:r w:rsidRPr="00176715">
        <w:t> A manufacturing company produces plastic bottles for the dairy industry. Some of the bottles are rejected because of poor quality. Causes of poor-quality bottles include faulty plastic, incorrect labeling, discoloration, incorrect thickness, broken handle, and others. The following data for 500 plastic bottles that were rejected include the problems and the frequency of the problems. Use these data to construct a Pareto chart. Discuss the implications of the chart.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932"/>
        <w:gridCol w:w="1310"/>
      </w:tblGrid>
      <w:tr w:rsidR="00176715" w:rsidRPr="00176715" w14:paraId="126A8F27" w14:textId="77777777">
        <w:trPr>
          <w:tblHeader/>
        </w:trPr>
        <w:tc>
          <w:tcPr>
            <w:tcW w:w="0" w:type="auto"/>
            <w:tcBorders>
              <w:top w:val="nil"/>
              <w:left w:val="nil"/>
              <w:bottom w:val="nil"/>
              <w:right w:val="nil"/>
            </w:tcBorders>
            <w:vAlign w:val="center"/>
            <w:hideMark/>
          </w:tcPr>
          <w:p w14:paraId="52A87AC5" w14:textId="77777777" w:rsidR="00176715" w:rsidRPr="00176715" w:rsidRDefault="00176715" w:rsidP="00176715">
            <w:r w:rsidRPr="00176715">
              <w:rPr>
                <w:b/>
                <w:bCs/>
              </w:rPr>
              <w:t>Problem</w:t>
            </w:r>
          </w:p>
        </w:tc>
        <w:tc>
          <w:tcPr>
            <w:tcW w:w="0" w:type="auto"/>
            <w:tcBorders>
              <w:top w:val="nil"/>
              <w:left w:val="nil"/>
              <w:bottom w:val="nil"/>
              <w:right w:val="nil"/>
            </w:tcBorders>
            <w:vAlign w:val="center"/>
            <w:hideMark/>
          </w:tcPr>
          <w:p w14:paraId="247AB47B" w14:textId="77777777" w:rsidR="00176715" w:rsidRPr="00176715" w:rsidRDefault="00176715" w:rsidP="00176715">
            <w:r w:rsidRPr="00176715">
              <w:rPr>
                <w:b/>
                <w:bCs/>
              </w:rPr>
              <w:t>Number</w:t>
            </w:r>
          </w:p>
        </w:tc>
      </w:tr>
      <w:tr w:rsidR="00176715" w:rsidRPr="00176715" w14:paraId="76A27ABB" w14:textId="77777777">
        <w:tc>
          <w:tcPr>
            <w:tcW w:w="0" w:type="auto"/>
            <w:tcBorders>
              <w:top w:val="nil"/>
              <w:left w:val="nil"/>
              <w:bottom w:val="nil"/>
              <w:right w:val="nil"/>
            </w:tcBorders>
            <w:hideMark/>
          </w:tcPr>
          <w:p w14:paraId="1D02950D" w14:textId="77777777" w:rsidR="00176715" w:rsidRPr="00176715" w:rsidRDefault="00176715" w:rsidP="00176715">
            <w:r w:rsidRPr="00176715">
              <w:t>Discoloration</w:t>
            </w:r>
          </w:p>
        </w:tc>
        <w:tc>
          <w:tcPr>
            <w:tcW w:w="0" w:type="auto"/>
            <w:tcBorders>
              <w:top w:val="nil"/>
              <w:left w:val="nil"/>
              <w:bottom w:val="nil"/>
              <w:right w:val="nil"/>
            </w:tcBorders>
            <w:hideMark/>
          </w:tcPr>
          <w:p w14:paraId="071CCAF3" w14:textId="77777777" w:rsidR="00176715" w:rsidRPr="00176715" w:rsidRDefault="00176715" w:rsidP="00176715">
            <w:r w:rsidRPr="00176715">
              <w:t>32</w:t>
            </w:r>
          </w:p>
        </w:tc>
      </w:tr>
      <w:tr w:rsidR="00176715" w:rsidRPr="00176715" w14:paraId="164564A8" w14:textId="77777777">
        <w:tc>
          <w:tcPr>
            <w:tcW w:w="0" w:type="auto"/>
            <w:tcBorders>
              <w:top w:val="nil"/>
              <w:left w:val="nil"/>
              <w:bottom w:val="nil"/>
              <w:right w:val="nil"/>
            </w:tcBorders>
            <w:hideMark/>
          </w:tcPr>
          <w:p w14:paraId="524B4973" w14:textId="77777777" w:rsidR="00176715" w:rsidRPr="00176715" w:rsidRDefault="00176715" w:rsidP="00176715">
            <w:r w:rsidRPr="00176715">
              <w:t>Thickness</w:t>
            </w:r>
          </w:p>
        </w:tc>
        <w:tc>
          <w:tcPr>
            <w:tcW w:w="0" w:type="auto"/>
            <w:tcBorders>
              <w:top w:val="nil"/>
              <w:left w:val="nil"/>
              <w:bottom w:val="nil"/>
              <w:right w:val="nil"/>
            </w:tcBorders>
            <w:hideMark/>
          </w:tcPr>
          <w:p w14:paraId="2D4DA1D0" w14:textId="77777777" w:rsidR="00176715" w:rsidRPr="00176715" w:rsidRDefault="00176715" w:rsidP="00176715">
            <w:r w:rsidRPr="00176715">
              <w:t>117</w:t>
            </w:r>
          </w:p>
        </w:tc>
      </w:tr>
      <w:tr w:rsidR="00176715" w:rsidRPr="00176715" w14:paraId="44F5DF1D" w14:textId="77777777">
        <w:tc>
          <w:tcPr>
            <w:tcW w:w="0" w:type="auto"/>
            <w:tcBorders>
              <w:top w:val="nil"/>
              <w:left w:val="nil"/>
              <w:bottom w:val="nil"/>
              <w:right w:val="nil"/>
            </w:tcBorders>
            <w:hideMark/>
          </w:tcPr>
          <w:p w14:paraId="7F334E6E" w14:textId="77777777" w:rsidR="00176715" w:rsidRPr="00176715" w:rsidRDefault="00176715" w:rsidP="00176715">
            <w:r w:rsidRPr="00176715">
              <w:t>Broken handle</w:t>
            </w:r>
          </w:p>
        </w:tc>
        <w:tc>
          <w:tcPr>
            <w:tcW w:w="0" w:type="auto"/>
            <w:tcBorders>
              <w:top w:val="nil"/>
              <w:left w:val="nil"/>
              <w:bottom w:val="nil"/>
              <w:right w:val="nil"/>
            </w:tcBorders>
            <w:hideMark/>
          </w:tcPr>
          <w:p w14:paraId="6E54C426" w14:textId="77777777" w:rsidR="00176715" w:rsidRPr="00176715" w:rsidRDefault="00176715" w:rsidP="00176715">
            <w:r w:rsidRPr="00176715">
              <w:t>86</w:t>
            </w:r>
          </w:p>
        </w:tc>
      </w:tr>
      <w:tr w:rsidR="00176715" w:rsidRPr="00176715" w14:paraId="352BE0E0" w14:textId="77777777">
        <w:tc>
          <w:tcPr>
            <w:tcW w:w="0" w:type="auto"/>
            <w:tcBorders>
              <w:top w:val="nil"/>
              <w:left w:val="nil"/>
              <w:bottom w:val="nil"/>
              <w:right w:val="nil"/>
            </w:tcBorders>
            <w:hideMark/>
          </w:tcPr>
          <w:p w14:paraId="277D3860" w14:textId="77777777" w:rsidR="00176715" w:rsidRPr="00176715" w:rsidRDefault="00176715" w:rsidP="00176715">
            <w:r w:rsidRPr="00176715">
              <w:t>Fault in plastic</w:t>
            </w:r>
          </w:p>
        </w:tc>
        <w:tc>
          <w:tcPr>
            <w:tcW w:w="0" w:type="auto"/>
            <w:tcBorders>
              <w:top w:val="nil"/>
              <w:left w:val="nil"/>
              <w:bottom w:val="nil"/>
              <w:right w:val="nil"/>
            </w:tcBorders>
            <w:hideMark/>
          </w:tcPr>
          <w:p w14:paraId="09E87061" w14:textId="77777777" w:rsidR="00176715" w:rsidRPr="00176715" w:rsidRDefault="00176715" w:rsidP="00176715">
            <w:r w:rsidRPr="00176715">
              <w:t>221</w:t>
            </w:r>
          </w:p>
        </w:tc>
      </w:tr>
      <w:tr w:rsidR="00176715" w:rsidRPr="00176715" w14:paraId="56B35336" w14:textId="77777777">
        <w:tc>
          <w:tcPr>
            <w:tcW w:w="0" w:type="auto"/>
            <w:tcBorders>
              <w:top w:val="nil"/>
              <w:left w:val="nil"/>
              <w:bottom w:val="nil"/>
              <w:right w:val="nil"/>
            </w:tcBorders>
            <w:hideMark/>
          </w:tcPr>
          <w:p w14:paraId="6F5ECE95" w14:textId="77777777" w:rsidR="00176715" w:rsidRPr="00176715" w:rsidRDefault="00176715" w:rsidP="00176715">
            <w:r w:rsidRPr="00176715">
              <w:t>Labeling</w:t>
            </w:r>
          </w:p>
        </w:tc>
        <w:tc>
          <w:tcPr>
            <w:tcW w:w="0" w:type="auto"/>
            <w:tcBorders>
              <w:top w:val="nil"/>
              <w:left w:val="nil"/>
              <w:bottom w:val="nil"/>
              <w:right w:val="nil"/>
            </w:tcBorders>
            <w:hideMark/>
          </w:tcPr>
          <w:p w14:paraId="232828D6" w14:textId="77777777" w:rsidR="00176715" w:rsidRPr="00176715" w:rsidRDefault="00176715" w:rsidP="00176715">
            <w:r w:rsidRPr="00176715">
              <w:t>44</w:t>
            </w:r>
          </w:p>
        </w:tc>
      </w:tr>
    </w:tbl>
    <w:p w14:paraId="388C24AC" w14:textId="77777777" w:rsidR="00176715" w:rsidRPr="00176715" w:rsidRDefault="00176715" w:rsidP="00176715">
      <w:pPr>
        <w:numPr>
          <w:ilvl w:val="0"/>
          <w:numId w:val="80"/>
        </w:numPr>
      </w:pPr>
      <w:r w:rsidRPr="00176715">
        <w:rPr>
          <w:b/>
          <w:bCs/>
        </w:rPr>
        <w:lastRenderedPageBreak/>
        <w:t>2.46</w:t>
      </w:r>
      <w:r w:rsidRPr="00176715">
        <w:t> A research organization selected 50 U.S. towns with Census 2010 populations between 4000 and 6000 as a sample to represent small towns for survey purposes. The populations of these towns follow.</w:t>
      </w:r>
    </w:p>
    <w:p w14:paraId="73679D18" w14:textId="675E6B3B" w:rsidR="00176715" w:rsidRPr="00176715" w:rsidRDefault="00176715" w:rsidP="00176715">
      <w:r w:rsidRPr="00176715">
        <w:drawing>
          <wp:inline distT="0" distB="0" distL="0" distR="0" wp14:anchorId="2197655E" wp14:editId="13F2DEEA">
            <wp:extent cx="2219325" cy="1638300"/>
            <wp:effectExtent l="0" t="0" r="9525" b="0"/>
            <wp:docPr id="690668082"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19325" cy="1638300"/>
                    </a:xfrm>
                    <a:prstGeom prst="rect">
                      <a:avLst/>
                    </a:prstGeom>
                    <a:noFill/>
                    <a:ln>
                      <a:noFill/>
                    </a:ln>
                  </pic:spPr>
                </pic:pic>
              </a:graphicData>
            </a:graphic>
          </wp:inline>
        </w:drawing>
      </w:r>
    </w:p>
    <w:p w14:paraId="69028DEA" w14:textId="77777777" w:rsidR="00176715" w:rsidRPr="00176715" w:rsidRDefault="00176715" w:rsidP="00176715">
      <w:r w:rsidRPr="00176715">
        <w:t>Construct a stem-and-leaf plot for the data, letting each leaf contain two digits.</w:t>
      </w:r>
    </w:p>
    <w:p w14:paraId="220B2EF0" w14:textId="77777777" w:rsidR="00176715" w:rsidRPr="00176715" w:rsidRDefault="00176715" w:rsidP="00176715">
      <w:pPr>
        <w:rPr>
          <w:b/>
          <w:bCs/>
        </w:rPr>
      </w:pPr>
      <w:r w:rsidRPr="00176715">
        <w:rPr>
          <w:b/>
          <w:bCs/>
        </w:rPr>
        <w:t>INTERPRETING THE OUTPUT</w:t>
      </w:r>
    </w:p>
    <w:p w14:paraId="22147A5E" w14:textId="77777777" w:rsidR="00176715" w:rsidRPr="00176715" w:rsidRDefault="00176715" w:rsidP="00176715">
      <w:pPr>
        <w:numPr>
          <w:ilvl w:val="0"/>
          <w:numId w:val="90"/>
        </w:numPr>
      </w:pPr>
      <w:r w:rsidRPr="00176715">
        <w:rPr>
          <w:b/>
          <w:bCs/>
        </w:rPr>
        <w:t>2.47</w:t>
      </w:r>
      <w:r w:rsidRPr="00176715">
        <w:t> Suppose 150 shoppers at an upscale mall are interviewed and one of the questions asked is the household income. Study the Minitab histogram of the following data and discuss what can be learned about the shoppers.</w:t>
      </w:r>
    </w:p>
    <w:p w14:paraId="06A71F13" w14:textId="597F73C2" w:rsidR="00176715" w:rsidRPr="00176715" w:rsidRDefault="00176715" w:rsidP="00176715">
      <w:r w:rsidRPr="00176715">
        <w:drawing>
          <wp:inline distT="0" distB="0" distL="0" distR="0" wp14:anchorId="4818808B" wp14:editId="6E875973">
            <wp:extent cx="3228975" cy="1866900"/>
            <wp:effectExtent l="0" t="0" r="9525" b="0"/>
            <wp:docPr id="1839080527"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28975" cy="1866900"/>
                    </a:xfrm>
                    <a:prstGeom prst="rect">
                      <a:avLst/>
                    </a:prstGeom>
                    <a:noFill/>
                    <a:ln>
                      <a:noFill/>
                    </a:ln>
                  </pic:spPr>
                </pic:pic>
              </a:graphicData>
            </a:graphic>
          </wp:inline>
        </w:drawing>
      </w:r>
    </w:p>
    <w:p w14:paraId="545FD4D9" w14:textId="77777777" w:rsidR="00176715" w:rsidRPr="00176715" w:rsidRDefault="00176715" w:rsidP="00176715">
      <w:pPr>
        <w:numPr>
          <w:ilvl w:val="0"/>
          <w:numId w:val="90"/>
        </w:numPr>
      </w:pPr>
      <w:r w:rsidRPr="00176715">
        <w:rPr>
          <w:b/>
          <w:bCs/>
        </w:rPr>
        <w:t>2.48</w:t>
      </w:r>
      <w:r w:rsidRPr="00176715">
        <w:t> Study the following dot plot and comment on the general shape of the distribution. Discuss any gaps or heavy concentrations in the data.</w:t>
      </w:r>
    </w:p>
    <w:p w14:paraId="7B756477" w14:textId="3006CA46" w:rsidR="00176715" w:rsidRPr="00176715" w:rsidRDefault="00176715" w:rsidP="00176715">
      <w:r w:rsidRPr="00176715">
        <w:drawing>
          <wp:inline distT="0" distB="0" distL="0" distR="0" wp14:anchorId="6F083394" wp14:editId="343D5586">
            <wp:extent cx="5172075" cy="704850"/>
            <wp:effectExtent l="0" t="0" r="9525" b="0"/>
            <wp:docPr id="1108827193"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2075" cy="704850"/>
                    </a:xfrm>
                    <a:prstGeom prst="rect">
                      <a:avLst/>
                    </a:prstGeom>
                    <a:noFill/>
                    <a:ln>
                      <a:noFill/>
                    </a:ln>
                  </pic:spPr>
                </pic:pic>
              </a:graphicData>
            </a:graphic>
          </wp:inline>
        </w:drawing>
      </w:r>
    </w:p>
    <w:p w14:paraId="619C2F0D" w14:textId="77777777" w:rsidR="00176715" w:rsidRPr="00176715" w:rsidRDefault="00176715" w:rsidP="00176715">
      <w:pPr>
        <w:numPr>
          <w:ilvl w:val="0"/>
          <w:numId w:val="90"/>
        </w:numPr>
      </w:pPr>
      <w:r w:rsidRPr="00176715">
        <w:rPr>
          <w:b/>
          <w:bCs/>
        </w:rPr>
        <w:t>2.49</w:t>
      </w:r>
      <w:r w:rsidRPr="00176715">
        <w:t> Shown here is an Excel-produced pie chart representing physician specialties. What does the chart tell you about the various specialties?</w:t>
      </w:r>
    </w:p>
    <w:p w14:paraId="3FC5EF72" w14:textId="7468D1B9" w:rsidR="00176715" w:rsidRPr="00176715" w:rsidRDefault="00176715" w:rsidP="00176715">
      <w:r w:rsidRPr="00176715">
        <w:lastRenderedPageBreak/>
        <w:drawing>
          <wp:inline distT="0" distB="0" distL="0" distR="0" wp14:anchorId="28AFA1DD" wp14:editId="58EF6E56">
            <wp:extent cx="3162300" cy="2581275"/>
            <wp:effectExtent l="0" t="0" r="0" b="9525"/>
            <wp:docPr id="191036689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62300" cy="2581275"/>
                    </a:xfrm>
                    <a:prstGeom prst="rect">
                      <a:avLst/>
                    </a:prstGeom>
                    <a:noFill/>
                    <a:ln>
                      <a:noFill/>
                    </a:ln>
                  </pic:spPr>
                </pic:pic>
              </a:graphicData>
            </a:graphic>
          </wp:inline>
        </w:drawing>
      </w:r>
    </w:p>
    <w:p w14:paraId="277FCD92" w14:textId="77777777" w:rsidR="00176715" w:rsidRPr="00176715" w:rsidRDefault="00176715" w:rsidP="00176715">
      <w:pPr>
        <w:numPr>
          <w:ilvl w:val="0"/>
          <w:numId w:val="90"/>
        </w:numPr>
      </w:pPr>
      <w:r w:rsidRPr="00176715">
        <w:rPr>
          <w:b/>
          <w:bCs/>
        </w:rPr>
        <w:t>2.50</w:t>
      </w:r>
      <w:r w:rsidRPr="00176715">
        <w:t> Suppose 100 CPA firms are surveyed to determine how many audits they perform over a certain time. The data are summarized using the Minitab stem-and-leaf plot shown in the next column. What can you learn about the number of audits being performed by these firms from this plot?</w:t>
      </w:r>
    </w:p>
    <w:p w14:paraId="6CFE15C1" w14:textId="30DB5983" w:rsidR="00176715" w:rsidRPr="00176715" w:rsidRDefault="00176715" w:rsidP="00176715">
      <w:r w:rsidRPr="00176715">
        <w:drawing>
          <wp:inline distT="0" distB="0" distL="0" distR="0" wp14:anchorId="74E160BE" wp14:editId="3DA6536D">
            <wp:extent cx="2219325" cy="3324225"/>
            <wp:effectExtent l="0" t="0" r="9525" b="9525"/>
            <wp:docPr id="1086278431"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9325" cy="3324225"/>
                    </a:xfrm>
                    <a:prstGeom prst="rect">
                      <a:avLst/>
                    </a:prstGeom>
                    <a:noFill/>
                    <a:ln>
                      <a:noFill/>
                    </a:ln>
                  </pic:spPr>
                </pic:pic>
              </a:graphicData>
            </a:graphic>
          </wp:inline>
        </w:drawing>
      </w:r>
    </w:p>
    <w:p w14:paraId="6A958466" w14:textId="77777777" w:rsidR="00176715" w:rsidRPr="00176715" w:rsidRDefault="00176715" w:rsidP="00176715">
      <w:pPr>
        <w:numPr>
          <w:ilvl w:val="0"/>
          <w:numId w:val="90"/>
        </w:numPr>
      </w:pPr>
      <w:r w:rsidRPr="00176715">
        <w:rPr>
          <w:b/>
          <w:bCs/>
        </w:rPr>
        <w:t>2.51</w:t>
      </w:r>
      <w:r w:rsidRPr="00176715">
        <w:t> Shown below is a scatter plot of the NASDAQ–100 Index versus the Dow Jones Industrial Average on Friday closings over a period of one year (May 1, 2009, to April 23, 2010). What does the graph tell you about the relationship of the NASDAQ-100 Index to the DJIA? Explain what you observe in the graph and share any conclusions that you reach.</w:t>
      </w:r>
    </w:p>
    <w:p w14:paraId="05051D7E" w14:textId="7EA84781" w:rsidR="00176715" w:rsidRPr="00176715" w:rsidRDefault="00176715" w:rsidP="00176715">
      <w:r w:rsidRPr="00176715">
        <w:lastRenderedPageBreak/>
        <w:drawing>
          <wp:inline distT="0" distB="0" distL="0" distR="0" wp14:anchorId="0549417A" wp14:editId="3F641C8E">
            <wp:extent cx="3781425" cy="2362200"/>
            <wp:effectExtent l="0" t="0" r="9525" b="0"/>
            <wp:docPr id="1163003873"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81425" cy="2362200"/>
                    </a:xfrm>
                    <a:prstGeom prst="rect">
                      <a:avLst/>
                    </a:prstGeom>
                    <a:noFill/>
                    <a:ln>
                      <a:noFill/>
                    </a:ln>
                  </pic:spPr>
                </pic:pic>
              </a:graphicData>
            </a:graphic>
          </wp:inline>
        </w:drawing>
      </w:r>
    </w:p>
    <w:p w14:paraId="3049157C" w14:textId="77777777" w:rsidR="00176715" w:rsidRPr="00176715" w:rsidRDefault="00176715" w:rsidP="00176715">
      <w:pPr>
        <w:rPr>
          <w:b/>
          <w:bCs/>
        </w:rPr>
      </w:pPr>
      <w:r w:rsidRPr="00176715">
        <w:rPr>
          <w:b/>
          <w:bCs/>
        </w:rPr>
        <w:t>ANALYZING THE DATABASES</w:t>
      </w:r>
    </w:p>
    <w:p w14:paraId="7EC9FE0D" w14:textId="23EF61BA" w:rsidR="00176715" w:rsidRPr="00176715" w:rsidRDefault="00176715" w:rsidP="00176715">
      <w:pPr>
        <w:numPr>
          <w:ilvl w:val="0"/>
          <w:numId w:val="91"/>
        </w:numPr>
      </w:pPr>
      <w:r w:rsidRPr="00176715">
        <w:drawing>
          <wp:inline distT="0" distB="0" distL="0" distR="0" wp14:anchorId="6661A0E3" wp14:editId="41BDA853">
            <wp:extent cx="1304925" cy="542925"/>
            <wp:effectExtent l="0" t="0" r="9525" b="9525"/>
            <wp:docPr id="264288864"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Using the manufacturer database, construct a frequency distribution for the variable Number of Production Workers. What does the frequency distribution reveal about the number of production workers?</w:t>
      </w:r>
    </w:p>
    <w:p w14:paraId="262427EB" w14:textId="77777777" w:rsidR="00176715" w:rsidRPr="00176715" w:rsidRDefault="00176715" w:rsidP="00176715">
      <w:pPr>
        <w:numPr>
          <w:ilvl w:val="0"/>
          <w:numId w:val="91"/>
        </w:numPr>
      </w:pPr>
      <w:r w:rsidRPr="00176715">
        <w:t>Using the Consumer Food database, construct a histogram for the variable Annual Food Spending. How is the histogram shaped? Is it high in the middle or high near one or both ends of the data? Is it relatively constant in size across the class (uniform), or does it appear to have no shape? Does it appear to be nearly “normally” distributed?</w:t>
      </w:r>
    </w:p>
    <w:p w14:paraId="541C2B20" w14:textId="77777777" w:rsidR="00176715" w:rsidRPr="00176715" w:rsidRDefault="00176715" w:rsidP="00176715">
      <w:pPr>
        <w:numPr>
          <w:ilvl w:val="0"/>
          <w:numId w:val="91"/>
        </w:numPr>
      </w:pPr>
      <w:r w:rsidRPr="00176715">
        <w:t>Construct an ogive for the variable Type in the financial database. The 100 companies in this database are each categorized into one of seven types of companies. These types are listed at the end of </w:t>
      </w:r>
      <w:hyperlink r:id="rId172" w:anchor="ch1" w:history="1">
        <w:r w:rsidRPr="00176715">
          <w:rPr>
            <w:rStyle w:val="Hyperlink"/>
            <w:b/>
            <w:bCs/>
          </w:rPr>
          <w:t>Chapter 1</w:t>
        </w:r>
      </w:hyperlink>
      <w:r w:rsidRPr="00176715">
        <w:t>. Construct a pie chart of these types and discuss the output. For example, which type is most prevalent in the database and which is the least?</w:t>
      </w:r>
    </w:p>
    <w:p w14:paraId="57AF52C6" w14:textId="77777777" w:rsidR="00176715" w:rsidRPr="00176715" w:rsidRDefault="00176715" w:rsidP="00176715">
      <w:pPr>
        <w:numPr>
          <w:ilvl w:val="0"/>
          <w:numId w:val="91"/>
        </w:numPr>
      </w:pPr>
      <w:r w:rsidRPr="00176715">
        <w:t>Using the international unemployment database, construct a stem-and-leaf plot for Italy. What does the plot show about unemployment for Italy over the past 40 years? What does the plot fail to show?</w:t>
      </w:r>
    </w:p>
    <w:p w14:paraId="7C076233" w14:textId="77777777" w:rsidR="00176715" w:rsidRPr="00176715" w:rsidRDefault="00176715" w:rsidP="00176715">
      <w:pPr>
        <w:rPr>
          <w:b/>
          <w:bCs/>
        </w:rPr>
      </w:pPr>
      <w:r w:rsidRPr="00176715">
        <w:rPr>
          <w:b/>
          <w:bCs/>
        </w:rPr>
        <w:t>CASE: SOAP COMPANIES DO BATTLE</w:t>
      </w:r>
    </w:p>
    <w:p w14:paraId="424F2A6D" w14:textId="77777777" w:rsidR="00176715" w:rsidRPr="00176715" w:rsidRDefault="00176715" w:rsidP="00176715">
      <w:r w:rsidRPr="00176715">
        <w:t xml:space="preserve">Procter &amp; Gamble has been the leading soap manufacturer in the United States since 1879, when it introduced Ivory soap. However, late in 1991, its major rival, Lever Bros. (Unilever), overtook it by grabbing 31.5% of the $1.6 billion personal soap market, of which Procter &amp; Gamble had a 30.5% share. Lever Bros. had trailed Procter &amp; Gamble since it entered the </w:t>
      </w:r>
      <w:r w:rsidRPr="00176715">
        <w:lastRenderedPageBreak/>
        <w:t>soap market with Lifebuoy in 1895. In 1990, Lever Bros. introduced a new soap, Lever 2000, into its product mix as a soap for the entire family. A niche for such a soap had been created because of the segmentation of the soap market into specialty soaps for children, women, and men. Lever Bros. felt that it could sell a soap for everyone in the family. Consumer response was strong; Lever 2000 rolled up $113 million in sales in 1991, putting Lever Bros. ahead of Procter &amp; Gamble for the first time in the personal-soap revenue contest. Procter &amp; Gamble still sells more soap, but Lever's brands cost more, thereby resulting in greater overall sales.</w:t>
      </w:r>
    </w:p>
    <w:p w14:paraId="721B60A6" w14:textId="77777777" w:rsidR="00176715" w:rsidRPr="00176715" w:rsidRDefault="00176715" w:rsidP="00176715">
      <w:r w:rsidRPr="00176715">
        <w:t>Needless to say, Procter &amp; Gamble was quick to search for a response to the success of Lever 2000. Procter &amp; Gamble looked at several possible strategies, including repositioning Safeguard, which has been seen as a male soap. Ultimately, Procter &amp; Gamble responded to the challenge by introducing its Oil of Olay Moisturizing Bath Bar. In its first year of national distribution, this product was backed by a $24 million media effort. The new bath bar was quite successful and helped Procter &amp; Gamble regain market share.</w:t>
      </w:r>
    </w:p>
    <w:p w14:paraId="1F57C455" w14:textId="77777777" w:rsidR="00176715" w:rsidRPr="00176715" w:rsidRDefault="00176715" w:rsidP="00176715">
      <w:r w:rsidRPr="00176715">
        <w:t>These two major companies continue to battle it out for domination in the personal soap market, along with the Dial Corporation (a subsidiary of Henkel, AG) and ColgatePalmolive. While liquid soaps have made great strides in the marketplace in the past few years, bar soaps are still popular, particularly among men. Shown below are the year 2009 sales figures for both deodorant and nondeodorant bar soaps at supermarkets, drug stores, and mass merchandisers, excluding Wal-Mart in the United States.</w:t>
      </w:r>
    </w:p>
    <w:p w14:paraId="0513A675" w14:textId="0E5C2F75" w:rsidR="00176715" w:rsidRPr="00176715" w:rsidRDefault="00176715" w:rsidP="00176715">
      <w:r w:rsidRPr="00176715">
        <w:drawing>
          <wp:inline distT="0" distB="0" distL="0" distR="0" wp14:anchorId="4A660DD0" wp14:editId="036D2CCC">
            <wp:extent cx="3371850" cy="1809750"/>
            <wp:effectExtent l="0" t="0" r="0" b="0"/>
            <wp:docPr id="550785278"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71850" cy="1809750"/>
                    </a:xfrm>
                    <a:prstGeom prst="rect">
                      <a:avLst/>
                    </a:prstGeom>
                    <a:noFill/>
                    <a:ln>
                      <a:noFill/>
                    </a:ln>
                  </pic:spPr>
                </pic:pic>
              </a:graphicData>
            </a:graphic>
          </wp:inline>
        </w:drawing>
      </w:r>
    </w:p>
    <w:p w14:paraId="5DE5851C" w14:textId="77777777" w:rsidR="00176715" w:rsidRPr="00176715" w:rsidRDefault="00176715" w:rsidP="00176715">
      <w:r w:rsidRPr="00176715">
        <w:t>In 1983, the market shares for soap were Procter &amp; Gamble with 37.1%, Lever Bros. (Unilever) with 24%, Dial with 15%, Colgate-Palmolive with 6.5%, and all others with 17.4%. By 1991, the market shares for soap were Lever Bros. (Unilever) with 31.5%, Procter &amp; Gamble with 30.5%, Dial with 19%, Colgate-Palmolive with 8%, and all others with 11%.</w:t>
      </w:r>
    </w:p>
    <w:p w14:paraId="49305C43" w14:textId="77777777" w:rsidR="00176715" w:rsidRPr="00176715" w:rsidRDefault="00176715" w:rsidP="00176715">
      <w:pPr>
        <w:rPr>
          <w:b/>
          <w:bCs/>
        </w:rPr>
      </w:pPr>
      <w:r w:rsidRPr="00176715">
        <w:rPr>
          <w:b/>
          <w:bCs/>
        </w:rPr>
        <w:t>Discussion</w:t>
      </w:r>
    </w:p>
    <w:p w14:paraId="5F504F0E" w14:textId="77777777" w:rsidR="00176715" w:rsidRPr="00176715" w:rsidRDefault="00176715" w:rsidP="00176715">
      <w:pPr>
        <w:numPr>
          <w:ilvl w:val="0"/>
          <w:numId w:val="92"/>
        </w:numPr>
      </w:pPr>
      <w:r w:rsidRPr="00176715">
        <w:lastRenderedPageBreak/>
        <w:t>Suppose you are making a report for Procter &amp; Gamble displaying their share of the market along with the share of other companies for the years 1983, 1991, and the latest figures. Using either Excel or Minitab, produce graphs for the market shares of personal soap for each of these years. What do you observe about the market shares of the various companies by studying the graphs? In particular, how is Procter &amp; Gamble doing relative to previous years?</w:t>
      </w:r>
    </w:p>
    <w:p w14:paraId="26F5A853" w14:textId="77777777" w:rsidR="00176715" w:rsidRPr="00176715" w:rsidRDefault="00176715" w:rsidP="00176715">
      <w:pPr>
        <w:numPr>
          <w:ilvl w:val="0"/>
          <w:numId w:val="92"/>
        </w:numPr>
      </w:pPr>
      <w:r w:rsidRPr="00176715">
        <w:t>Suppose Procter &amp; Gamble sells about 20 million bars of soap per week, but the demand is not constant and production management would like to get a better handle on how sales are distributed over the year. Let the following sales figures given in units of million bars represent the sales of bars per week over one year. Construct a histogram to represent these data. What do you see in the graph that might be helpful to the production (and sales) people?</w:t>
      </w:r>
    </w:p>
    <w:p w14:paraId="394742A2" w14:textId="5FB33C0D" w:rsidR="00176715" w:rsidRPr="00176715" w:rsidRDefault="00176715" w:rsidP="00176715">
      <w:r w:rsidRPr="00176715">
        <w:drawing>
          <wp:inline distT="0" distB="0" distL="0" distR="0" wp14:anchorId="482CCD3D" wp14:editId="26211F1C">
            <wp:extent cx="2943225" cy="1038225"/>
            <wp:effectExtent l="0" t="0" r="9525" b="9525"/>
            <wp:docPr id="1533750587"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43225" cy="1038225"/>
                    </a:xfrm>
                    <a:prstGeom prst="rect">
                      <a:avLst/>
                    </a:prstGeom>
                    <a:noFill/>
                    <a:ln>
                      <a:noFill/>
                    </a:ln>
                  </pic:spPr>
                </pic:pic>
              </a:graphicData>
            </a:graphic>
          </wp:inline>
        </w:drawing>
      </w:r>
    </w:p>
    <w:p w14:paraId="7DD40974" w14:textId="77777777" w:rsidR="00176715" w:rsidRPr="00176715" w:rsidRDefault="00176715" w:rsidP="00176715">
      <w:r w:rsidRPr="00176715">
        <w:t>Construct a stem-and-leaf plot using the whole numbers as the stems. What advantages does the stem-and-leaf plot of these sales figures offer over the histogram? What are some disadvantages? Which would you use in discussions with production people, and why?</w:t>
      </w:r>
    </w:p>
    <w:p w14:paraId="4A7BA7B8" w14:textId="77777777" w:rsidR="00176715" w:rsidRPr="00176715" w:rsidRDefault="00176715" w:rsidP="00176715">
      <w:pPr>
        <w:numPr>
          <w:ilvl w:val="0"/>
          <w:numId w:val="92"/>
        </w:numPr>
      </w:pPr>
      <w:r w:rsidRPr="00176715">
        <w:t>A random sample of finished soap bars in their packaging is tested for quality. All defective bars are examined for problem causes. Among the problems found were improper packaging, poor labeling, bad seal, shape of bar wrong, bar surface marred, wrong color in bar, wrong bar fragrance, wrong soap consistency, and others. Some of the leading problem causes and the number of each are given here. Use a Pareto chart to analyze these problem causes. Based on your findings, what would you recommend to the company?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251"/>
        <w:gridCol w:w="1568"/>
      </w:tblGrid>
      <w:tr w:rsidR="00176715" w:rsidRPr="00176715" w14:paraId="0359D156" w14:textId="77777777">
        <w:trPr>
          <w:tblHeader/>
        </w:trPr>
        <w:tc>
          <w:tcPr>
            <w:tcW w:w="0" w:type="auto"/>
            <w:tcBorders>
              <w:top w:val="nil"/>
              <w:left w:val="nil"/>
              <w:bottom w:val="nil"/>
              <w:right w:val="nil"/>
            </w:tcBorders>
            <w:vAlign w:val="center"/>
            <w:hideMark/>
          </w:tcPr>
          <w:p w14:paraId="04DE0BFF" w14:textId="77777777" w:rsidR="00176715" w:rsidRPr="00176715" w:rsidRDefault="00176715" w:rsidP="00176715">
            <w:r w:rsidRPr="00176715">
              <w:rPr>
                <w:b/>
                <w:bCs/>
              </w:rPr>
              <w:t>Problem Cause</w:t>
            </w:r>
          </w:p>
        </w:tc>
        <w:tc>
          <w:tcPr>
            <w:tcW w:w="0" w:type="auto"/>
            <w:tcBorders>
              <w:top w:val="nil"/>
              <w:left w:val="nil"/>
              <w:bottom w:val="nil"/>
              <w:right w:val="nil"/>
            </w:tcBorders>
            <w:vAlign w:val="center"/>
            <w:hideMark/>
          </w:tcPr>
          <w:p w14:paraId="557EFA6B" w14:textId="77777777" w:rsidR="00176715" w:rsidRPr="00176715" w:rsidRDefault="00176715" w:rsidP="00176715">
            <w:r w:rsidRPr="00176715">
              <w:rPr>
                <w:b/>
                <w:bCs/>
              </w:rPr>
              <w:t>Frequency</w:t>
            </w:r>
          </w:p>
        </w:tc>
      </w:tr>
      <w:tr w:rsidR="00176715" w:rsidRPr="00176715" w14:paraId="61FDA09C" w14:textId="77777777">
        <w:tc>
          <w:tcPr>
            <w:tcW w:w="0" w:type="auto"/>
            <w:tcBorders>
              <w:top w:val="nil"/>
              <w:left w:val="nil"/>
              <w:bottom w:val="nil"/>
              <w:right w:val="nil"/>
            </w:tcBorders>
            <w:hideMark/>
          </w:tcPr>
          <w:p w14:paraId="27C08A63" w14:textId="77777777" w:rsidR="00176715" w:rsidRPr="00176715" w:rsidRDefault="00176715" w:rsidP="00176715">
            <w:r w:rsidRPr="00176715">
              <w:t>Bar surface</w:t>
            </w:r>
          </w:p>
        </w:tc>
        <w:tc>
          <w:tcPr>
            <w:tcW w:w="0" w:type="auto"/>
            <w:tcBorders>
              <w:top w:val="nil"/>
              <w:left w:val="nil"/>
              <w:bottom w:val="nil"/>
              <w:right w:val="nil"/>
            </w:tcBorders>
            <w:hideMark/>
          </w:tcPr>
          <w:p w14:paraId="2089D002" w14:textId="77777777" w:rsidR="00176715" w:rsidRPr="00176715" w:rsidRDefault="00176715" w:rsidP="00176715">
            <w:r w:rsidRPr="00176715">
              <w:t>89</w:t>
            </w:r>
          </w:p>
        </w:tc>
      </w:tr>
      <w:tr w:rsidR="00176715" w:rsidRPr="00176715" w14:paraId="75EE4905" w14:textId="77777777">
        <w:tc>
          <w:tcPr>
            <w:tcW w:w="0" w:type="auto"/>
            <w:tcBorders>
              <w:top w:val="nil"/>
              <w:left w:val="nil"/>
              <w:bottom w:val="nil"/>
              <w:right w:val="nil"/>
            </w:tcBorders>
            <w:hideMark/>
          </w:tcPr>
          <w:p w14:paraId="5A07703D" w14:textId="77777777" w:rsidR="00176715" w:rsidRPr="00176715" w:rsidRDefault="00176715" w:rsidP="00176715">
            <w:r w:rsidRPr="00176715">
              <w:t>Color</w:t>
            </w:r>
          </w:p>
        </w:tc>
        <w:tc>
          <w:tcPr>
            <w:tcW w:w="0" w:type="auto"/>
            <w:tcBorders>
              <w:top w:val="nil"/>
              <w:left w:val="nil"/>
              <w:bottom w:val="nil"/>
              <w:right w:val="nil"/>
            </w:tcBorders>
            <w:hideMark/>
          </w:tcPr>
          <w:p w14:paraId="6A69BFC1" w14:textId="77777777" w:rsidR="00176715" w:rsidRPr="00176715" w:rsidRDefault="00176715" w:rsidP="00176715">
            <w:r w:rsidRPr="00176715">
              <w:t>17</w:t>
            </w:r>
          </w:p>
        </w:tc>
      </w:tr>
      <w:tr w:rsidR="00176715" w:rsidRPr="00176715" w14:paraId="688A7EE4" w14:textId="77777777">
        <w:tc>
          <w:tcPr>
            <w:tcW w:w="0" w:type="auto"/>
            <w:tcBorders>
              <w:top w:val="nil"/>
              <w:left w:val="nil"/>
              <w:bottom w:val="nil"/>
              <w:right w:val="nil"/>
            </w:tcBorders>
            <w:hideMark/>
          </w:tcPr>
          <w:p w14:paraId="517432F6" w14:textId="77777777" w:rsidR="00176715" w:rsidRPr="00176715" w:rsidRDefault="00176715" w:rsidP="00176715">
            <w:r w:rsidRPr="00176715">
              <w:lastRenderedPageBreak/>
              <w:t>Fragrance</w:t>
            </w:r>
          </w:p>
        </w:tc>
        <w:tc>
          <w:tcPr>
            <w:tcW w:w="0" w:type="auto"/>
            <w:tcBorders>
              <w:top w:val="nil"/>
              <w:left w:val="nil"/>
              <w:bottom w:val="nil"/>
              <w:right w:val="nil"/>
            </w:tcBorders>
            <w:hideMark/>
          </w:tcPr>
          <w:p w14:paraId="71D3E1CE" w14:textId="77777777" w:rsidR="00176715" w:rsidRPr="00176715" w:rsidRDefault="00176715" w:rsidP="00176715">
            <w:r w:rsidRPr="00176715">
              <w:t>2</w:t>
            </w:r>
          </w:p>
        </w:tc>
      </w:tr>
      <w:tr w:rsidR="00176715" w:rsidRPr="00176715" w14:paraId="189F0CB4" w14:textId="77777777">
        <w:tc>
          <w:tcPr>
            <w:tcW w:w="0" w:type="auto"/>
            <w:tcBorders>
              <w:top w:val="nil"/>
              <w:left w:val="nil"/>
              <w:bottom w:val="nil"/>
              <w:right w:val="nil"/>
            </w:tcBorders>
            <w:hideMark/>
          </w:tcPr>
          <w:p w14:paraId="2432CFC4" w14:textId="77777777" w:rsidR="00176715" w:rsidRPr="00176715" w:rsidRDefault="00176715" w:rsidP="00176715">
            <w:r w:rsidRPr="00176715">
              <w:t>Label</w:t>
            </w:r>
          </w:p>
        </w:tc>
        <w:tc>
          <w:tcPr>
            <w:tcW w:w="0" w:type="auto"/>
            <w:tcBorders>
              <w:top w:val="nil"/>
              <w:left w:val="nil"/>
              <w:bottom w:val="nil"/>
              <w:right w:val="nil"/>
            </w:tcBorders>
            <w:hideMark/>
          </w:tcPr>
          <w:p w14:paraId="4C594B00" w14:textId="77777777" w:rsidR="00176715" w:rsidRPr="00176715" w:rsidRDefault="00176715" w:rsidP="00176715">
            <w:r w:rsidRPr="00176715">
              <w:t>32</w:t>
            </w:r>
          </w:p>
        </w:tc>
      </w:tr>
      <w:tr w:rsidR="00176715" w:rsidRPr="00176715" w14:paraId="139AEEF4" w14:textId="77777777">
        <w:tc>
          <w:tcPr>
            <w:tcW w:w="0" w:type="auto"/>
            <w:tcBorders>
              <w:top w:val="nil"/>
              <w:left w:val="nil"/>
              <w:bottom w:val="nil"/>
              <w:right w:val="nil"/>
            </w:tcBorders>
            <w:hideMark/>
          </w:tcPr>
          <w:p w14:paraId="28B716BB" w14:textId="77777777" w:rsidR="00176715" w:rsidRPr="00176715" w:rsidRDefault="00176715" w:rsidP="00176715">
            <w:r w:rsidRPr="00176715">
              <w:t>Shape</w:t>
            </w:r>
          </w:p>
        </w:tc>
        <w:tc>
          <w:tcPr>
            <w:tcW w:w="0" w:type="auto"/>
            <w:tcBorders>
              <w:top w:val="nil"/>
              <w:left w:val="nil"/>
              <w:bottom w:val="nil"/>
              <w:right w:val="nil"/>
            </w:tcBorders>
            <w:hideMark/>
          </w:tcPr>
          <w:p w14:paraId="12EFC666" w14:textId="77777777" w:rsidR="00176715" w:rsidRPr="00176715" w:rsidRDefault="00176715" w:rsidP="00176715">
            <w:r w:rsidRPr="00176715">
              <w:t>8</w:t>
            </w:r>
          </w:p>
        </w:tc>
      </w:tr>
      <w:tr w:rsidR="00176715" w:rsidRPr="00176715" w14:paraId="301C8C39" w14:textId="77777777">
        <w:tc>
          <w:tcPr>
            <w:tcW w:w="0" w:type="auto"/>
            <w:tcBorders>
              <w:top w:val="nil"/>
              <w:left w:val="nil"/>
              <w:bottom w:val="nil"/>
              <w:right w:val="nil"/>
            </w:tcBorders>
            <w:hideMark/>
          </w:tcPr>
          <w:p w14:paraId="39CDCD73" w14:textId="77777777" w:rsidR="00176715" w:rsidRPr="00176715" w:rsidRDefault="00176715" w:rsidP="00176715">
            <w:r w:rsidRPr="00176715">
              <w:t>Seal</w:t>
            </w:r>
          </w:p>
        </w:tc>
        <w:tc>
          <w:tcPr>
            <w:tcW w:w="0" w:type="auto"/>
            <w:tcBorders>
              <w:top w:val="nil"/>
              <w:left w:val="nil"/>
              <w:bottom w:val="nil"/>
              <w:right w:val="nil"/>
            </w:tcBorders>
            <w:hideMark/>
          </w:tcPr>
          <w:p w14:paraId="274F8135" w14:textId="77777777" w:rsidR="00176715" w:rsidRPr="00176715" w:rsidRDefault="00176715" w:rsidP="00176715">
            <w:r w:rsidRPr="00176715">
              <w:t>47</w:t>
            </w:r>
          </w:p>
        </w:tc>
      </w:tr>
      <w:tr w:rsidR="00176715" w:rsidRPr="00176715" w14:paraId="0AF2B8A5" w14:textId="77777777">
        <w:tc>
          <w:tcPr>
            <w:tcW w:w="0" w:type="auto"/>
            <w:tcBorders>
              <w:top w:val="nil"/>
              <w:left w:val="nil"/>
              <w:bottom w:val="nil"/>
              <w:right w:val="nil"/>
            </w:tcBorders>
            <w:hideMark/>
          </w:tcPr>
          <w:p w14:paraId="523C2280" w14:textId="77777777" w:rsidR="00176715" w:rsidRPr="00176715" w:rsidRDefault="00176715" w:rsidP="00176715">
            <w:r w:rsidRPr="00176715">
              <w:t>Labeling</w:t>
            </w:r>
          </w:p>
        </w:tc>
        <w:tc>
          <w:tcPr>
            <w:tcW w:w="0" w:type="auto"/>
            <w:tcBorders>
              <w:top w:val="nil"/>
              <w:left w:val="nil"/>
              <w:bottom w:val="nil"/>
              <w:right w:val="nil"/>
            </w:tcBorders>
            <w:hideMark/>
          </w:tcPr>
          <w:p w14:paraId="68046064" w14:textId="77777777" w:rsidR="00176715" w:rsidRPr="00176715" w:rsidRDefault="00176715" w:rsidP="00176715">
            <w:r w:rsidRPr="00176715">
              <w:t>5</w:t>
            </w:r>
          </w:p>
        </w:tc>
      </w:tr>
      <w:tr w:rsidR="00176715" w:rsidRPr="00176715" w14:paraId="4183B922" w14:textId="77777777">
        <w:tc>
          <w:tcPr>
            <w:tcW w:w="0" w:type="auto"/>
            <w:tcBorders>
              <w:top w:val="nil"/>
              <w:left w:val="nil"/>
              <w:bottom w:val="nil"/>
              <w:right w:val="nil"/>
            </w:tcBorders>
            <w:hideMark/>
          </w:tcPr>
          <w:p w14:paraId="1CA23D07" w14:textId="77777777" w:rsidR="00176715" w:rsidRPr="00176715" w:rsidRDefault="00176715" w:rsidP="00176715">
            <w:r w:rsidRPr="00176715">
              <w:t>Soap consistency</w:t>
            </w:r>
          </w:p>
        </w:tc>
        <w:tc>
          <w:tcPr>
            <w:tcW w:w="0" w:type="auto"/>
            <w:tcBorders>
              <w:top w:val="nil"/>
              <w:left w:val="nil"/>
              <w:bottom w:val="nil"/>
              <w:right w:val="nil"/>
            </w:tcBorders>
            <w:hideMark/>
          </w:tcPr>
          <w:p w14:paraId="170BFA08" w14:textId="77777777" w:rsidR="00176715" w:rsidRPr="00176715" w:rsidRDefault="00176715" w:rsidP="00176715">
            <w:r w:rsidRPr="00176715">
              <w:t>3</w:t>
            </w:r>
          </w:p>
        </w:tc>
      </w:tr>
    </w:tbl>
    <w:p w14:paraId="756217FA" w14:textId="77777777" w:rsidR="00176715" w:rsidRPr="00176715" w:rsidRDefault="00176715" w:rsidP="00176715">
      <w:r w:rsidRPr="00176715">
        <w:rPr>
          <w:i/>
          <w:iCs/>
        </w:rPr>
        <w:t>Source:</w:t>
      </w:r>
      <w:r w:rsidRPr="00176715">
        <w:t> Adapted from Valerie Reitman, “Buoyant Sales of Lever 2000 Soap Bring Sinking Sensation to Procter &amp; Gamble,”</w:t>
      </w:r>
      <w:r w:rsidRPr="00176715">
        <w:rPr>
          <w:i/>
          <w:iCs/>
        </w:rPr>
        <w:t>The Wall Street Journal</w:t>
      </w:r>
      <w:r w:rsidRPr="00176715">
        <w:t>, March 19, 1992, p. B1. Reprinted by permission of </w:t>
      </w:r>
      <w:r w:rsidRPr="00176715">
        <w:rPr>
          <w:i/>
          <w:iCs/>
        </w:rPr>
        <w:t>The Wall Street Journal</w:t>
      </w:r>
      <w:r w:rsidRPr="00176715">
        <w:t> © 1992, Dow Jones &amp; Company, Inc. All rights reserved worldwide; Pam Weisz, “$40 M Extends Lever 2000 Family,” </w:t>
      </w:r>
      <w:r w:rsidRPr="00176715">
        <w:rPr>
          <w:i/>
          <w:iCs/>
        </w:rPr>
        <w:t>Brandweek</w:t>
      </w:r>
      <w:r w:rsidRPr="00176715">
        <w:t>, vol. 36, no. 32 (August 21, 1995), p. 6; Laurie Freeman, “P&amp;G Pushes Back Against Unilever in Soap,” </w:t>
      </w:r>
      <w:r w:rsidRPr="00176715">
        <w:rPr>
          <w:i/>
          <w:iCs/>
        </w:rPr>
        <w:t>Advertising Age</w:t>
      </w:r>
      <w:r w:rsidRPr="00176715">
        <w:t>, vol. 65, no. 41 (September 28, 1994), p. 21; Jeanne Whalen and Pat Sloan, “Intros Help Boost Soap Coupons,” </w:t>
      </w:r>
      <w:r w:rsidRPr="00176715">
        <w:rPr>
          <w:i/>
          <w:iCs/>
        </w:rPr>
        <w:t>Advertising Age</w:t>
      </w:r>
      <w:r w:rsidRPr="00176715">
        <w:t>, vol. 65, no. 19 (May 2, 1994), p. 30; and “P&amp;G Places Coast Soap up for Sale,” </w:t>
      </w:r>
      <w:r w:rsidRPr="00176715">
        <w:rPr>
          <w:i/>
          <w:iCs/>
        </w:rPr>
        <w:t>The Post</w:t>
      </w:r>
      <w:r w:rsidRPr="00176715">
        <w:t>, World Wide Web Edition of </w:t>
      </w:r>
      <w:r w:rsidRPr="00176715">
        <w:rPr>
          <w:i/>
          <w:iCs/>
        </w:rPr>
        <w:t>The Cincinnati Post</w:t>
      </w:r>
      <w:r w:rsidRPr="00176715">
        <w:t>, February 2, 1999, </w:t>
      </w:r>
      <w:hyperlink r:id="rId175" w:tgtFrame="_blank" w:history="1">
        <w:r w:rsidRPr="00176715">
          <w:rPr>
            <w:rStyle w:val="Hyperlink"/>
            <w:b/>
            <w:bCs/>
          </w:rPr>
          <w:t>http://www.cincypost.com.business/pg022599.html</w:t>
        </w:r>
      </w:hyperlink>
      <w:r w:rsidRPr="00176715">
        <w:t>; Robert S. Lazich, Editor, </w:t>
      </w:r>
      <w:r w:rsidRPr="00176715">
        <w:rPr>
          <w:i/>
          <w:iCs/>
        </w:rPr>
        <w:t>Market Share Reporter, Volume 1</w:t>
      </w:r>
      <w:r w:rsidRPr="00176715">
        <w:t>. Detroit: Gale Cengage Learning, 2011, pp. 299–300.</w:t>
      </w:r>
    </w:p>
    <w:p w14:paraId="4F3ECEBA" w14:textId="77777777" w:rsidR="00176715" w:rsidRPr="00176715" w:rsidRDefault="00176715" w:rsidP="00176715">
      <w:pPr>
        <w:rPr>
          <w:b/>
          <w:bCs/>
        </w:rPr>
      </w:pPr>
      <w:r w:rsidRPr="00176715">
        <w:rPr>
          <w:b/>
          <w:bCs/>
        </w:rPr>
        <w:t>USING THE COMPUTER</w:t>
      </w:r>
    </w:p>
    <w:p w14:paraId="378D879E" w14:textId="77777777" w:rsidR="00176715" w:rsidRPr="00176715" w:rsidRDefault="00176715" w:rsidP="00176715">
      <w:pPr>
        <w:rPr>
          <w:b/>
          <w:bCs/>
        </w:rPr>
      </w:pPr>
      <w:r w:rsidRPr="00176715">
        <w:rPr>
          <w:b/>
          <w:bCs/>
        </w:rPr>
        <w:t>EXCEL</w:t>
      </w:r>
    </w:p>
    <w:p w14:paraId="4B988E44" w14:textId="77777777" w:rsidR="00176715" w:rsidRPr="00176715" w:rsidRDefault="00176715" w:rsidP="00176715">
      <w:pPr>
        <w:numPr>
          <w:ilvl w:val="0"/>
          <w:numId w:val="93"/>
        </w:numPr>
      </w:pPr>
      <w:r w:rsidRPr="00176715">
        <w:t>Excel offers the capability of producing many of the charts and graphs presented in this chapter. Most of these can be accessed by clicking on the </w:t>
      </w:r>
      <w:r w:rsidRPr="00176715">
        <w:rPr>
          <w:b/>
          <w:bCs/>
        </w:rPr>
        <w:t>Insert</w:t>
      </w:r>
      <w:r w:rsidRPr="00176715">
        <w:t> tab found along the top of an Excel worksheet (second tab from the left next to </w:t>
      </w:r>
      <w:r w:rsidRPr="00176715">
        <w:rPr>
          <w:b/>
          <w:bCs/>
        </w:rPr>
        <w:t>Home</w:t>
      </w:r>
      <w:r w:rsidRPr="00176715">
        <w:t xml:space="preserve">). In </w:t>
      </w:r>
      <w:r w:rsidRPr="00176715">
        <w:lastRenderedPageBreak/>
        <w:t>addition, Excel can generate frequency distributions and histograms using the </w:t>
      </w:r>
      <w:ins w:id="0" w:author="Unknown">
        <w:r w:rsidRPr="00176715">
          <w:rPr>
            <w:b/>
            <w:bCs/>
          </w:rPr>
          <w:t>D</w:t>
        </w:r>
      </w:ins>
      <w:r w:rsidRPr="00176715">
        <w:rPr>
          <w:b/>
          <w:bCs/>
        </w:rPr>
        <w:t>ata Analysis</w:t>
      </w:r>
      <w:r w:rsidRPr="00176715">
        <w:t> feature.</w:t>
      </w:r>
    </w:p>
    <w:p w14:paraId="3696A6B0" w14:textId="77777777" w:rsidR="00176715" w:rsidRPr="00176715" w:rsidRDefault="00176715" w:rsidP="00176715">
      <w:pPr>
        <w:numPr>
          <w:ilvl w:val="0"/>
          <w:numId w:val="93"/>
        </w:numPr>
      </w:pPr>
      <w:r w:rsidRPr="00176715">
        <w:t>Many of the statistical techniques presented in this text can be performed in Excel using a tool called </w:t>
      </w:r>
      <w:ins w:id="1" w:author="Unknown">
        <w:r w:rsidRPr="00176715">
          <w:rPr>
            <w:b/>
            <w:bCs/>
          </w:rPr>
          <w:t>D</w:t>
        </w:r>
      </w:ins>
      <w:r w:rsidRPr="00176715">
        <w:rPr>
          <w:b/>
          <w:bCs/>
        </w:rPr>
        <w:t>ata Analysis</w:t>
      </w:r>
      <w:r w:rsidRPr="00176715">
        <w:t>. To access this feature, select the </w:t>
      </w:r>
      <w:r w:rsidRPr="00176715">
        <w:rPr>
          <w:b/>
          <w:bCs/>
        </w:rPr>
        <w:t>Data</w:t>
      </w:r>
      <w:r w:rsidRPr="00176715">
        <w:t> tab along the top of an Excel worksheet. The </w:t>
      </w:r>
      <w:r w:rsidRPr="00176715">
        <w:rPr>
          <w:b/>
          <w:bCs/>
        </w:rPr>
        <w:t>Data</w:t>
      </w:r>
      <w:r w:rsidRPr="00176715">
        <w:t> tab is the fifth tab over from the left. If the </w:t>
      </w:r>
      <w:ins w:id="2" w:author="Unknown">
        <w:r w:rsidRPr="00176715">
          <w:rPr>
            <w:b/>
            <w:bCs/>
          </w:rPr>
          <w:t>D</w:t>
        </w:r>
      </w:ins>
      <w:r w:rsidRPr="00176715">
        <w:rPr>
          <w:b/>
          <w:bCs/>
        </w:rPr>
        <w:t>ata Analysis</w:t>
      </w:r>
      <w:r w:rsidRPr="00176715">
        <w:t> feature has been uploaded into your Excel package, it will be found in the </w:t>
      </w:r>
      <w:r w:rsidRPr="00176715">
        <w:rPr>
          <w:b/>
          <w:bCs/>
        </w:rPr>
        <w:t>Analysis</w:t>
      </w:r>
      <w:r w:rsidRPr="00176715">
        <w:t> section at the top right of the </w:t>
      </w:r>
      <w:r w:rsidRPr="00176715">
        <w:rPr>
          <w:b/>
          <w:bCs/>
        </w:rPr>
        <w:t>Data</w:t>
      </w:r>
      <w:r w:rsidRPr="00176715">
        <w:t> tab page on the far right. If </w:t>
      </w:r>
      <w:ins w:id="3" w:author="Unknown">
        <w:r w:rsidRPr="00176715">
          <w:rPr>
            <w:b/>
            <w:bCs/>
          </w:rPr>
          <w:t>D</w:t>
        </w:r>
      </w:ins>
      <w:r w:rsidRPr="00176715">
        <w:rPr>
          <w:b/>
          <w:bCs/>
        </w:rPr>
        <w:t>ata Analysis</w:t>
      </w:r>
      <w:r w:rsidRPr="00176715">
        <w:t> does not appear in the </w:t>
      </w:r>
      <w:r w:rsidRPr="00176715">
        <w:rPr>
          <w:b/>
          <w:bCs/>
        </w:rPr>
        <w:t>Analysis</w:t>
      </w:r>
      <w:r w:rsidRPr="00176715">
        <w:t> section, it must be added in. To add in </w:t>
      </w:r>
      <w:ins w:id="4" w:author="Unknown">
        <w:r w:rsidRPr="00176715">
          <w:rPr>
            <w:b/>
            <w:bCs/>
          </w:rPr>
          <w:t>D</w:t>
        </w:r>
      </w:ins>
      <w:r w:rsidRPr="00176715">
        <w:rPr>
          <w:b/>
          <w:bCs/>
        </w:rPr>
        <w:t>ata Analysis:</w:t>
      </w:r>
      <w:r w:rsidRPr="00176715">
        <w:t> 1.) Click on the </w:t>
      </w:r>
      <w:r w:rsidRPr="00176715">
        <w:rPr>
          <w:b/>
          <w:bCs/>
        </w:rPr>
        <w:t>File</w:t>
      </w:r>
      <w:r w:rsidRPr="00176715">
        <w:t> tab (leftmost tab at top of page). 2.) Now click on </w:t>
      </w:r>
      <w:r w:rsidRPr="00176715">
        <w:rPr>
          <w:b/>
          <w:bCs/>
        </w:rPr>
        <w:t>options</w:t>
      </w:r>
      <w:r w:rsidRPr="00176715">
        <w:t> located in the menu on the left next to the bottom. 3.) In the </w:t>
      </w:r>
      <w:r w:rsidRPr="00176715">
        <w:rPr>
          <w:b/>
          <w:bCs/>
        </w:rPr>
        <w:t>Excel options</w:t>
      </w:r>
      <w:r w:rsidRPr="00176715">
        <w:t> dialog box, click on </w:t>
      </w:r>
      <w:r w:rsidRPr="00176715">
        <w:rPr>
          <w:b/>
          <w:bCs/>
        </w:rPr>
        <w:t>Add-Ins</w:t>
      </w:r>
      <w:r w:rsidRPr="00176715">
        <w:t> next to the bottom of the left menu. A screen of add-ins will appear. 4.) Click on </w:t>
      </w:r>
      <w:r w:rsidRPr="00176715">
        <w:rPr>
          <w:b/>
          <w:bCs/>
        </w:rPr>
        <w:t>Analysis ToolPak</w:t>
      </w:r>
      <w:r w:rsidRPr="00176715">
        <w:t> near the top of the dialog box and then click on </w:t>
      </w:r>
      <w:ins w:id="5" w:author="Unknown">
        <w:r w:rsidRPr="00176715">
          <w:rPr>
            <w:b/>
            <w:bCs/>
          </w:rPr>
          <w:t>G</w:t>
        </w:r>
      </w:ins>
      <w:r w:rsidRPr="00176715">
        <w:rPr>
          <w:b/>
          <w:bCs/>
        </w:rPr>
        <w:t>o</w:t>
      </w:r>
      <w:r w:rsidRPr="00176715">
        <w:t> … at the bottom of the page. 5.) In the dialog box </w:t>
      </w:r>
      <w:r w:rsidRPr="00176715">
        <w:rPr>
          <w:b/>
          <w:bCs/>
        </w:rPr>
        <w:t>Add Ins</w:t>
      </w:r>
      <w:r w:rsidRPr="00176715">
        <w:t>, check the box to the left of </w:t>
      </w:r>
      <w:r w:rsidRPr="00176715">
        <w:rPr>
          <w:b/>
          <w:bCs/>
        </w:rPr>
        <w:t>Analysis ToolPak</w:t>
      </w:r>
      <w:r w:rsidRPr="00176715">
        <w:t> and click </w:t>
      </w:r>
      <w:r w:rsidRPr="00176715">
        <w:rPr>
          <w:b/>
          <w:bCs/>
        </w:rPr>
        <w:t>OK</w:t>
      </w:r>
      <w:r w:rsidRPr="00176715">
        <w:t>. Your </w:t>
      </w:r>
      <w:ins w:id="6" w:author="Unknown">
        <w:r w:rsidRPr="00176715">
          <w:rPr>
            <w:b/>
            <w:bCs/>
          </w:rPr>
          <w:t>D</w:t>
        </w:r>
      </w:ins>
      <w:r w:rsidRPr="00176715">
        <w:rPr>
          <w:b/>
          <w:bCs/>
        </w:rPr>
        <w:t>ata Analysis</w:t>
      </w:r>
      <w:r w:rsidRPr="00176715">
        <w:t> feature is now uploaded onto your computer, and you need not add it in again. Now you can bring up the </w:t>
      </w:r>
      <w:r w:rsidRPr="00176715">
        <w:rPr>
          <w:b/>
          <w:bCs/>
        </w:rPr>
        <w:t>Analysis ToolPak</w:t>
      </w:r>
      <w:r w:rsidRPr="00176715">
        <w:t> feature at any time by going to the </w:t>
      </w:r>
      <w:r w:rsidRPr="00176715">
        <w:rPr>
          <w:b/>
          <w:bCs/>
        </w:rPr>
        <w:t>Data</w:t>
      </w:r>
      <w:r w:rsidRPr="00176715">
        <w:t> tab at the top of the Excel worksheet and clicking on </w:t>
      </w:r>
      <w:ins w:id="7" w:author="Unknown">
        <w:r w:rsidRPr="00176715">
          <w:rPr>
            <w:b/>
            <w:bCs/>
          </w:rPr>
          <w:t>D</w:t>
        </w:r>
      </w:ins>
      <w:r w:rsidRPr="00176715">
        <w:rPr>
          <w:b/>
          <w:bCs/>
        </w:rPr>
        <w:t>ata Analysis</w:t>
      </w:r>
      <w:r w:rsidRPr="00176715">
        <w:t>.</w:t>
      </w:r>
    </w:p>
    <w:p w14:paraId="4C857B90" w14:textId="77777777" w:rsidR="00176715" w:rsidRPr="00176715" w:rsidRDefault="00176715" w:rsidP="00176715">
      <w:pPr>
        <w:numPr>
          <w:ilvl w:val="0"/>
          <w:numId w:val="93"/>
        </w:numPr>
      </w:pPr>
      <w:r w:rsidRPr="00176715">
        <w:t>In Excel, frequency distributions are referred to as histograms, and the classes of a frequency distribution are referred to as bins. If you do not specify bins (classes), Excel will automatically determine the number of bins and assign class endpoints based on a formula. If you want to specify bins, load the class endpoints that you want to use into a column. To construct a frequency distribution, select the </w:t>
      </w:r>
      <w:r w:rsidRPr="00176715">
        <w:rPr>
          <w:b/>
          <w:bCs/>
        </w:rPr>
        <w:t>Data</w:t>
      </w:r>
      <w:r w:rsidRPr="00176715">
        <w:t> tab in the Excel worksheet and then select the </w:t>
      </w:r>
      <w:ins w:id="8" w:author="Unknown">
        <w:r w:rsidRPr="00176715">
          <w:rPr>
            <w:b/>
            <w:bCs/>
          </w:rPr>
          <w:t>D</w:t>
        </w:r>
      </w:ins>
      <w:r w:rsidRPr="00176715">
        <w:rPr>
          <w:b/>
          <w:bCs/>
        </w:rPr>
        <w:t>ata Analysis</w:t>
      </w:r>
      <w:r w:rsidRPr="00176715">
        <w:t> feature (upper right). If this feature does not appear, you may need to add it (see above). Clicking on </w:t>
      </w:r>
      <w:ins w:id="9" w:author="Unknown">
        <w:r w:rsidRPr="00176715">
          <w:rPr>
            <w:b/>
            <w:bCs/>
          </w:rPr>
          <w:t>D</w:t>
        </w:r>
      </w:ins>
      <w:r w:rsidRPr="00176715">
        <w:rPr>
          <w:b/>
          <w:bCs/>
        </w:rPr>
        <w:t>ata Analysis</w:t>
      </w:r>
      <w:r w:rsidRPr="00176715">
        <w:t>, the dialog box features a pulldown menu of many of the statistical analysis tools presented and used in this text. From this list, select </w:t>
      </w:r>
      <w:r w:rsidRPr="00176715">
        <w:rPr>
          <w:b/>
          <w:bCs/>
        </w:rPr>
        <w:t>Histogram</w:t>
      </w:r>
      <w:r w:rsidRPr="00176715">
        <w:t>. In the </w:t>
      </w:r>
      <w:r w:rsidRPr="00176715">
        <w:rPr>
          <w:b/>
          <w:bCs/>
        </w:rPr>
        <w:t>Histogram</w:t>
      </w:r>
      <w:r w:rsidRPr="00176715">
        <w:t> dialog box, place the location of the raw data values in the space beside </w:t>
      </w:r>
      <w:ins w:id="10" w:author="Unknown">
        <w:r w:rsidRPr="00176715">
          <w:rPr>
            <w:b/>
            <w:bCs/>
          </w:rPr>
          <w:t>I</w:t>
        </w:r>
      </w:ins>
      <w:r w:rsidRPr="00176715">
        <w:rPr>
          <w:b/>
          <w:bCs/>
        </w:rPr>
        <w:t>nput Range</w:t>
      </w:r>
      <w:r w:rsidRPr="00176715">
        <w:t>. Place the location of the class endpoints (optional) in the space beside </w:t>
      </w:r>
      <w:r w:rsidRPr="00176715">
        <w:rPr>
          <w:b/>
          <w:bCs/>
        </w:rPr>
        <w:t>Bin Range</w:t>
      </w:r>
      <w:r w:rsidRPr="00176715">
        <w:t>. Leave this blank if you want Excel to determine the bins (classes). If you have labels, check </w:t>
      </w:r>
      <w:ins w:id="11" w:author="Unknown">
        <w:r w:rsidRPr="00176715">
          <w:rPr>
            <w:b/>
            <w:bCs/>
          </w:rPr>
          <w:t>L</w:t>
        </w:r>
      </w:ins>
      <w:r w:rsidRPr="00176715">
        <w:rPr>
          <w:b/>
          <w:bCs/>
        </w:rPr>
        <w:t>abels</w:t>
      </w:r>
      <w:r w:rsidRPr="00176715">
        <w:t>. If you want a histogram graph, check </w:t>
      </w:r>
      <w:ins w:id="12" w:author="Unknown">
        <w:r w:rsidRPr="00176715">
          <w:rPr>
            <w:b/>
            <w:bCs/>
          </w:rPr>
          <w:t>C</w:t>
        </w:r>
      </w:ins>
      <w:r w:rsidRPr="00176715">
        <w:rPr>
          <w:b/>
          <w:bCs/>
        </w:rPr>
        <w:t>hart Output</w:t>
      </w:r>
      <w:r w:rsidRPr="00176715">
        <w:t>. If you want an ogive, select </w:t>
      </w:r>
      <w:r w:rsidRPr="00176715">
        <w:rPr>
          <w:b/>
          <w:bCs/>
        </w:rPr>
        <w:t>Cu</w:t>
      </w:r>
      <w:ins w:id="13" w:author="Unknown">
        <w:r w:rsidRPr="00176715">
          <w:rPr>
            <w:b/>
            <w:bCs/>
          </w:rPr>
          <w:t>m</w:t>
        </w:r>
      </w:ins>
      <w:r w:rsidRPr="00176715">
        <w:rPr>
          <w:b/>
          <w:bCs/>
        </w:rPr>
        <w:t>ulative Percentage</w:t>
      </w:r>
      <w:r w:rsidRPr="00176715">
        <w:t> along with </w:t>
      </w:r>
      <w:ins w:id="14" w:author="Unknown">
        <w:r w:rsidRPr="00176715">
          <w:rPr>
            <w:b/>
            <w:bCs/>
          </w:rPr>
          <w:t>C</w:t>
        </w:r>
      </w:ins>
      <w:r w:rsidRPr="00176715">
        <w:rPr>
          <w:b/>
          <w:bCs/>
        </w:rPr>
        <w:t>hart Output</w:t>
      </w:r>
      <w:r w:rsidRPr="00176715">
        <w:t>. If you opt for this, Excel will yield a histogram graph with an ogive overlaid on it.</w:t>
      </w:r>
    </w:p>
    <w:p w14:paraId="37E2240C" w14:textId="77777777" w:rsidR="00176715" w:rsidRPr="00176715" w:rsidRDefault="00176715" w:rsidP="00176715">
      <w:pPr>
        <w:numPr>
          <w:ilvl w:val="0"/>
          <w:numId w:val="93"/>
        </w:numPr>
      </w:pPr>
      <w:r w:rsidRPr="00176715">
        <w:t xml:space="preserve">Excel has excellent capability of constructing many different types of charts, including column charts, line charts, pie charts, bar charts, area charts, and XY (scatter) charts. To begin the process of producing these charts, select </w:t>
      </w:r>
      <w:r w:rsidRPr="00176715">
        <w:lastRenderedPageBreak/>
        <w:t>the </w:t>
      </w:r>
      <w:r w:rsidRPr="00176715">
        <w:rPr>
          <w:b/>
          <w:bCs/>
        </w:rPr>
        <w:t>Insert</w:t>
      </w:r>
      <w:r w:rsidRPr="00176715">
        <w:t> tab from the top of the Excel worksheet. In the </w:t>
      </w:r>
      <w:r w:rsidRPr="00176715">
        <w:rPr>
          <w:b/>
          <w:bCs/>
        </w:rPr>
        <w:t>Charts</w:t>
      </w:r>
      <w:r w:rsidRPr="00176715">
        <w:t> section, which is the middle section shown at the top of the </w:t>
      </w:r>
      <w:r w:rsidRPr="00176715">
        <w:rPr>
          <w:b/>
          <w:bCs/>
        </w:rPr>
        <w:t>Insert</w:t>
      </w:r>
      <w:r w:rsidRPr="00176715">
        <w:t> worksheet, there are icons for column, line, pie, bar, area, scatter, and other charts. Click on the icon representing the desired chart to begin construction. Each of these types of charts allow for several versions of the chart shown in the dropdown menu. For example, the pie chart menu contains four types of two-dimensional pie charts and two types of three-dimensional pie charts. To select a particular version of a type of chart, click on the type of chart and then the version of that chart that is desired.</w:t>
      </w:r>
    </w:p>
    <w:p w14:paraId="798DA6F0" w14:textId="77777777" w:rsidR="00176715" w:rsidRPr="00176715" w:rsidRDefault="00176715" w:rsidP="00176715">
      <w:pPr>
        <w:numPr>
          <w:ilvl w:val="0"/>
          <w:numId w:val="93"/>
        </w:numPr>
      </w:pPr>
      <w:r w:rsidRPr="00176715">
        <w:t>To construct a pie chart, enter the categories in one column and the data values of each category in another column in the Excel worksheet. Categories and data values could also be entered in rows instead of columns. Click and drag over the data for which the pie chart is to be constructed. From the </w:t>
      </w:r>
      <w:r w:rsidRPr="00176715">
        <w:rPr>
          <w:b/>
          <w:bCs/>
        </w:rPr>
        <w:t>Insert</w:t>
      </w:r>
      <w:r w:rsidRPr="00176715">
        <w:t> tab, select </w:t>
      </w:r>
      <w:r w:rsidRPr="00176715">
        <w:rPr>
          <w:b/>
          <w:bCs/>
        </w:rPr>
        <w:t>Pie</w:t>
      </w:r>
      <w:r w:rsidRPr="00176715">
        <w:t> from the </w:t>
      </w:r>
      <w:r w:rsidRPr="00176715">
        <w:rPr>
          <w:b/>
          <w:bCs/>
        </w:rPr>
        <w:t>Charts</w:t>
      </w:r>
      <w:r w:rsidRPr="00176715">
        <w:t> section and the select the type of pie chart to be constructed. The result is a pie chart from the data. Once the chart has been constructed, a set of three new tabs appear at the top of the worksheet under the general area of </w:t>
      </w:r>
      <w:r w:rsidRPr="00176715">
        <w:rPr>
          <w:b/>
          <w:bCs/>
        </w:rPr>
        <w:t>Chart Tools</w:t>
      </w:r>
      <w:r w:rsidRPr="00176715">
        <w:t> (see top upper right corner of worksheet). The three new tabs are </w:t>
      </w:r>
      <w:r w:rsidRPr="00176715">
        <w:rPr>
          <w:b/>
          <w:bCs/>
        </w:rPr>
        <w:t>Design</w:t>
      </w:r>
      <w:r w:rsidRPr="00176715">
        <w:t>, </w:t>
      </w:r>
      <w:r w:rsidRPr="00176715">
        <w:rPr>
          <w:b/>
          <w:bCs/>
        </w:rPr>
        <w:t>Layout</w:t>
      </w:r>
      <w:r w:rsidRPr="00176715">
        <w:t>, and </w:t>
      </w:r>
      <w:r w:rsidRPr="00176715">
        <w:rPr>
          <w:b/>
          <w:bCs/>
        </w:rPr>
        <w:t>Format</w:t>
      </w:r>
      <w:r w:rsidRPr="00176715">
        <w:t>. There are many options available for changing the design of the pie chart that can be accessed by clicking on the up and down arrow on the right end of the </w:t>
      </w:r>
      <w:r w:rsidRPr="00176715">
        <w:rPr>
          <w:b/>
          <w:bCs/>
        </w:rPr>
        <w:t>Design</w:t>
      </w:r>
      <w:r w:rsidRPr="00176715">
        <w:t> tab in the section called </w:t>
      </w:r>
      <w:r w:rsidRPr="00176715">
        <w:rPr>
          <w:b/>
          <w:bCs/>
        </w:rPr>
        <w:t>Chart Styles</w:t>
      </w:r>
      <w:r w:rsidRPr="00176715">
        <w:t>. On the far right end of the </w:t>
      </w:r>
      <w:r w:rsidRPr="00176715">
        <w:rPr>
          <w:b/>
          <w:bCs/>
        </w:rPr>
        <w:t>Design</w:t>
      </w:r>
      <w:r w:rsidRPr="00176715">
        <w:t> menu bar is a feature called </w:t>
      </w:r>
      <w:r w:rsidRPr="00176715">
        <w:rPr>
          <w:b/>
          <w:bCs/>
        </w:rPr>
        <w:t>Move Chart Location</w:t>
      </w:r>
      <w:r w:rsidRPr="00176715">
        <w:t>, which can be used to move the chart to another location or to a new sheet. On the far left end of the </w:t>
      </w:r>
      <w:r w:rsidRPr="00176715">
        <w:rPr>
          <w:b/>
          <w:bCs/>
        </w:rPr>
        <w:t>Design</w:t>
      </w:r>
      <w:r w:rsidRPr="00176715">
        <w:t> menu bar, there is a </w:t>
      </w:r>
      <w:r w:rsidRPr="00176715">
        <w:rPr>
          <w:b/>
          <w:bCs/>
        </w:rPr>
        <w:t>Change Chart Type</w:t>
      </w:r>
      <w:r w:rsidRPr="00176715">
        <w:t> feature that allows for changing the type of chart that has been constructed. The second group of features from the left at the top of the </w:t>
      </w:r>
      <w:r w:rsidRPr="00176715">
        <w:rPr>
          <w:b/>
          <w:bCs/>
        </w:rPr>
        <w:t>Design</w:t>
      </w:r>
      <w:r w:rsidRPr="00176715">
        <w:t> menu bar makes it possible to switch to another set of data (</w:t>
      </w:r>
      <w:r w:rsidRPr="00176715">
        <w:rPr>
          <w:b/>
          <w:bCs/>
        </w:rPr>
        <w:t>Select Data</w:t>
      </w:r>
      <w:r w:rsidRPr="00176715">
        <w:t>) or switch rows and columns (</w:t>
      </w:r>
      <w:r w:rsidRPr="00176715">
        <w:rPr>
          <w:b/>
          <w:bCs/>
        </w:rPr>
        <w:t>Switch Row/Column</w:t>
      </w:r>
      <w:r w:rsidRPr="00176715">
        <w:t>). There is a useful feature in the middle of the Design menu bar called </w:t>
      </w:r>
      <w:r w:rsidRPr="00176715">
        <w:rPr>
          <w:b/>
          <w:bCs/>
        </w:rPr>
        <w:t>Chart Layouts</w:t>
      </w:r>
      <w:r w:rsidRPr="00176715">
        <w:t> that offers several different layouts for the given chart type. For example, for pie charts, there are seven different possible layouts using titles, labels, and legends in different ways. Right-clicking on the pie chart brings up a menu that includes </w:t>
      </w:r>
      <w:r w:rsidRPr="00176715">
        <w:rPr>
          <w:b/>
          <w:bCs/>
        </w:rPr>
        <w:t>Add Data La</w:t>
      </w:r>
      <w:ins w:id="15" w:author="Unknown">
        <w:r w:rsidRPr="00176715">
          <w:rPr>
            <w:b/>
            <w:bCs/>
          </w:rPr>
          <w:t>b</w:t>
        </w:r>
      </w:ins>
      <w:r w:rsidRPr="00176715">
        <w:rPr>
          <w:b/>
          <w:bCs/>
        </w:rPr>
        <w:t>els</w:t>
      </w:r>
      <w:r w:rsidRPr="00176715">
        <w:t> and </w:t>
      </w:r>
      <w:ins w:id="16" w:author="Unknown">
        <w:r w:rsidRPr="00176715">
          <w:rPr>
            <w:b/>
            <w:bCs/>
          </w:rPr>
          <w:t>F</w:t>
        </w:r>
      </w:ins>
      <w:r w:rsidRPr="00176715">
        <w:rPr>
          <w:b/>
          <w:bCs/>
        </w:rPr>
        <w:t>ormat Data Series …</w:t>
      </w:r>
      <w:r w:rsidRPr="00176715">
        <w:t> Clicking on </w:t>
      </w:r>
      <w:r w:rsidRPr="00176715">
        <w:rPr>
          <w:b/>
          <w:bCs/>
        </w:rPr>
        <w:t>Add Data La</w:t>
      </w:r>
      <w:ins w:id="17" w:author="Unknown">
        <w:r w:rsidRPr="00176715">
          <w:rPr>
            <w:b/>
            <w:bCs/>
          </w:rPr>
          <w:t>l</w:t>
        </w:r>
      </w:ins>
      <w:r w:rsidRPr="00176715">
        <w:rPr>
          <w:b/>
          <w:bCs/>
        </w:rPr>
        <w:t>els</w:t>
      </w:r>
      <w:r w:rsidRPr="00176715">
        <w:t> adds data labels to your pie chart. If you then right-click on the pie chart, another menu opens up, and one of the features in this menu is </w:t>
      </w:r>
      <w:r w:rsidRPr="00176715">
        <w:rPr>
          <w:b/>
          <w:bCs/>
        </w:rPr>
        <w:t>Format Data La</w:t>
      </w:r>
      <w:ins w:id="18" w:author="Unknown">
        <w:r w:rsidRPr="00176715">
          <w:rPr>
            <w:b/>
            <w:bCs/>
          </w:rPr>
          <w:t>b</w:t>
        </w:r>
      </w:ins>
      <w:r w:rsidRPr="00176715">
        <w:rPr>
          <w:b/>
          <w:bCs/>
        </w:rPr>
        <w:t>els …</w:t>
      </w:r>
      <w:r w:rsidRPr="00176715">
        <w:t> Clicking on this feature brings up another menu that allows you to modify or edit various features of your graph, including </w:t>
      </w:r>
      <w:r w:rsidRPr="00176715">
        <w:rPr>
          <w:b/>
          <w:bCs/>
        </w:rPr>
        <w:t>Label Options</w:t>
      </w:r>
      <w:r w:rsidRPr="00176715">
        <w:t>, </w:t>
      </w:r>
      <w:r w:rsidRPr="00176715">
        <w:rPr>
          <w:b/>
          <w:bCs/>
        </w:rPr>
        <w:t>Number</w:t>
      </w:r>
      <w:r w:rsidRPr="00176715">
        <w:t>, </w:t>
      </w:r>
      <w:r w:rsidRPr="00176715">
        <w:rPr>
          <w:b/>
          <w:bCs/>
        </w:rPr>
        <w:t>Fill</w:t>
      </w:r>
      <w:r w:rsidRPr="00176715">
        <w:t>, </w:t>
      </w:r>
      <w:r w:rsidRPr="00176715">
        <w:rPr>
          <w:b/>
          <w:bCs/>
        </w:rPr>
        <w:t>Border Color</w:t>
      </w:r>
      <w:r w:rsidRPr="00176715">
        <w:t>, </w:t>
      </w:r>
      <w:r w:rsidRPr="00176715">
        <w:rPr>
          <w:b/>
          <w:bCs/>
        </w:rPr>
        <w:t>Shadow</w:t>
      </w:r>
      <w:r w:rsidRPr="00176715">
        <w:t>, </w:t>
      </w:r>
      <w:r w:rsidRPr="00176715">
        <w:rPr>
          <w:b/>
          <w:bCs/>
        </w:rPr>
        <w:t>Glow and Soft Edges</w:t>
      </w:r>
      <w:r w:rsidRPr="00176715">
        <w:t>, </w:t>
      </w:r>
      <w:r w:rsidRPr="00176715">
        <w:rPr>
          <w:b/>
          <w:bCs/>
        </w:rPr>
        <w:t>3-D Format</w:t>
      </w:r>
      <w:r w:rsidRPr="00176715">
        <w:t>, and </w:t>
      </w:r>
      <w:r w:rsidRPr="00176715">
        <w:rPr>
          <w:b/>
          <w:bCs/>
        </w:rPr>
        <w:t>Alignment</w:t>
      </w:r>
      <w:r w:rsidRPr="00176715">
        <w:t>. Under </w:t>
      </w:r>
      <w:r w:rsidRPr="00176715">
        <w:rPr>
          <w:b/>
          <w:bCs/>
        </w:rPr>
        <w:t>Label Options</w:t>
      </w:r>
      <w:r w:rsidRPr="00176715">
        <w:t>, there are several different types of labels for pie charts and there are other various chart options available, such as </w:t>
      </w:r>
      <w:ins w:id="19" w:author="Unknown">
        <w:r w:rsidRPr="00176715">
          <w:rPr>
            <w:b/>
            <w:bCs/>
          </w:rPr>
          <w:t>S</w:t>
        </w:r>
      </w:ins>
      <w:r w:rsidRPr="00176715">
        <w:rPr>
          <w:b/>
          <w:bCs/>
        </w:rPr>
        <w:t xml:space="preserve">eries </w:t>
      </w:r>
      <w:r w:rsidRPr="00176715">
        <w:rPr>
          <w:b/>
          <w:bCs/>
        </w:rPr>
        <w:lastRenderedPageBreak/>
        <w:t>Name</w:t>
      </w:r>
      <w:r w:rsidRPr="00176715">
        <w:t>, </w:t>
      </w:r>
      <w:r w:rsidRPr="00176715">
        <w:rPr>
          <w:b/>
          <w:bCs/>
        </w:rPr>
        <w:t>Category Name</w:t>
      </w:r>
      <w:r w:rsidRPr="00176715">
        <w:t>, </w:t>
      </w:r>
      <w:ins w:id="20" w:author="Unknown">
        <w:r w:rsidRPr="00176715">
          <w:rPr>
            <w:b/>
            <w:bCs/>
          </w:rPr>
          <w:t>V</w:t>
        </w:r>
      </w:ins>
      <w:r w:rsidRPr="00176715">
        <w:rPr>
          <w:b/>
          <w:bCs/>
        </w:rPr>
        <w:t>alue</w:t>
      </w:r>
      <w:r w:rsidRPr="00176715">
        <w:t>, </w:t>
      </w:r>
      <w:ins w:id="21" w:author="Unknown">
        <w:r w:rsidRPr="00176715">
          <w:rPr>
            <w:b/>
            <w:bCs/>
          </w:rPr>
          <w:t>P</w:t>
        </w:r>
      </w:ins>
      <w:r w:rsidRPr="00176715">
        <w:rPr>
          <w:b/>
          <w:bCs/>
        </w:rPr>
        <w:t>ercentage</w:t>
      </w:r>
      <w:r w:rsidRPr="00176715">
        <w:t>, and </w:t>
      </w:r>
      <w:ins w:id="22" w:author="Unknown">
        <w:r w:rsidRPr="00176715">
          <w:rPr>
            <w:b/>
            <w:bCs/>
          </w:rPr>
          <w:t>S</w:t>
        </w:r>
      </w:ins>
      <w:r w:rsidRPr="00176715">
        <w:rPr>
          <w:b/>
          <w:bCs/>
        </w:rPr>
        <w:t>how Leader Lines</w:t>
      </w:r>
      <w:r w:rsidRPr="00176715">
        <w:t>. In addition, it offers various options for the label location, such as </w:t>
      </w:r>
      <w:ins w:id="23" w:author="Unknown">
        <w:r w:rsidRPr="00176715">
          <w:rPr>
            <w:b/>
            <w:bCs/>
          </w:rPr>
          <w:t>C</w:t>
        </w:r>
      </w:ins>
      <w:r w:rsidRPr="00176715">
        <w:rPr>
          <w:b/>
          <w:bCs/>
        </w:rPr>
        <w:t>enter</w:t>
      </w:r>
      <w:r w:rsidRPr="00176715">
        <w:t>, </w:t>
      </w:r>
      <w:ins w:id="24" w:author="Unknown">
        <w:r w:rsidRPr="00176715">
          <w:rPr>
            <w:b/>
            <w:bCs/>
          </w:rPr>
          <w:t>I</w:t>
        </w:r>
      </w:ins>
      <w:r w:rsidRPr="00176715">
        <w:rPr>
          <w:b/>
          <w:bCs/>
        </w:rPr>
        <w:t>nside End</w:t>
      </w:r>
      <w:r w:rsidRPr="00176715">
        <w:t>, </w:t>
      </w:r>
      <w:r w:rsidRPr="00176715">
        <w:rPr>
          <w:b/>
          <w:bCs/>
        </w:rPr>
        <w:t>Outside End</w:t>
      </w:r>
      <w:r w:rsidRPr="00176715">
        <w:t>, and </w:t>
      </w:r>
      <w:r w:rsidRPr="00176715">
        <w:rPr>
          <w:b/>
          <w:bCs/>
        </w:rPr>
        <w:t>Best </w:t>
      </w:r>
      <w:ins w:id="25" w:author="Unknown">
        <w:r w:rsidRPr="00176715">
          <w:rPr>
            <w:b/>
            <w:bCs/>
          </w:rPr>
          <w:t>F</w:t>
        </w:r>
      </w:ins>
      <w:r w:rsidRPr="00176715">
        <w:rPr>
          <w:b/>
          <w:bCs/>
        </w:rPr>
        <w:t>it</w:t>
      </w:r>
      <w:r w:rsidRPr="00176715">
        <w:t>. It also offers the opportunity to include the legend key in the label. The </w:t>
      </w:r>
      <w:r w:rsidRPr="00176715">
        <w:rPr>
          <w:b/>
          <w:bCs/>
        </w:rPr>
        <w:t>Number</w:t>
      </w:r>
      <w:r w:rsidRPr="00176715">
        <w:t> option under </w:t>
      </w:r>
      <w:ins w:id="26" w:author="Unknown">
        <w:r w:rsidRPr="00176715">
          <w:rPr>
            <w:b/>
            <w:bCs/>
          </w:rPr>
          <w:t>F</w:t>
        </w:r>
      </w:ins>
      <w:r w:rsidRPr="00176715">
        <w:rPr>
          <w:b/>
          <w:bCs/>
        </w:rPr>
        <w:t>ormat Data Labels …</w:t>
      </w:r>
      <w:r w:rsidRPr="00176715">
        <w:t> allows for the usual Excel options in using numbers. The </w:t>
      </w:r>
      <w:r w:rsidRPr="00176715">
        <w:rPr>
          <w:b/>
          <w:bCs/>
        </w:rPr>
        <w:t>Fill</w:t>
      </w:r>
      <w:r w:rsidRPr="00176715">
        <w:t> option allows you to determine what type of fill you want to have for the chart. Options include </w:t>
      </w:r>
      <w:ins w:id="27" w:author="Unknown">
        <w:r w:rsidRPr="00176715">
          <w:rPr>
            <w:b/>
            <w:bCs/>
          </w:rPr>
          <w:t>N</w:t>
        </w:r>
      </w:ins>
      <w:r w:rsidRPr="00176715">
        <w:rPr>
          <w:b/>
          <w:bCs/>
        </w:rPr>
        <w:t>o fill</w:t>
      </w:r>
      <w:r w:rsidRPr="00176715">
        <w:t>, </w:t>
      </w:r>
      <w:ins w:id="28" w:author="Unknown">
        <w:r w:rsidRPr="00176715">
          <w:rPr>
            <w:b/>
            <w:bCs/>
          </w:rPr>
          <w:t>S</w:t>
        </w:r>
      </w:ins>
      <w:r w:rsidRPr="00176715">
        <w:rPr>
          <w:b/>
          <w:bCs/>
        </w:rPr>
        <w:t>olid fill</w:t>
      </w:r>
      <w:r w:rsidRPr="00176715">
        <w:t>, </w:t>
      </w:r>
      <w:ins w:id="29" w:author="Unknown">
        <w:r w:rsidRPr="00176715">
          <w:rPr>
            <w:b/>
            <w:bCs/>
          </w:rPr>
          <w:t>G</w:t>
        </w:r>
      </w:ins>
      <w:r w:rsidRPr="00176715">
        <w:rPr>
          <w:b/>
          <w:bCs/>
        </w:rPr>
        <w:t>radient fill</w:t>
      </w:r>
      <w:r w:rsidRPr="00176715">
        <w:t>, </w:t>
      </w:r>
      <w:ins w:id="30" w:author="Unknown">
        <w:r w:rsidRPr="00176715">
          <w:rPr>
            <w:b/>
            <w:bCs/>
          </w:rPr>
          <w:t>P</w:t>
        </w:r>
      </w:ins>
      <w:r w:rsidRPr="00176715">
        <w:rPr>
          <w:b/>
          <w:bCs/>
        </w:rPr>
        <w:t>icture or texture fill</w:t>
      </w:r>
      <w:r w:rsidRPr="00176715">
        <w:t>, and </w:t>
      </w:r>
      <w:r w:rsidRPr="00176715">
        <w:rPr>
          <w:b/>
          <w:bCs/>
        </w:rPr>
        <w:t>A</w:t>
      </w:r>
      <w:ins w:id="31" w:author="Unknown">
        <w:r w:rsidRPr="00176715">
          <w:rPr>
            <w:b/>
            <w:bCs/>
          </w:rPr>
          <w:t>u</w:t>
        </w:r>
      </w:ins>
      <w:r w:rsidRPr="00176715">
        <w:rPr>
          <w:b/>
          <w:bCs/>
        </w:rPr>
        <w:t>tomatic</w:t>
      </w:r>
      <w:r w:rsidRPr="00176715">
        <w:t>. Other options under </w:t>
      </w:r>
      <w:r w:rsidRPr="00176715">
        <w:rPr>
          <w:b/>
          <w:bCs/>
        </w:rPr>
        <w:t>Format Data Labels …</w:t>
      </w:r>
      <w:r w:rsidRPr="00176715">
        <w:t> allow you to manipulate the border colors and styles, shadow, Soft and Glow Edges, and 3-D format, and text alignment or layout. The </w:t>
      </w:r>
      <w:r w:rsidRPr="00176715">
        <w:rPr>
          <w:b/>
          <w:bCs/>
        </w:rPr>
        <w:t>Layout</w:t>
      </w:r>
      <w:r w:rsidRPr="00176715">
        <w:t> tab at the top of the worksheet page has a </w:t>
      </w:r>
      <w:r w:rsidRPr="00176715">
        <w:rPr>
          <w:b/>
          <w:bCs/>
        </w:rPr>
        <w:t>Labels</w:t>
      </w:r>
      <w:r w:rsidRPr="00176715">
        <w:t> panel located at the top of the worksheet page just to the left of the center. In this section, you can further specify the location of the chart title by selecting </w:t>
      </w:r>
      <w:r w:rsidRPr="00176715">
        <w:rPr>
          <w:b/>
          <w:bCs/>
        </w:rPr>
        <w:t>Chart Title</w:t>
      </w:r>
      <w:r w:rsidRPr="00176715">
        <w:t>, the location of the legend by selecting </w:t>
      </w:r>
      <w:r w:rsidRPr="00176715">
        <w:rPr>
          <w:b/>
          <w:bCs/>
        </w:rPr>
        <w:t>Legend</w:t>
      </w:r>
      <w:r w:rsidRPr="00176715">
        <w:t>, or the location of the labels by selecting </w:t>
      </w:r>
      <w:r w:rsidRPr="00176715">
        <w:rPr>
          <w:b/>
          <w:bCs/>
        </w:rPr>
        <w:t>Data Labels</w:t>
      </w:r>
      <w:r w:rsidRPr="00176715">
        <w:t>. The </w:t>
      </w:r>
      <w:r w:rsidRPr="00176715">
        <w:rPr>
          <w:b/>
          <w:bCs/>
        </w:rPr>
        <w:t>Format</w:t>
      </w:r>
      <w:r w:rsidRPr="00176715">
        <w:t> tab at the top of the worksheet page contains a </w:t>
      </w:r>
      <w:r w:rsidRPr="00176715">
        <w:rPr>
          <w:b/>
          <w:bCs/>
        </w:rPr>
        <w:t>Shape Styles</w:t>
      </w:r>
      <w:r w:rsidRPr="00176715">
        <w:t> panel just to the left of center at the top of the worksheet. This panel contains options for visual styles of the graph (for more options, use the up and down arrow) and options for </w:t>
      </w:r>
      <w:r w:rsidRPr="00176715">
        <w:rPr>
          <w:b/>
          <w:bCs/>
        </w:rPr>
        <w:t>Shape Fill</w:t>
      </w:r>
      <w:r w:rsidRPr="00176715">
        <w:t>, </w:t>
      </w:r>
      <w:r w:rsidRPr="00176715">
        <w:rPr>
          <w:b/>
          <w:bCs/>
        </w:rPr>
        <w:t>Shape Outline</w:t>
      </w:r>
      <w:r w:rsidRPr="00176715">
        <w:t>, and </w:t>
      </w:r>
      <w:r w:rsidRPr="00176715">
        <w:rPr>
          <w:b/>
          <w:bCs/>
        </w:rPr>
        <w:t>Shape Effects</w:t>
      </w:r>
      <w:r w:rsidRPr="00176715">
        <w:t>. Other formatting options are available through the use of the </w:t>
      </w:r>
      <w:r w:rsidRPr="00176715">
        <w:rPr>
          <w:b/>
          <w:bCs/>
        </w:rPr>
        <w:t>Format Selection</w:t>
      </w:r>
      <w:r w:rsidRPr="00176715">
        <w:t> option on the far upper left of the </w:t>
      </w:r>
      <w:r w:rsidRPr="00176715">
        <w:rPr>
          <w:b/>
          <w:bCs/>
        </w:rPr>
        <w:t>Current Selection</w:t>
      </w:r>
      <w:r w:rsidRPr="00176715">
        <w:t> panel on the </w:t>
      </w:r>
      <w:r w:rsidRPr="00176715">
        <w:rPr>
          <w:b/>
          <w:bCs/>
        </w:rPr>
        <w:t>Format</w:t>
      </w:r>
      <w:r w:rsidRPr="00176715">
        <w:t> tab page.</w:t>
      </w:r>
    </w:p>
    <w:p w14:paraId="4A4A4970" w14:textId="77777777" w:rsidR="00176715" w:rsidRPr="00176715" w:rsidRDefault="00176715" w:rsidP="00176715">
      <w:pPr>
        <w:numPr>
          <w:ilvl w:val="0"/>
          <w:numId w:val="93"/>
        </w:numPr>
      </w:pPr>
      <w:r w:rsidRPr="00176715">
        <w:t>Frequency polygons can be constructed in Excel 2010 by using the </w:t>
      </w:r>
      <w:r w:rsidRPr="00176715">
        <w:rPr>
          <w:b/>
          <w:bCs/>
        </w:rPr>
        <w:t>Histogram</w:t>
      </w:r>
      <w:r w:rsidRPr="00176715">
        <w:t> feature. Follow the directions shown above to construct a histogram. Once the histogram is constructed, right-click on one of the “bars” of the histogram. From the dropdown menu, select </w:t>
      </w:r>
      <w:r w:rsidRPr="00176715">
        <w:rPr>
          <w:b/>
          <w:bCs/>
        </w:rPr>
        <w:t>Change Series Chart Type</w:t>
      </w:r>
      <w:r w:rsidRPr="00176715">
        <w:t>. Next select a line chart type. The result will be a frequency polygon.</w:t>
      </w:r>
    </w:p>
    <w:p w14:paraId="1EF01818" w14:textId="77777777" w:rsidR="00176715" w:rsidRPr="00176715" w:rsidRDefault="00176715" w:rsidP="00176715">
      <w:pPr>
        <w:numPr>
          <w:ilvl w:val="0"/>
          <w:numId w:val="93"/>
        </w:numPr>
      </w:pPr>
      <w:r w:rsidRPr="00176715">
        <w:t>An ogive can be constructed at least two ways. One way is to cumulate the data manually. Enter the cumulated data in one column and the class endpoints in another column. Click and drag over both columns. Go to the </w:t>
      </w:r>
      <w:r w:rsidRPr="00176715">
        <w:rPr>
          <w:b/>
          <w:bCs/>
        </w:rPr>
        <w:t>Insert</w:t>
      </w:r>
      <w:r w:rsidRPr="00176715">
        <w:t> tab at the top of the Excel worksheet. Select </w:t>
      </w:r>
      <w:r w:rsidRPr="00176715">
        <w:rPr>
          <w:b/>
          <w:bCs/>
        </w:rPr>
        <w:t>Scatter</w:t>
      </w:r>
      <w:r w:rsidRPr="00176715">
        <w:t> as the type of chart. Under the </w:t>
      </w:r>
      <w:r w:rsidRPr="00176715">
        <w:rPr>
          <w:b/>
          <w:bCs/>
        </w:rPr>
        <w:t>Scatter</w:t>
      </w:r>
      <w:r w:rsidRPr="00176715">
        <w:t> options, select the option with the solid lines. The result is an ogive. A second way is to construct a frequency distribution first using the </w:t>
      </w:r>
      <w:r w:rsidRPr="00176715">
        <w:rPr>
          <w:b/>
          <w:bCs/>
        </w:rPr>
        <w:t>Histogram</w:t>
      </w:r>
      <w:r w:rsidRPr="00176715">
        <w:t> feature in the </w:t>
      </w:r>
      <w:r w:rsidRPr="00176715">
        <w:rPr>
          <w:b/>
          <w:bCs/>
        </w:rPr>
        <w:t>Data Analysis</w:t>
      </w:r>
      <w:r w:rsidRPr="00176715">
        <w:t> tool. In the </w:t>
      </w:r>
      <w:r w:rsidRPr="00176715">
        <w:rPr>
          <w:b/>
          <w:bCs/>
        </w:rPr>
        <w:t>Histogram</w:t>
      </w:r>
      <w:r w:rsidRPr="00176715">
        <w:t> dialog box, enter the location of the data and enter the location of the class endpoints as bin numbers. Check </w:t>
      </w:r>
      <w:r w:rsidRPr="00176715">
        <w:rPr>
          <w:b/>
          <w:bCs/>
        </w:rPr>
        <w:t>Cu</w:t>
      </w:r>
      <w:ins w:id="32" w:author="Unknown">
        <w:r w:rsidRPr="00176715">
          <w:rPr>
            <w:b/>
            <w:bCs/>
          </w:rPr>
          <w:t>m</w:t>
        </w:r>
      </w:ins>
      <w:r w:rsidRPr="00176715">
        <w:rPr>
          <w:b/>
          <w:bCs/>
        </w:rPr>
        <w:t>ulative Percentage</w:t>
      </w:r>
      <w:r w:rsidRPr="00176715">
        <w:t> and </w:t>
      </w:r>
      <w:r w:rsidRPr="00176715">
        <w:rPr>
          <w:b/>
          <w:bCs/>
        </w:rPr>
        <w:t>Chart Output</w:t>
      </w:r>
      <w:r w:rsidRPr="00176715">
        <w:t> in the </w:t>
      </w:r>
      <w:r w:rsidRPr="00176715">
        <w:rPr>
          <w:b/>
          <w:bCs/>
        </w:rPr>
        <w:t>Histogram</w:t>
      </w:r>
      <w:r w:rsidRPr="00176715">
        <w:t> dialog box. Once the chart is constructed, right-click on one of the bars and select the </w:t>
      </w:r>
      <w:r w:rsidRPr="00176715">
        <w:rPr>
          <w:b/>
          <w:bCs/>
        </w:rPr>
        <w:t>Delete</w:t>
      </w:r>
      <w:r w:rsidRPr="00176715">
        <w:t> option. The result will be an ogive chart with just the ogive line graph (and bars eliminated).</w:t>
      </w:r>
    </w:p>
    <w:p w14:paraId="7BD9125A" w14:textId="77777777" w:rsidR="00176715" w:rsidRPr="00176715" w:rsidRDefault="00176715" w:rsidP="00176715">
      <w:pPr>
        <w:numPr>
          <w:ilvl w:val="0"/>
          <w:numId w:val="93"/>
        </w:numPr>
      </w:pPr>
      <w:r w:rsidRPr="00176715">
        <w:lastRenderedPageBreak/>
        <w:t>Bar charts and column charts are constructed in a manner similar to that of a pie chart. Begin by entering the categories in one column and the data values of each category in another column in the Excel worksheet. Categories and data values could also be entered in rows instead of columns. Click and drag over the data and categories for which the chart is to be constructed. Go to the </w:t>
      </w:r>
      <w:r w:rsidRPr="00176715">
        <w:rPr>
          <w:b/>
          <w:bCs/>
        </w:rPr>
        <w:t>Insert</w:t>
      </w:r>
      <w:r w:rsidRPr="00176715">
        <w:t> tab at the top of the worksheet. Select </w:t>
      </w:r>
      <w:r w:rsidRPr="00176715">
        <w:rPr>
          <w:b/>
          <w:bCs/>
        </w:rPr>
        <w:t>Column</w:t>
      </w:r>
      <w:r w:rsidRPr="00176715">
        <w:t> or </w:t>
      </w:r>
      <w:r w:rsidRPr="00176715">
        <w:rPr>
          <w:b/>
          <w:bCs/>
        </w:rPr>
        <w:t>Bar</w:t>
      </w:r>
      <w:r w:rsidRPr="00176715">
        <w:t> from the </w:t>
      </w:r>
      <w:r w:rsidRPr="00176715">
        <w:rPr>
          <w:b/>
          <w:bCs/>
        </w:rPr>
        <w:t>Charts</w:t>
      </w:r>
      <w:r w:rsidRPr="00176715">
        <w:t> section and the select the version of the chart to be constructed. The result is a chart from the data. Once the bar chart or column chart has been constructed, there are many options available to you. By right-clicking on the bars or columns, a menu appears that allows you, among other things, to label the columns or bars. This command is </w:t>
      </w:r>
      <w:r w:rsidRPr="00176715">
        <w:rPr>
          <w:b/>
          <w:bCs/>
        </w:rPr>
        <w:t>Add Data La</w:t>
      </w:r>
      <w:ins w:id="33" w:author="Unknown">
        <w:r w:rsidRPr="00176715">
          <w:rPr>
            <w:b/>
            <w:bCs/>
          </w:rPr>
          <w:t>d</w:t>
        </w:r>
      </w:ins>
      <w:r w:rsidRPr="00176715">
        <w:rPr>
          <w:b/>
          <w:bCs/>
        </w:rPr>
        <w:t>els</w:t>
      </w:r>
      <w:r w:rsidRPr="00176715">
        <w:t>. Once data labels are added, clicking on the bars or columns will allow you to modify the labels and the characteristics of the bars or columns by selecting </w:t>
      </w:r>
      <w:r w:rsidRPr="00176715">
        <w:rPr>
          <w:b/>
          <w:bCs/>
        </w:rPr>
        <w:t>Format Data La</w:t>
      </w:r>
      <w:ins w:id="34" w:author="Unknown">
        <w:r w:rsidRPr="00176715">
          <w:rPr>
            <w:b/>
            <w:bCs/>
          </w:rPr>
          <w:t>b</w:t>
        </w:r>
      </w:ins>
      <w:r w:rsidRPr="00176715">
        <w:rPr>
          <w:b/>
          <w:bCs/>
        </w:rPr>
        <w:t>els …</w:t>
      </w:r>
      <w:r w:rsidRPr="00176715">
        <w:t> or </w:t>
      </w:r>
      <w:r w:rsidRPr="00176715">
        <w:rPr>
          <w:b/>
          <w:bCs/>
        </w:rPr>
        <w:t>Format Data Series …</w:t>
      </w:r>
      <w:r w:rsidRPr="00176715">
        <w:t>. Usage of these commands is the same as when constructing or modifying pie charts (see above). Various options are also available under </w:t>
      </w:r>
      <w:r w:rsidRPr="00176715">
        <w:rPr>
          <w:b/>
          <w:bCs/>
        </w:rPr>
        <w:t>Chart Tools</w:t>
      </w:r>
      <w:r w:rsidRPr="00176715">
        <w:t> (see pie charts above).</w:t>
      </w:r>
    </w:p>
    <w:p w14:paraId="51A20B64" w14:textId="77777777" w:rsidR="00176715" w:rsidRPr="00176715" w:rsidRDefault="00176715" w:rsidP="00176715">
      <w:pPr>
        <w:numPr>
          <w:ilvl w:val="0"/>
          <w:numId w:val="93"/>
        </w:numPr>
      </w:pPr>
      <w:r w:rsidRPr="00176715">
        <w:t>Pareto charts, as presented in the text, have categories and numbers of defects. As such, Pareto charts can be constructed as </w:t>
      </w:r>
      <w:r w:rsidRPr="00176715">
        <w:rPr>
          <w:b/>
          <w:bCs/>
        </w:rPr>
        <w:t>Column</w:t>
      </w:r>
      <w:r w:rsidRPr="00176715">
        <w:t> charts in Excel using the same commands (see above). However, the user will first need to order the categories and their associated frequencies in descending order. In addition, in constructing a histogram in Excel (see above), there is an option in the </w:t>
      </w:r>
      <w:r w:rsidRPr="00176715">
        <w:rPr>
          <w:b/>
          <w:bCs/>
        </w:rPr>
        <w:t>Histogram</w:t>
      </w:r>
      <w:r w:rsidRPr="00176715">
        <w:t> dialog box called </w:t>
      </w:r>
      <w:ins w:id="35" w:author="Unknown">
        <w:r w:rsidRPr="00176715">
          <w:rPr>
            <w:b/>
            <w:bCs/>
          </w:rPr>
          <w:t>P</w:t>
        </w:r>
      </w:ins>
      <w:r w:rsidRPr="00176715">
        <w:rPr>
          <w:b/>
          <w:bCs/>
        </w:rPr>
        <w:t>areto (sorted histogram)</w:t>
      </w:r>
      <w:r w:rsidRPr="00176715">
        <w:t> in which Excel takes histogram data and presents the data with categories organized from highest frequency to lowest. However, to do this, you must also check </w:t>
      </w:r>
      <w:ins w:id="36" w:author="Unknown">
        <w:r w:rsidRPr="00176715">
          <w:rPr>
            <w:b/>
            <w:bCs/>
          </w:rPr>
          <w:t>C</w:t>
        </w:r>
      </w:ins>
      <w:r w:rsidRPr="00176715">
        <w:rPr>
          <w:b/>
          <w:bCs/>
        </w:rPr>
        <w:t>hart Output</w:t>
      </w:r>
      <w:r w:rsidRPr="00176715">
        <w:t> in the Histogram dialog box.</w:t>
      </w:r>
    </w:p>
    <w:p w14:paraId="509BEF8B" w14:textId="77777777" w:rsidR="00176715" w:rsidRPr="00176715" w:rsidRDefault="00176715" w:rsidP="00176715">
      <w:pPr>
        <w:numPr>
          <w:ilvl w:val="0"/>
          <w:numId w:val="93"/>
        </w:numPr>
      </w:pPr>
      <w:r w:rsidRPr="00176715">
        <w:t>Scatter diagrams can be constructed in Excel. Begin by entering the data for the two variables to be graphed in two separate rows or columns. You may either use a label for each variable or not. Click and drag over the data (and labels). Go to the </w:t>
      </w:r>
      <w:r w:rsidRPr="00176715">
        <w:rPr>
          <w:b/>
          <w:bCs/>
        </w:rPr>
        <w:t>Insert</w:t>
      </w:r>
      <w:r w:rsidRPr="00176715">
        <w:t> tab. From the </w:t>
      </w:r>
      <w:r w:rsidRPr="00176715">
        <w:rPr>
          <w:b/>
          <w:bCs/>
        </w:rPr>
        <w:t>Charts</w:t>
      </w:r>
      <w:r w:rsidRPr="00176715">
        <w:t> panel (upper middle), select </w:t>
      </w:r>
      <w:r w:rsidRPr="00176715">
        <w:rPr>
          <w:b/>
          <w:bCs/>
        </w:rPr>
        <w:t>Scatter</w:t>
      </w:r>
      <w:r w:rsidRPr="00176715">
        <w:t>. From the ensuing pulldown menu of scatter plot options, select one of the versions from the five presented. The result is the scatter chart. By right-clicking on the chart, various other chart options are available including, </w:t>
      </w:r>
      <w:ins w:id="37" w:author="Unknown">
        <w:r w:rsidRPr="00176715">
          <w:rPr>
            <w:b/>
            <w:bCs/>
          </w:rPr>
          <w:t>F</w:t>
        </w:r>
      </w:ins>
      <w:r w:rsidRPr="00176715">
        <w:rPr>
          <w:b/>
          <w:bCs/>
        </w:rPr>
        <w:t>ormat Plot Area …</w:t>
      </w:r>
      <w:r w:rsidRPr="00176715">
        <w:t>. The resulting menu associated with this command offers the usual chart options regarding fill, border color, border styles, shadow, Glow and Soft Edges, and 3-D format (see pie charts above). In addition, if you want to fit a line or curve to the data, right-click on one of the chart points. A menu pops up containing, among other options, </w:t>
      </w:r>
      <w:r w:rsidRPr="00176715">
        <w:rPr>
          <w:b/>
          <w:bCs/>
        </w:rPr>
        <w:t>Add T</w:t>
      </w:r>
      <w:ins w:id="38" w:author="Unknown">
        <w:r w:rsidRPr="00176715">
          <w:rPr>
            <w:b/>
            <w:bCs/>
          </w:rPr>
          <w:t>r</w:t>
        </w:r>
      </w:ins>
      <w:r w:rsidRPr="00176715">
        <w:rPr>
          <w:b/>
          <w:bCs/>
        </w:rPr>
        <w:t>endline …</w:t>
      </w:r>
      <w:r w:rsidRPr="00176715">
        <w:t>. From the </w:t>
      </w:r>
      <w:r w:rsidRPr="00176715">
        <w:rPr>
          <w:b/>
          <w:bCs/>
        </w:rPr>
        <w:t>Trendline Options</w:t>
      </w:r>
      <w:r w:rsidRPr="00176715">
        <w:t xml:space="preserve">, select the type of line or curve that you want to fit to the data. The result is a line or curve shown on the scatter plot attempting to fit to </w:t>
      </w:r>
      <w:r w:rsidRPr="00176715">
        <w:lastRenderedPageBreak/>
        <w:t>the points. Various other options are available regarding the line color, style, and shadow.</w:t>
      </w:r>
    </w:p>
    <w:p w14:paraId="094176C6" w14:textId="77777777" w:rsidR="00176715" w:rsidRPr="00176715" w:rsidRDefault="00176715" w:rsidP="00176715">
      <w:pPr>
        <w:rPr>
          <w:b/>
          <w:bCs/>
        </w:rPr>
      </w:pPr>
      <w:r w:rsidRPr="00176715">
        <w:rPr>
          <w:b/>
          <w:bCs/>
        </w:rPr>
        <w:t>MINITAB</w:t>
      </w:r>
    </w:p>
    <w:p w14:paraId="2F764426" w14:textId="77777777" w:rsidR="00176715" w:rsidRPr="00176715" w:rsidRDefault="00176715" w:rsidP="00176715">
      <w:pPr>
        <w:numPr>
          <w:ilvl w:val="0"/>
          <w:numId w:val="94"/>
        </w:numPr>
      </w:pPr>
      <w:r w:rsidRPr="00176715">
        <w:t>Minitab has the capability of constructing histograms, dot plots, stem-and-leaf charts, pie charts, bar charts, and Pareto charts. With the exception of Pareto charts, which are accessed through </w:t>
      </w:r>
      <w:ins w:id="39" w:author="Unknown">
        <w:r w:rsidRPr="00176715">
          <w:rPr>
            <w:b/>
            <w:bCs/>
          </w:rPr>
          <w:t>S</w:t>
        </w:r>
      </w:ins>
      <w:r w:rsidRPr="00176715">
        <w:rPr>
          <w:b/>
          <w:bCs/>
        </w:rPr>
        <w:t>tat</w:t>
      </w:r>
      <w:r w:rsidRPr="00176715">
        <w:t>, all of these other charts and graphs are accessed by selecting </w:t>
      </w:r>
      <w:ins w:id="40" w:author="Unknown">
        <w:r w:rsidRPr="00176715">
          <w:rPr>
            <w:b/>
            <w:bCs/>
          </w:rPr>
          <w:t>G</w:t>
        </w:r>
      </w:ins>
      <w:r w:rsidRPr="00176715">
        <w:rPr>
          <w:b/>
          <w:bCs/>
        </w:rPr>
        <w:t>raph</w:t>
      </w:r>
      <w:r w:rsidRPr="00176715">
        <w:t> on the menu bar.</w:t>
      </w:r>
    </w:p>
    <w:p w14:paraId="672144D0" w14:textId="77777777" w:rsidR="00176715" w:rsidRPr="00176715" w:rsidRDefault="00176715" w:rsidP="00176715">
      <w:pPr>
        <w:numPr>
          <w:ilvl w:val="0"/>
          <w:numId w:val="94"/>
        </w:numPr>
      </w:pPr>
      <w:r w:rsidRPr="00176715">
        <w:t>To construct a histogram, select </w:t>
      </w:r>
      <w:ins w:id="41" w:author="Unknown">
        <w:r w:rsidRPr="00176715">
          <w:rPr>
            <w:b/>
            <w:bCs/>
          </w:rPr>
          <w:t>G</w:t>
        </w:r>
      </w:ins>
      <w:r w:rsidRPr="00176715">
        <w:rPr>
          <w:b/>
          <w:bCs/>
        </w:rPr>
        <w:t>raph</w:t>
      </w:r>
      <w:r w:rsidRPr="00176715">
        <w:t> on the Minitab menu bar, and then select </w:t>
      </w:r>
      <w:ins w:id="42" w:author="Unknown">
        <w:r w:rsidRPr="00176715">
          <w:rPr>
            <w:b/>
            <w:bCs/>
          </w:rPr>
          <w:t>H</w:t>
        </w:r>
      </w:ins>
      <w:r w:rsidRPr="00176715">
        <w:rPr>
          <w:b/>
          <w:bCs/>
        </w:rPr>
        <w:t>istogram.</w:t>
      </w:r>
      <w:r w:rsidRPr="00176715">
        <w:t> The first dialog box offers four histogram options: </w:t>
      </w:r>
      <w:r w:rsidRPr="00176715">
        <w:rPr>
          <w:b/>
          <w:bCs/>
        </w:rPr>
        <w:t>Simple, With Fit, With Outline and Groups</w:t>
      </w:r>
      <w:r w:rsidRPr="00176715">
        <w:t>, and </w:t>
      </w:r>
      <w:r w:rsidRPr="00176715">
        <w:rPr>
          <w:b/>
          <w:bCs/>
        </w:rPr>
        <w:t>With Fit and Groups</w:t>
      </w:r>
      <w:r w:rsidRPr="00176715">
        <w:t>. Select the </w:t>
      </w:r>
      <w:r w:rsidRPr="00176715">
        <w:rPr>
          <w:b/>
          <w:bCs/>
        </w:rPr>
        <w:t>Simple</w:t>
      </w:r>
      <w:r w:rsidRPr="00176715">
        <w:t> option, which is also the default option. In the dialog box that follows beside </w:t>
      </w:r>
      <w:ins w:id="43" w:author="Unknown">
        <w:r w:rsidRPr="00176715">
          <w:rPr>
            <w:b/>
            <w:bCs/>
          </w:rPr>
          <w:t>G</w:t>
        </w:r>
      </w:ins>
      <w:r w:rsidRPr="00176715">
        <w:rPr>
          <w:b/>
          <w:bCs/>
        </w:rPr>
        <w:t>raph variables</w:t>
      </w:r>
      <w:r w:rsidRPr="00176715">
        <w:t>, insert the column location (or columns) containing the data for which you want to create a histogram. There are several options from which to modify the histogram. Select </w:t>
      </w:r>
      <w:ins w:id="44" w:author="Unknown">
        <w:r w:rsidRPr="00176715">
          <w:rPr>
            <w:b/>
            <w:bCs/>
          </w:rPr>
          <w:t>S</w:t>
        </w:r>
      </w:ins>
      <w:r w:rsidRPr="00176715">
        <w:rPr>
          <w:b/>
          <w:bCs/>
        </w:rPr>
        <w:t>cale</w:t>
      </w:r>
      <w:r w:rsidRPr="00176715">
        <w:t> to adjust or modify the axes, ticks, and gridlines. Select </w:t>
      </w:r>
      <w:ins w:id="45" w:author="Unknown">
        <w:r w:rsidRPr="00176715">
          <w:rPr>
            <w:b/>
            <w:bCs/>
          </w:rPr>
          <w:t>L</w:t>
        </w:r>
      </w:ins>
      <w:r w:rsidRPr="00176715">
        <w:rPr>
          <w:b/>
          <w:bCs/>
        </w:rPr>
        <w:t>abels</w:t>
      </w:r>
      <w:r w:rsidRPr="00176715">
        <w:t> to title the graph and label the axes. Select </w:t>
      </w:r>
      <w:ins w:id="46" w:author="Unknown">
        <w:r w:rsidRPr="00176715">
          <w:rPr>
            <w:b/>
            <w:bCs/>
          </w:rPr>
          <w:t>D</w:t>
        </w:r>
      </w:ins>
      <w:r w:rsidRPr="00176715">
        <w:rPr>
          <w:b/>
          <w:bCs/>
        </w:rPr>
        <w:t>ata view</w:t>
      </w:r>
      <w:r w:rsidRPr="00176715">
        <w:t> for optional ways to present the data, including bars, symbols, project lines, and areas in addition to presenting other options such as smoothing the data. Select </w:t>
      </w:r>
      <w:ins w:id="47" w:author="Unknown">
        <w:r w:rsidRPr="00176715">
          <w:rPr>
            <w:b/>
            <w:bCs/>
          </w:rPr>
          <w:t>M</w:t>
        </w:r>
      </w:ins>
      <w:r w:rsidRPr="00176715">
        <w:rPr>
          <w:b/>
          <w:bCs/>
        </w:rPr>
        <w:t>ultiple graphs</w:t>
      </w:r>
      <w:r w:rsidRPr="00176715">
        <w:t> to create multiple separate graphs or to combine several graphs on one. Select </w:t>
      </w:r>
      <w:r w:rsidRPr="00176715">
        <w:rPr>
          <w:b/>
          <w:bCs/>
        </w:rPr>
        <w:t>D</w:t>
      </w:r>
      <w:ins w:id="48" w:author="Unknown">
        <w:r w:rsidRPr="00176715">
          <w:rPr>
            <w:b/>
            <w:bCs/>
          </w:rPr>
          <w:t>a</w:t>
        </w:r>
      </w:ins>
      <w:r w:rsidRPr="00176715">
        <w:rPr>
          <w:b/>
          <w:bCs/>
        </w:rPr>
        <w:t>ta options</w:t>
      </w:r>
      <w:r w:rsidRPr="00176715">
        <w:t> for several options in grouping data.</w:t>
      </w:r>
    </w:p>
    <w:p w14:paraId="0259C5B2" w14:textId="77777777" w:rsidR="00176715" w:rsidRPr="00176715" w:rsidRDefault="00176715" w:rsidP="00176715">
      <w:pPr>
        <w:numPr>
          <w:ilvl w:val="0"/>
          <w:numId w:val="94"/>
        </w:numPr>
      </w:pPr>
      <w:r w:rsidRPr="00176715">
        <w:t>To construct a dot plot, select </w:t>
      </w:r>
      <w:ins w:id="49" w:author="Unknown">
        <w:r w:rsidRPr="00176715">
          <w:rPr>
            <w:b/>
            <w:bCs/>
          </w:rPr>
          <w:t>G</w:t>
        </w:r>
      </w:ins>
      <w:r w:rsidRPr="00176715">
        <w:rPr>
          <w:b/>
          <w:bCs/>
        </w:rPr>
        <w:t>raph</w:t>
      </w:r>
      <w:r w:rsidRPr="00176715">
        <w:t> on the Minitab menu bar, and then select </w:t>
      </w:r>
      <w:ins w:id="50" w:author="Unknown">
        <w:r w:rsidRPr="00176715">
          <w:rPr>
            <w:b/>
            <w:bCs/>
          </w:rPr>
          <w:t>D</w:t>
        </w:r>
      </w:ins>
      <w:r w:rsidRPr="00176715">
        <w:rPr>
          <w:b/>
          <w:bCs/>
        </w:rPr>
        <w:t>otplot</w:t>
      </w:r>
      <w:r w:rsidRPr="00176715">
        <w:t>. The first dialog box offers seven different ways to configure the plot. Select </w:t>
      </w:r>
      <w:r w:rsidRPr="00176715">
        <w:rPr>
          <w:b/>
          <w:bCs/>
        </w:rPr>
        <w:t>Simple</w:t>
      </w:r>
      <w:r w:rsidRPr="00176715">
        <w:t> to produce a dot plot like those shown in this chapter. In the dialog box that follows, insert the column location(s) containing the data for which you want to create the dot plot in </w:t>
      </w:r>
      <w:ins w:id="51" w:author="Unknown">
        <w:r w:rsidRPr="00176715">
          <w:rPr>
            <w:b/>
            <w:bCs/>
          </w:rPr>
          <w:t>G</w:t>
        </w:r>
      </w:ins>
      <w:r w:rsidRPr="00176715">
        <w:rPr>
          <w:b/>
          <w:bCs/>
        </w:rPr>
        <w:t>raph variables</w:t>
      </w:r>
      <w:r w:rsidRPr="00176715">
        <w:t>. There are several options available. Select </w:t>
      </w:r>
      <w:ins w:id="52" w:author="Unknown">
        <w:r w:rsidRPr="00176715">
          <w:rPr>
            <w:b/>
            <w:bCs/>
          </w:rPr>
          <w:t>S</w:t>
        </w:r>
      </w:ins>
      <w:r w:rsidRPr="00176715">
        <w:rPr>
          <w:b/>
          <w:bCs/>
        </w:rPr>
        <w:t>cale</w:t>
      </w:r>
      <w:r w:rsidRPr="00176715">
        <w:t> to adjust or modify the axes and ticks. Select </w:t>
      </w:r>
      <w:ins w:id="53" w:author="Unknown">
        <w:r w:rsidRPr="00176715">
          <w:rPr>
            <w:b/>
            <w:bCs/>
          </w:rPr>
          <w:t>L</w:t>
        </w:r>
      </w:ins>
      <w:r w:rsidRPr="00176715">
        <w:rPr>
          <w:b/>
          <w:bCs/>
        </w:rPr>
        <w:t>abels</w:t>
      </w:r>
      <w:r w:rsidRPr="00176715">
        <w:t> to title the graph and add footnotes. Select </w:t>
      </w:r>
      <w:r w:rsidRPr="00176715">
        <w:rPr>
          <w:b/>
          <w:bCs/>
        </w:rPr>
        <w:t>Multiple graphs</w:t>
      </w:r>
      <w:r w:rsidRPr="00176715">
        <w:t> to create multiple separate graphs or to combine several graphs on one. Select </w:t>
      </w:r>
      <w:ins w:id="54" w:author="Unknown">
        <w:r w:rsidRPr="00176715">
          <w:rPr>
            <w:b/>
            <w:bCs/>
          </w:rPr>
          <w:t>D</w:t>
        </w:r>
      </w:ins>
      <w:r w:rsidRPr="00176715">
        <w:rPr>
          <w:b/>
          <w:bCs/>
        </w:rPr>
        <w:t>ata options</w:t>
      </w:r>
      <w:r w:rsidRPr="00176715">
        <w:t> for options in grouping data, frequencies, and subsets.</w:t>
      </w:r>
    </w:p>
    <w:p w14:paraId="4901E0E1" w14:textId="77777777" w:rsidR="00176715" w:rsidRPr="00176715" w:rsidRDefault="00176715" w:rsidP="00176715">
      <w:pPr>
        <w:numPr>
          <w:ilvl w:val="0"/>
          <w:numId w:val="94"/>
        </w:numPr>
      </w:pPr>
      <w:r w:rsidRPr="00176715">
        <w:t>To construct a stem-and-leaf chart, select </w:t>
      </w:r>
      <w:r w:rsidRPr="00176715">
        <w:rPr>
          <w:b/>
          <w:bCs/>
        </w:rPr>
        <w:t>Stem-and-Lea</w:t>
      </w:r>
      <w:ins w:id="55" w:author="Unknown">
        <w:r w:rsidRPr="00176715">
          <w:rPr>
            <w:b/>
            <w:bCs/>
          </w:rPr>
          <w:t>f</w:t>
        </w:r>
      </w:ins>
      <w:r w:rsidRPr="00176715">
        <w:t> from the </w:t>
      </w:r>
      <w:ins w:id="56" w:author="Unknown">
        <w:r w:rsidRPr="00176715">
          <w:rPr>
            <w:b/>
            <w:bCs/>
          </w:rPr>
          <w:t>G</w:t>
        </w:r>
      </w:ins>
      <w:r w:rsidRPr="00176715">
        <w:rPr>
          <w:b/>
          <w:bCs/>
        </w:rPr>
        <w:t>raph</w:t>
      </w:r>
      <w:r w:rsidRPr="00176715">
        <w:t> pulldown menu. In the </w:t>
      </w:r>
      <w:r w:rsidRPr="00176715">
        <w:rPr>
          <w:b/>
          <w:bCs/>
        </w:rPr>
        <w:t>Stem-and-Lea</w:t>
      </w:r>
      <w:ins w:id="57" w:author="Unknown">
        <w:r w:rsidRPr="00176715">
          <w:rPr>
            <w:b/>
            <w:bCs/>
          </w:rPr>
          <w:t>f</w:t>
        </w:r>
      </w:ins>
      <w:r w:rsidRPr="00176715">
        <w:t> dialog box, place the name of the column(s) containing the data in the </w:t>
      </w:r>
      <w:r w:rsidRPr="00176715">
        <w:rPr>
          <w:b/>
          <w:bCs/>
        </w:rPr>
        <w:t>Graph variables</w:t>
      </w:r>
      <w:r w:rsidRPr="00176715">
        <w:t> space. Click </w:t>
      </w:r>
      <w:r w:rsidRPr="00176715">
        <w:rPr>
          <w:b/>
          <w:bCs/>
        </w:rPr>
        <w:t>OK</w:t>
      </w:r>
      <w:r w:rsidRPr="00176715">
        <w:t> and the stemand-leaf plot is generated. If you have a grouping variable in another column and want to use it, enter the location or name of the column into the </w:t>
      </w:r>
      <w:ins w:id="58" w:author="Unknown">
        <w:r w:rsidRPr="00176715">
          <w:rPr>
            <w:b/>
            <w:bCs/>
          </w:rPr>
          <w:t>B</w:t>
        </w:r>
      </w:ins>
      <w:r w:rsidRPr="00176715">
        <w:rPr>
          <w:b/>
          <w:bCs/>
        </w:rPr>
        <w:t>y variable</w:t>
      </w:r>
      <w:r w:rsidRPr="00176715">
        <w:t> space. You can trim outliers from the plot by checking </w:t>
      </w:r>
      <w:ins w:id="59" w:author="Unknown">
        <w:r w:rsidRPr="00176715">
          <w:rPr>
            <w:b/>
            <w:bCs/>
          </w:rPr>
          <w:t>T</w:t>
        </w:r>
      </w:ins>
      <w:r w:rsidRPr="00176715">
        <w:rPr>
          <w:b/>
          <w:bCs/>
        </w:rPr>
        <w:t>rim outliers</w:t>
      </w:r>
      <w:r w:rsidRPr="00176715">
        <w:t>.</w:t>
      </w:r>
    </w:p>
    <w:p w14:paraId="681CFFD0" w14:textId="77777777" w:rsidR="00176715" w:rsidRPr="00176715" w:rsidRDefault="00176715" w:rsidP="00176715">
      <w:pPr>
        <w:numPr>
          <w:ilvl w:val="0"/>
          <w:numId w:val="94"/>
        </w:numPr>
      </w:pPr>
      <w:r w:rsidRPr="00176715">
        <w:lastRenderedPageBreak/>
        <w:t>To construct a pie chart, select </w:t>
      </w:r>
      <w:ins w:id="60" w:author="Unknown">
        <w:r w:rsidRPr="00176715">
          <w:rPr>
            <w:b/>
            <w:bCs/>
          </w:rPr>
          <w:t>G</w:t>
        </w:r>
      </w:ins>
      <w:r w:rsidRPr="00176715">
        <w:rPr>
          <w:b/>
          <w:bCs/>
        </w:rPr>
        <w:t>raph</w:t>
      </w:r>
      <w:r w:rsidRPr="00176715">
        <w:t> on the Minitab menu bar, and then select </w:t>
      </w:r>
      <w:ins w:id="61" w:author="Unknown">
        <w:r w:rsidRPr="00176715">
          <w:rPr>
            <w:b/>
            <w:bCs/>
          </w:rPr>
          <w:t>p</w:t>
        </w:r>
      </w:ins>
      <w:r w:rsidRPr="00176715">
        <w:rPr>
          <w:b/>
          <w:bCs/>
        </w:rPr>
        <w:t>ieChart</w:t>
      </w:r>
      <w:r w:rsidRPr="00176715">
        <w:t> on the </w:t>
      </w:r>
      <w:ins w:id="62" w:author="Unknown">
        <w:r w:rsidRPr="00176715">
          <w:rPr>
            <w:b/>
            <w:bCs/>
          </w:rPr>
          <w:t>G</w:t>
        </w:r>
      </w:ins>
      <w:r w:rsidRPr="00176715">
        <w:rPr>
          <w:b/>
          <w:bCs/>
        </w:rPr>
        <w:t>raph</w:t>
      </w:r>
      <w:r w:rsidRPr="00176715">
        <w:t> pulldown menu. In the </w:t>
      </w:r>
      <w:ins w:id="63" w:author="Unknown">
        <w:r w:rsidRPr="00176715">
          <w:rPr>
            <w:b/>
            <w:bCs/>
          </w:rPr>
          <w:t>P</w:t>
        </w:r>
      </w:ins>
      <w:r w:rsidRPr="00176715">
        <w:rPr>
          <w:b/>
          <w:bCs/>
        </w:rPr>
        <w:t>ie Chart</w:t>
      </w:r>
      <w:r w:rsidRPr="00176715">
        <w:t> dialog box, there are two options to consider: </w:t>
      </w:r>
      <w:r w:rsidRPr="00176715">
        <w:rPr>
          <w:b/>
          <w:bCs/>
        </w:rPr>
        <w:t>Chart cou</w:t>
      </w:r>
      <w:ins w:id="64" w:author="Unknown">
        <w:r w:rsidRPr="00176715">
          <w:rPr>
            <w:b/>
            <w:bCs/>
          </w:rPr>
          <w:t>n</w:t>
        </w:r>
      </w:ins>
      <w:r w:rsidRPr="00176715">
        <w:rPr>
          <w:b/>
          <w:bCs/>
        </w:rPr>
        <w:t>ts of unique values</w:t>
      </w:r>
      <w:r w:rsidRPr="00176715">
        <w:t> and </w:t>
      </w:r>
      <w:r w:rsidRPr="00176715">
        <w:rPr>
          <w:b/>
          <w:bCs/>
        </w:rPr>
        <w:t>Chart </w:t>
      </w:r>
      <w:ins w:id="65" w:author="Unknown">
        <w:r w:rsidRPr="00176715">
          <w:rPr>
            <w:b/>
            <w:bCs/>
          </w:rPr>
          <w:t>V</w:t>
        </w:r>
      </w:ins>
      <w:r w:rsidRPr="00176715">
        <w:rPr>
          <w:b/>
          <w:bCs/>
        </w:rPr>
        <w:t>alues from a table</w:t>
      </w:r>
      <w:r w:rsidRPr="00176715">
        <w:t>. If you have raw data and you want Minitab to group them for you into a pie chart, select </w:t>
      </w:r>
      <w:r w:rsidRPr="00176715">
        <w:rPr>
          <w:b/>
          <w:bCs/>
        </w:rPr>
        <w:t>Chart cou</w:t>
      </w:r>
      <w:ins w:id="66" w:author="Unknown">
        <w:r w:rsidRPr="00176715">
          <w:rPr>
            <w:b/>
            <w:bCs/>
          </w:rPr>
          <w:t>n</w:t>
        </w:r>
      </w:ins>
      <w:r w:rsidRPr="00176715">
        <w:rPr>
          <w:b/>
          <w:bCs/>
        </w:rPr>
        <w:t>ts of unique values</w:t>
      </w:r>
      <w:r w:rsidRPr="00176715">
        <w:t>. You can also use this command even if you have text data. On the other hand, if your data are in one column and your categories are in another column, select </w:t>
      </w:r>
      <w:r w:rsidRPr="00176715">
        <w:rPr>
          <w:b/>
          <w:bCs/>
        </w:rPr>
        <w:t>Chart values from a table</w:t>
      </w:r>
      <w:r w:rsidRPr="00176715">
        <w:t>. The dialog box will ask for the name of the </w:t>
      </w:r>
      <w:ins w:id="67" w:author="Unknown">
        <w:r w:rsidRPr="00176715">
          <w:rPr>
            <w:b/>
            <w:bCs/>
          </w:rPr>
          <w:t>C</w:t>
        </w:r>
      </w:ins>
      <w:r w:rsidRPr="00176715">
        <w:rPr>
          <w:b/>
          <w:bCs/>
        </w:rPr>
        <w:t>ategorical variable</w:t>
      </w:r>
      <w:r w:rsidRPr="00176715">
        <w:t> and the name of the </w:t>
      </w:r>
      <w:r w:rsidRPr="00176715">
        <w:rPr>
          <w:b/>
          <w:bCs/>
        </w:rPr>
        <w:t>S</w:t>
      </w:r>
      <w:ins w:id="68" w:author="Unknown">
        <w:r w:rsidRPr="00176715">
          <w:rPr>
            <w:b/>
            <w:bCs/>
          </w:rPr>
          <w:t>u</w:t>
        </w:r>
      </w:ins>
      <w:r w:rsidRPr="00176715">
        <w:rPr>
          <w:b/>
          <w:bCs/>
        </w:rPr>
        <w:t>mmary variables</w:t>
      </w:r>
      <w:r w:rsidRPr="00176715">
        <w:t>. Several options are available to modify the pie chart, including </w:t>
      </w:r>
      <w:ins w:id="69" w:author="Unknown">
        <w:r w:rsidRPr="00176715">
          <w:rPr>
            <w:b/>
            <w:bCs/>
          </w:rPr>
          <w:t>L</w:t>
        </w:r>
      </w:ins>
      <w:r w:rsidRPr="00176715">
        <w:rPr>
          <w:b/>
          <w:bCs/>
        </w:rPr>
        <w:t>abels, </w:t>
      </w:r>
      <w:ins w:id="70" w:author="Unknown">
        <w:r w:rsidRPr="00176715">
          <w:rPr>
            <w:b/>
            <w:bCs/>
          </w:rPr>
          <w:t>M</w:t>
        </w:r>
      </w:ins>
      <w:r w:rsidRPr="00176715">
        <w:rPr>
          <w:b/>
          <w:bCs/>
        </w:rPr>
        <w:t>ultiple graphs</w:t>
      </w:r>
      <w:r w:rsidRPr="00176715">
        <w:t>, and </w:t>
      </w:r>
      <w:ins w:id="71" w:author="Unknown">
        <w:r w:rsidRPr="00176715">
          <w:rPr>
            <w:b/>
            <w:bCs/>
          </w:rPr>
          <w:t>D</w:t>
        </w:r>
      </w:ins>
      <w:r w:rsidRPr="00176715">
        <w:rPr>
          <w:b/>
          <w:bCs/>
        </w:rPr>
        <w:t>ata options</w:t>
      </w:r>
      <w:r w:rsidRPr="00176715">
        <w:t>. Several </w:t>
      </w:r>
      <w:ins w:id="72" w:author="Unknown">
        <w:r w:rsidRPr="00176715">
          <w:rPr>
            <w:b/>
            <w:bCs/>
          </w:rPr>
          <w:t>P</w:t>
        </w:r>
      </w:ins>
      <w:r w:rsidRPr="00176715">
        <w:rPr>
          <w:b/>
          <w:bCs/>
        </w:rPr>
        <w:t>ie Options</w:t>
      </w:r>
      <w:r w:rsidRPr="00176715">
        <w:t> are available, including how the pie slices are ordered, the starting angle, and the option of combining small categories.</w:t>
      </w:r>
    </w:p>
    <w:p w14:paraId="3B8ECADE" w14:textId="77777777" w:rsidR="00176715" w:rsidRPr="00176715" w:rsidRDefault="00176715" w:rsidP="00176715">
      <w:pPr>
        <w:numPr>
          <w:ilvl w:val="0"/>
          <w:numId w:val="94"/>
        </w:numPr>
      </w:pPr>
      <w:r w:rsidRPr="00176715">
        <w:t>To construct a bar chart, select </w:t>
      </w:r>
      <w:ins w:id="73" w:author="Unknown">
        <w:r w:rsidRPr="00176715">
          <w:rPr>
            <w:b/>
            <w:bCs/>
          </w:rPr>
          <w:t>G</w:t>
        </w:r>
      </w:ins>
      <w:r w:rsidRPr="00176715">
        <w:rPr>
          <w:b/>
          <w:bCs/>
        </w:rPr>
        <w:t>raph</w:t>
      </w:r>
      <w:r w:rsidRPr="00176715">
        <w:t> on the Minitab menu bar, then select </w:t>
      </w:r>
      <w:r w:rsidRPr="00176715">
        <w:rPr>
          <w:b/>
          <w:bCs/>
        </w:rPr>
        <w:t>Ba</w:t>
      </w:r>
      <w:ins w:id="74" w:author="Unknown">
        <w:r w:rsidRPr="00176715">
          <w:rPr>
            <w:b/>
            <w:bCs/>
          </w:rPr>
          <w:t>r</w:t>
        </w:r>
      </w:ins>
      <w:r w:rsidRPr="00176715">
        <w:rPr>
          <w:b/>
          <w:bCs/>
        </w:rPr>
        <w:t> Chart</w:t>
      </w:r>
      <w:r w:rsidRPr="00176715">
        <w:t>. In the </w:t>
      </w:r>
      <w:r w:rsidRPr="00176715">
        <w:rPr>
          <w:b/>
          <w:bCs/>
        </w:rPr>
        <w:t>Ba</w:t>
      </w:r>
      <w:ins w:id="75" w:author="Unknown">
        <w:r w:rsidRPr="00176715">
          <w:rPr>
            <w:b/>
            <w:bCs/>
          </w:rPr>
          <w:t>r</w:t>
        </w:r>
      </w:ins>
      <w:r w:rsidRPr="00176715">
        <w:rPr>
          <w:b/>
          <w:bCs/>
        </w:rPr>
        <w:t> Chart</w:t>
      </w:r>
      <w:r w:rsidRPr="00176715">
        <w:t> dialog box, there are three options available. To construct a bar chart like those presented in the chapter, select </w:t>
      </w:r>
      <w:r w:rsidRPr="00176715">
        <w:rPr>
          <w:b/>
          <w:bCs/>
        </w:rPr>
        <w:t>Simple</w:t>
      </w:r>
      <w:r w:rsidRPr="00176715">
        <w:t>. In the dialog box that follows, enter the column(s) containing the data in </w:t>
      </w:r>
      <w:ins w:id="76" w:author="Unknown">
        <w:r w:rsidRPr="00176715">
          <w:rPr>
            <w:b/>
            <w:bCs/>
          </w:rPr>
          <w:t>C</w:t>
        </w:r>
      </w:ins>
      <w:r w:rsidRPr="00176715">
        <w:rPr>
          <w:b/>
          <w:bCs/>
        </w:rPr>
        <w:t>ategorical variables</w:t>
      </w:r>
      <w:r w:rsidRPr="00176715">
        <w:t>. Several options are available to modify the bar chart, including </w:t>
      </w:r>
      <w:r w:rsidRPr="00176715">
        <w:rPr>
          <w:b/>
          <w:bCs/>
        </w:rPr>
        <w:t>Char</w:t>
      </w:r>
      <w:ins w:id="77" w:author="Unknown">
        <w:r w:rsidRPr="00176715">
          <w:rPr>
            <w:b/>
            <w:bCs/>
          </w:rPr>
          <w:t>t</w:t>
        </w:r>
      </w:ins>
      <w:r w:rsidRPr="00176715">
        <w:rPr>
          <w:b/>
          <w:bCs/>
        </w:rPr>
        <w:t> Options, </w:t>
      </w:r>
      <w:ins w:id="78" w:author="Unknown">
        <w:r w:rsidRPr="00176715">
          <w:rPr>
            <w:b/>
            <w:bCs/>
          </w:rPr>
          <w:t>L</w:t>
        </w:r>
      </w:ins>
      <w:r w:rsidRPr="00176715">
        <w:rPr>
          <w:b/>
          <w:bCs/>
        </w:rPr>
        <w:t>abels</w:t>
      </w:r>
      <w:r w:rsidRPr="00176715">
        <w:t>, </w:t>
      </w:r>
      <w:ins w:id="79" w:author="Unknown">
        <w:r w:rsidRPr="00176715">
          <w:rPr>
            <w:b/>
            <w:bCs/>
          </w:rPr>
          <w:t>S</w:t>
        </w:r>
      </w:ins>
      <w:r w:rsidRPr="00176715">
        <w:rPr>
          <w:b/>
          <w:bCs/>
        </w:rPr>
        <w:t>cale</w:t>
      </w:r>
      <w:r w:rsidRPr="00176715">
        <w:t>, </w:t>
      </w:r>
      <w:ins w:id="80" w:author="Unknown">
        <w:r w:rsidRPr="00176715">
          <w:rPr>
            <w:b/>
            <w:bCs/>
          </w:rPr>
          <w:t>D</w:t>
        </w:r>
      </w:ins>
      <w:r w:rsidRPr="00176715">
        <w:rPr>
          <w:b/>
          <w:bCs/>
        </w:rPr>
        <w:t>ata View</w:t>
      </w:r>
      <w:r w:rsidRPr="00176715">
        <w:t>, </w:t>
      </w:r>
      <w:ins w:id="81" w:author="Unknown">
        <w:r w:rsidRPr="00176715">
          <w:rPr>
            <w:b/>
            <w:bCs/>
          </w:rPr>
          <w:t>M</w:t>
        </w:r>
      </w:ins>
      <w:r w:rsidRPr="00176715">
        <w:rPr>
          <w:b/>
          <w:bCs/>
        </w:rPr>
        <w:t>ultiple Graphs</w:t>
      </w:r>
      <w:r w:rsidRPr="00176715">
        <w:t>, and </w:t>
      </w:r>
      <w:ins w:id="82" w:author="Unknown">
        <w:r w:rsidRPr="00176715">
          <w:rPr>
            <w:b/>
            <w:bCs/>
          </w:rPr>
          <w:t>D</w:t>
        </w:r>
      </w:ins>
      <w:r w:rsidRPr="00176715">
        <w:rPr>
          <w:b/>
          <w:bCs/>
        </w:rPr>
        <w:t>ata Options</w:t>
      </w:r>
      <w:r w:rsidRPr="00176715">
        <w:t>.</w:t>
      </w:r>
    </w:p>
    <w:p w14:paraId="70098D99" w14:textId="77777777" w:rsidR="00176715" w:rsidRPr="00176715" w:rsidRDefault="00176715" w:rsidP="00176715">
      <w:pPr>
        <w:numPr>
          <w:ilvl w:val="0"/>
          <w:numId w:val="94"/>
        </w:numPr>
      </w:pPr>
      <w:r w:rsidRPr="00176715">
        <w:t>To construct a Pareto chart, select </w:t>
      </w:r>
      <w:ins w:id="83" w:author="Unknown">
        <w:r w:rsidRPr="00176715">
          <w:rPr>
            <w:b/>
            <w:bCs/>
          </w:rPr>
          <w:t>S</w:t>
        </w:r>
      </w:ins>
      <w:r w:rsidRPr="00176715">
        <w:rPr>
          <w:b/>
          <w:bCs/>
        </w:rPr>
        <w:t>tat</w:t>
      </w:r>
      <w:r w:rsidRPr="00176715">
        <w:t> from the menu bar, and then from the pulldown menu that appears, select </w:t>
      </w:r>
      <w:ins w:id="84" w:author="Unknown">
        <w:r w:rsidRPr="00176715">
          <w:rPr>
            <w:b/>
            <w:bCs/>
          </w:rPr>
          <w:t>Q</w:t>
        </w:r>
      </w:ins>
      <w:r w:rsidRPr="00176715">
        <w:rPr>
          <w:b/>
          <w:bCs/>
        </w:rPr>
        <w:t>uality Tools</w:t>
      </w:r>
      <w:r w:rsidRPr="00176715">
        <w:t>. From the </w:t>
      </w:r>
      <w:ins w:id="85" w:author="Unknown">
        <w:r w:rsidRPr="00176715">
          <w:rPr>
            <w:b/>
            <w:bCs/>
          </w:rPr>
          <w:t>Q</w:t>
        </w:r>
      </w:ins>
      <w:r w:rsidRPr="00176715">
        <w:rPr>
          <w:b/>
          <w:bCs/>
        </w:rPr>
        <w:t>uality Tools</w:t>
      </w:r>
      <w:r w:rsidRPr="00176715">
        <w:t> pulldown menu, select </w:t>
      </w:r>
      <w:ins w:id="86" w:author="Unknown">
        <w:r w:rsidRPr="00176715">
          <w:rPr>
            <w:b/>
            <w:bCs/>
          </w:rPr>
          <w:t>P</w:t>
        </w:r>
      </w:ins>
      <w:r w:rsidRPr="00176715">
        <w:rPr>
          <w:b/>
          <w:bCs/>
        </w:rPr>
        <w:t>areto Chart</w:t>
      </w:r>
      <w:r w:rsidRPr="00176715">
        <w:t>. From the </w:t>
      </w:r>
      <w:ins w:id="87" w:author="Unknown">
        <w:r w:rsidRPr="00176715">
          <w:rPr>
            <w:b/>
            <w:bCs/>
          </w:rPr>
          <w:t>P</w:t>
        </w:r>
      </w:ins>
      <w:r w:rsidRPr="00176715">
        <w:rPr>
          <w:b/>
          <w:bCs/>
        </w:rPr>
        <w:t>areto Chart</w:t>
      </w:r>
      <w:r w:rsidRPr="00176715">
        <w:t> dialog box, select </w:t>
      </w:r>
      <w:r w:rsidRPr="00176715">
        <w:rPr>
          <w:b/>
          <w:bCs/>
        </w:rPr>
        <w:t>Chart defects table</w:t>
      </w:r>
      <w:r w:rsidRPr="00176715">
        <w:t> if you have a summary of the defects with the reasons </w:t>
      </w:r>
      <w:r w:rsidRPr="00176715">
        <w:rPr>
          <w:b/>
          <w:bCs/>
        </w:rPr>
        <w:t>(Labels in)</w:t>
      </w:r>
      <w:r w:rsidRPr="00176715">
        <w:t> in one column and the frequency of occurrence </w:t>
      </w:r>
      <w:r w:rsidRPr="00176715">
        <w:rPr>
          <w:b/>
          <w:bCs/>
        </w:rPr>
        <w:t>(Frequencies in)</w:t>
      </w:r>
      <w:r w:rsidRPr="00176715">
        <w:t> in another column. Enter the location of the reasons in </w:t>
      </w:r>
      <w:r w:rsidRPr="00176715">
        <w:rPr>
          <w:b/>
          <w:bCs/>
        </w:rPr>
        <w:t>Labels in</w:t>
      </w:r>
      <w:r w:rsidRPr="00176715">
        <w:t> and the location of the frequencies in </w:t>
      </w:r>
      <w:r w:rsidRPr="00176715">
        <w:rPr>
          <w:b/>
          <w:bCs/>
        </w:rPr>
        <w:t>Frequencies in</w:t>
      </w:r>
      <w:r w:rsidRPr="00176715">
        <w:t>. If you have unsummarized data, you can select </w:t>
      </w:r>
      <w:r w:rsidRPr="00176715">
        <w:rPr>
          <w:b/>
          <w:bCs/>
        </w:rPr>
        <w:t>Chart defects data in</w:t>
      </w:r>
      <w:r w:rsidRPr="00176715">
        <w:t>. In the space provided, give the location of the column with all the defects that occurred. It is possible to have the defects either by name or with some code. If you want to have the labels in one column and the defects in another, then select </w:t>
      </w:r>
      <w:r w:rsidRPr="00176715">
        <w:rPr>
          <w:b/>
          <w:bCs/>
        </w:rPr>
        <w:t>By variable in</w:t>
      </w:r>
      <w:r w:rsidRPr="00176715">
        <w:t> and place the location of the labels there.</w:t>
      </w:r>
    </w:p>
    <w:p w14:paraId="398A1673" w14:textId="77777777" w:rsidR="00176715" w:rsidRPr="00176715" w:rsidRDefault="00176715" w:rsidP="00176715">
      <w:pPr>
        <w:numPr>
          <w:ilvl w:val="0"/>
          <w:numId w:val="94"/>
        </w:numPr>
      </w:pPr>
      <w:r w:rsidRPr="00176715">
        <w:t>To construct a scatter plot, select </w:t>
      </w:r>
      <w:ins w:id="88" w:author="Unknown">
        <w:r w:rsidRPr="00176715">
          <w:rPr>
            <w:b/>
            <w:bCs/>
          </w:rPr>
          <w:t>G</w:t>
        </w:r>
      </w:ins>
      <w:r w:rsidRPr="00176715">
        <w:rPr>
          <w:b/>
          <w:bCs/>
        </w:rPr>
        <w:t>raph</w:t>
      </w:r>
      <w:r w:rsidRPr="00176715">
        <w:t>, then select </w:t>
      </w:r>
      <w:ins w:id="89" w:author="Unknown">
        <w:r w:rsidRPr="00176715">
          <w:rPr>
            <w:b/>
            <w:bCs/>
          </w:rPr>
          <w:t>S</w:t>
        </w:r>
      </w:ins>
      <w:r w:rsidRPr="00176715">
        <w:rPr>
          <w:b/>
          <w:bCs/>
        </w:rPr>
        <w:t>catterplot</w:t>
      </w:r>
      <w:r w:rsidRPr="00176715">
        <w:t>. In the </w:t>
      </w:r>
      <w:ins w:id="90" w:author="Unknown">
        <w:r w:rsidRPr="00176715">
          <w:rPr>
            <w:b/>
            <w:bCs/>
          </w:rPr>
          <w:t>S</w:t>
        </w:r>
      </w:ins>
      <w:r w:rsidRPr="00176715">
        <w:rPr>
          <w:b/>
          <w:bCs/>
        </w:rPr>
        <w:t>catterplot</w:t>
      </w:r>
      <w:r w:rsidRPr="00176715">
        <w:t> dialog box, select the type of scatter plot you want from </w:t>
      </w:r>
      <w:r w:rsidRPr="00176715">
        <w:rPr>
          <w:b/>
          <w:bCs/>
        </w:rPr>
        <w:t>Simple, With Groups, With Regression, With Regression and Groups, With Connect Line</w:t>
      </w:r>
      <w:r w:rsidRPr="00176715">
        <w:t>, and </w:t>
      </w:r>
      <w:r w:rsidRPr="00176715">
        <w:rPr>
          <w:b/>
          <w:bCs/>
        </w:rPr>
        <w:t>With Connect and Groups</w:t>
      </w:r>
      <w:r w:rsidRPr="00176715">
        <w:t>. In the second dialog box, enter the </w:t>
      </w:r>
      <w:r w:rsidRPr="00176715">
        <w:rPr>
          <w:i/>
          <w:iCs/>
        </w:rPr>
        <w:t>x</w:t>
      </w:r>
      <w:r w:rsidRPr="00176715">
        <w:t> and </w:t>
      </w:r>
      <w:r w:rsidRPr="00176715">
        <w:rPr>
          <w:i/>
          <w:iCs/>
        </w:rPr>
        <w:t>y</w:t>
      </w:r>
      <w:r w:rsidRPr="00176715">
        <w:t xml:space="preserve"> variable names/locations. There are several options from which to </w:t>
      </w:r>
      <w:r w:rsidRPr="00176715">
        <w:lastRenderedPageBreak/>
        <w:t>modify the scatter plot. Select </w:t>
      </w:r>
      <w:ins w:id="91" w:author="Unknown">
        <w:r w:rsidRPr="00176715">
          <w:rPr>
            <w:b/>
            <w:bCs/>
          </w:rPr>
          <w:t>S</w:t>
        </w:r>
      </w:ins>
      <w:r w:rsidRPr="00176715">
        <w:rPr>
          <w:b/>
          <w:bCs/>
        </w:rPr>
        <w:t>cale</w:t>
      </w:r>
      <w:r w:rsidRPr="00176715">
        <w:t> to adjust or modify the axes, ticks, and gridlines. Select </w:t>
      </w:r>
      <w:ins w:id="92" w:author="Unknown">
        <w:r w:rsidRPr="00176715">
          <w:rPr>
            <w:b/>
            <w:bCs/>
          </w:rPr>
          <w:t>L</w:t>
        </w:r>
      </w:ins>
      <w:r w:rsidRPr="00176715">
        <w:rPr>
          <w:b/>
          <w:bCs/>
        </w:rPr>
        <w:t>abels</w:t>
      </w:r>
      <w:r w:rsidRPr="00176715">
        <w:t> to title the graph and label the axes. Select </w:t>
      </w:r>
      <w:ins w:id="93" w:author="Unknown">
        <w:r w:rsidRPr="00176715">
          <w:rPr>
            <w:b/>
            <w:bCs/>
          </w:rPr>
          <w:t>D</w:t>
        </w:r>
      </w:ins>
      <w:r w:rsidRPr="00176715">
        <w:rPr>
          <w:b/>
          <w:bCs/>
        </w:rPr>
        <w:t>ata view</w:t>
      </w:r>
      <w:r w:rsidRPr="00176715">
        <w:t> for optional ways to present the data, including bars, symbols, project lines, and areas in addition to presenting other options such as smoothing the data. Select </w:t>
      </w:r>
      <w:ins w:id="94" w:author="Unknown">
        <w:r w:rsidRPr="00176715">
          <w:rPr>
            <w:b/>
            <w:bCs/>
          </w:rPr>
          <w:t>M</w:t>
        </w:r>
      </w:ins>
      <w:r w:rsidRPr="00176715">
        <w:rPr>
          <w:b/>
          <w:bCs/>
        </w:rPr>
        <w:t>ultiple graphs</w:t>
      </w:r>
      <w:r w:rsidRPr="00176715">
        <w:t> to create multiple separate graphs or to combine several graphs on one. Select </w:t>
      </w:r>
      <w:r w:rsidRPr="00176715">
        <w:rPr>
          <w:b/>
          <w:bCs/>
        </w:rPr>
        <w:t>D</w:t>
      </w:r>
      <w:ins w:id="95" w:author="Unknown">
        <w:r w:rsidRPr="00176715">
          <w:rPr>
            <w:b/>
            <w:bCs/>
          </w:rPr>
          <w:t>a</w:t>
        </w:r>
      </w:ins>
      <w:r w:rsidRPr="00176715">
        <w:rPr>
          <w:b/>
          <w:bCs/>
        </w:rPr>
        <w:t>ta options</w:t>
      </w:r>
      <w:r w:rsidRPr="00176715">
        <w:t> for several options in grouping data.</w:t>
      </w:r>
    </w:p>
    <w:p w14:paraId="018C1AF7" w14:textId="77777777" w:rsidR="00176715" w:rsidRPr="00176715" w:rsidRDefault="00176715" w:rsidP="00176715">
      <w:hyperlink r:id="rId176" w:anchor="FN01" w:history="1">
        <w:r w:rsidRPr="00176715">
          <w:rPr>
            <w:rStyle w:val="Hyperlink"/>
            <w:b/>
            <w:bCs/>
          </w:rPr>
          <w:t>*</w:t>
        </w:r>
      </w:hyperlink>
      <w:r w:rsidRPr="00176715">
        <w:t> It should be pointed out that the software package Excel uses the term </w:t>
      </w:r>
      <w:r w:rsidRPr="00176715">
        <w:rPr>
          <w:i/>
          <w:iCs/>
        </w:rPr>
        <w:t>histogram</w:t>
      </w:r>
      <w:r w:rsidRPr="00176715">
        <w:t> to refer to a frequency distribution. However, by checking Chart Output in the Excel histogram dialog box, a graphical histogram is also created.</w:t>
      </w:r>
    </w:p>
    <w:p w14:paraId="76F31965" w14:textId="77777777" w:rsidR="00176715" w:rsidRPr="00176715" w:rsidRDefault="00176715" w:rsidP="00176715">
      <w:hyperlink r:id="rId177" w:anchor="FN02" w:history="1">
        <w:r w:rsidRPr="00176715">
          <w:rPr>
            <w:rStyle w:val="Hyperlink"/>
            <w:b/>
            <w:bCs/>
          </w:rPr>
          <w:t>*</w:t>
        </w:r>
      </w:hyperlink>
      <w:r w:rsidRPr="00176715">
        <w:t> William S. Cleveland, </w:t>
      </w:r>
      <w:r w:rsidRPr="00176715">
        <w:rPr>
          <w:i/>
          <w:iCs/>
        </w:rPr>
        <w:t>The Elements of Graphing Data.</w:t>
      </w:r>
      <w:r w:rsidRPr="00176715">
        <w:t> Monterey, CA: Wadsworth Advanced Books and Software, 1985.</w:t>
      </w:r>
    </w:p>
    <w:p w14:paraId="3BEACF10" w14:textId="77777777" w:rsidR="00176715" w:rsidRPr="00176715" w:rsidRDefault="00176715" w:rsidP="00176715">
      <w:r w:rsidRPr="00176715">
        <w:t>CHAPTER 4</w:t>
      </w:r>
    </w:p>
    <w:p w14:paraId="3A166158" w14:textId="77777777" w:rsidR="00176715" w:rsidRPr="00176715" w:rsidRDefault="00176715" w:rsidP="00176715">
      <w:r w:rsidRPr="00176715">
        <w:t>Probability</w:t>
      </w:r>
    </w:p>
    <w:p w14:paraId="07A14038" w14:textId="77777777" w:rsidR="00176715" w:rsidRPr="00176715" w:rsidRDefault="00176715" w:rsidP="00176715">
      <w:r w:rsidRPr="00176715">
        <w:rPr>
          <w:b/>
          <w:bCs/>
        </w:rPr>
        <w:t>LEARNING OBJECTIVES</w:t>
      </w:r>
    </w:p>
    <w:p w14:paraId="50295040" w14:textId="77777777" w:rsidR="00176715" w:rsidRPr="00176715" w:rsidRDefault="00176715" w:rsidP="00176715">
      <w:r w:rsidRPr="00176715">
        <w:t>The main objective of </w:t>
      </w:r>
      <w:hyperlink r:id="rId178" w:anchor="ch4" w:history="1">
        <w:r w:rsidRPr="00176715">
          <w:rPr>
            <w:rStyle w:val="Hyperlink"/>
            <w:b/>
            <w:bCs/>
          </w:rPr>
          <w:t>Chapter 4</w:t>
        </w:r>
      </w:hyperlink>
      <w:r w:rsidRPr="00176715">
        <w:t> is to help you understand the basic principles of probability, thereby enabling you to:</w:t>
      </w:r>
    </w:p>
    <w:p w14:paraId="5BF89205" w14:textId="77777777" w:rsidR="00176715" w:rsidRPr="00176715" w:rsidRDefault="00176715" w:rsidP="00176715">
      <w:pPr>
        <w:numPr>
          <w:ilvl w:val="0"/>
          <w:numId w:val="95"/>
        </w:numPr>
      </w:pPr>
      <w:r w:rsidRPr="00176715">
        <w:t>Describe what probability is and when one would use it</w:t>
      </w:r>
    </w:p>
    <w:p w14:paraId="6A06C3CC" w14:textId="77777777" w:rsidR="00176715" w:rsidRPr="00176715" w:rsidRDefault="00176715" w:rsidP="00176715">
      <w:pPr>
        <w:numPr>
          <w:ilvl w:val="0"/>
          <w:numId w:val="95"/>
        </w:numPr>
      </w:pPr>
      <w:r w:rsidRPr="00176715">
        <w:t>Differentiate among three methods of assigning probabilities: the classical method, relative frequency of occurrence, and subjective probability</w:t>
      </w:r>
    </w:p>
    <w:p w14:paraId="20925E39" w14:textId="77777777" w:rsidR="00176715" w:rsidRPr="00176715" w:rsidRDefault="00176715" w:rsidP="00176715">
      <w:pPr>
        <w:numPr>
          <w:ilvl w:val="0"/>
          <w:numId w:val="95"/>
        </w:numPr>
      </w:pPr>
      <w:r w:rsidRPr="00176715">
        <w:t>Deconstruct the elements of probability by defining experiments, sample spaces, and events, classifying events as mutually exclusive, collectively exhaustive, complementary, or independent, and counting possibilities</w:t>
      </w:r>
    </w:p>
    <w:p w14:paraId="2A3586E0" w14:textId="77777777" w:rsidR="00176715" w:rsidRPr="00176715" w:rsidRDefault="00176715" w:rsidP="00176715">
      <w:pPr>
        <w:numPr>
          <w:ilvl w:val="0"/>
          <w:numId w:val="95"/>
        </w:numPr>
      </w:pPr>
      <w:r w:rsidRPr="00176715">
        <w:t>Compare marginal, union, joint, and conditional probabilities by defining each one</w:t>
      </w:r>
    </w:p>
    <w:p w14:paraId="628414DE" w14:textId="77777777" w:rsidR="00176715" w:rsidRPr="00176715" w:rsidRDefault="00176715" w:rsidP="00176715">
      <w:pPr>
        <w:numPr>
          <w:ilvl w:val="0"/>
          <w:numId w:val="95"/>
        </w:numPr>
      </w:pPr>
      <w:r w:rsidRPr="00176715">
        <w:t>Calculate probabilities using the general law of addition, along with a joint probability table, the complement of a union, or the special law of addition if necessary</w:t>
      </w:r>
    </w:p>
    <w:p w14:paraId="00216C28" w14:textId="77777777" w:rsidR="00176715" w:rsidRPr="00176715" w:rsidRDefault="00176715" w:rsidP="00176715">
      <w:pPr>
        <w:numPr>
          <w:ilvl w:val="0"/>
          <w:numId w:val="95"/>
        </w:numPr>
      </w:pPr>
      <w:r w:rsidRPr="00176715">
        <w:t>Calculate joint probabilities of both independent and dependent events using the general and special laws of multiplication</w:t>
      </w:r>
    </w:p>
    <w:p w14:paraId="1D3EF667" w14:textId="77777777" w:rsidR="00176715" w:rsidRPr="00176715" w:rsidRDefault="00176715" w:rsidP="00176715">
      <w:pPr>
        <w:numPr>
          <w:ilvl w:val="0"/>
          <w:numId w:val="95"/>
        </w:numPr>
      </w:pPr>
      <w:r w:rsidRPr="00176715">
        <w:t>Calculate conditional probabilities with various forms of the law of conditional probability, and use them to determine if two events are independent.</w:t>
      </w:r>
    </w:p>
    <w:p w14:paraId="137F85EB" w14:textId="77777777" w:rsidR="00176715" w:rsidRPr="00176715" w:rsidRDefault="00176715" w:rsidP="00176715">
      <w:pPr>
        <w:numPr>
          <w:ilvl w:val="0"/>
          <w:numId w:val="95"/>
        </w:numPr>
      </w:pPr>
      <w:r w:rsidRPr="00176715">
        <w:t>Calculate conditional probabilities using Bayes' rule</w:t>
      </w:r>
    </w:p>
    <w:p w14:paraId="1E414896" w14:textId="2DBECF40" w:rsidR="00176715" w:rsidRPr="00176715" w:rsidRDefault="00176715" w:rsidP="00176715">
      <w:r w:rsidRPr="00176715">
        <w:lastRenderedPageBreak/>
        <w:drawing>
          <wp:inline distT="0" distB="0" distL="0" distR="0" wp14:anchorId="370EEB8F" wp14:editId="11E8DEFA">
            <wp:extent cx="5943600" cy="3416935"/>
            <wp:effectExtent l="0" t="0" r="0" b="0"/>
            <wp:docPr id="1060267026" name="Picture 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noFill/>
                    </a:ln>
                  </pic:spPr>
                </pic:pic>
              </a:graphicData>
            </a:graphic>
          </wp:inline>
        </w:drawing>
      </w:r>
    </w:p>
    <w:p w14:paraId="498A6F85" w14:textId="5CEE195D" w:rsidR="00176715" w:rsidRPr="00176715" w:rsidRDefault="00176715" w:rsidP="00176715">
      <w:pPr>
        <w:rPr>
          <w:b/>
          <w:bCs/>
        </w:rPr>
      </w:pPr>
      <w:r w:rsidRPr="00176715">
        <w:rPr>
          <w:b/>
          <w:bCs/>
        </w:rPr>
        <w:drawing>
          <wp:inline distT="0" distB="0" distL="0" distR="0" wp14:anchorId="526F9C99" wp14:editId="095A013C">
            <wp:extent cx="1790700" cy="885825"/>
            <wp:effectExtent l="0" t="0" r="0" b="9525"/>
            <wp:docPr id="1582437024" name="Picture 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6715">
        <w:rPr>
          <w:b/>
          <w:bCs/>
        </w:rPr>
        <w:t> Equity of the Sexes in the Workplace</w:t>
      </w:r>
    </w:p>
    <w:p w14:paraId="5EE510AA" w14:textId="11F14EE1" w:rsidR="00176715" w:rsidRPr="00176715" w:rsidRDefault="00176715" w:rsidP="00176715">
      <w:r w:rsidRPr="00176715">
        <w:drawing>
          <wp:inline distT="0" distB="0" distL="0" distR="0" wp14:anchorId="1ED776A5" wp14:editId="20B9C618">
            <wp:extent cx="1304925" cy="533400"/>
            <wp:effectExtent l="0" t="0" r="9525" b="0"/>
            <wp:docPr id="1275616004" name="Picture 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6715">
        <w:t> The Civil Rights Act was signed into law in the United States in 1964 by President Lyndon Johnson. This law, which was amended in 1972, resulted in several “titles” that addressed discrimination in American society at various levels. One is Title VII, which pertains specifically to employment discrimination. It applies to all employers with more than 15 employees, along with other institutions. One of the provisions of Title VII makes it illegal to refuse to hire a person on the basis of the person's sex.</w:t>
      </w:r>
    </w:p>
    <w:p w14:paraId="14BD3150" w14:textId="77777777" w:rsidR="00176715" w:rsidRPr="00176715" w:rsidRDefault="00176715" w:rsidP="00176715">
      <w:r w:rsidRPr="00176715">
        <w:t>Today, company hiring procedures must be within the perview and framework of the Equal Employment Opportunity Commission (EEOC) guidelines and Title VII. How does a company defend its hiring practices or know when they are within acceptable bounds? How can individuals or groups who feel they have been the victims of illegal hiring practices “prove” their case? How can a group demonstrate that they have been “adversely impacted” by a company's discriminatory hiring practices?</w:t>
      </w:r>
    </w:p>
    <w:p w14:paraId="39197E97" w14:textId="77777777" w:rsidR="00176715" w:rsidRPr="00176715" w:rsidRDefault="00176715" w:rsidP="00176715">
      <w:r w:rsidRPr="00176715">
        <w:lastRenderedPageBreak/>
        <w:t>Statistics are widely used in employment discrimination actions and by companies in attempting to meet EEOC guidelines. Substantial quantities of human resources data are logged and analyzed on a daily basis.</w:t>
      </w:r>
    </w:p>
    <w:p w14:paraId="221A26FF" w14:textId="77777777" w:rsidR="00176715" w:rsidRPr="00176715" w:rsidRDefault="00176715" w:rsidP="00176715">
      <w:r w:rsidRPr="00176715">
        <w:rPr>
          <w:b/>
          <w:bCs/>
        </w:rPr>
        <w:t>Client Company Human Resource Data by Sex</w:t>
      </w:r>
    </w:p>
    <w:p w14:paraId="6056CAB1" w14:textId="5BC7FABE" w:rsidR="00176715" w:rsidRPr="00176715" w:rsidRDefault="00176715" w:rsidP="00176715">
      <w:r w:rsidRPr="00176715">
        <w:drawing>
          <wp:inline distT="0" distB="0" distL="0" distR="0" wp14:anchorId="4AEF6258" wp14:editId="59743FFF">
            <wp:extent cx="2162175" cy="1428750"/>
            <wp:effectExtent l="0" t="0" r="9525" b="0"/>
            <wp:docPr id="1887855345" name="Picture 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62175" cy="1428750"/>
                    </a:xfrm>
                    <a:prstGeom prst="rect">
                      <a:avLst/>
                    </a:prstGeom>
                    <a:noFill/>
                    <a:ln>
                      <a:noFill/>
                    </a:ln>
                  </pic:spPr>
                </pic:pic>
              </a:graphicData>
            </a:graphic>
          </wp:inline>
        </w:drawing>
      </w:r>
    </w:p>
    <w:p w14:paraId="7CAAE221" w14:textId="77777777" w:rsidR="00176715" w:rsidRPr="00176715" w:rsidRDefault="00176715" w:rsidP="00176715">
      <w:pPr>
        <w:rPr>
          <w:b/>
          <w:bCs/>
        </w:rPr>
      </w:pPr>
      <w:r w:rsidRPr="00176715">
        <w:rPr>
          <w:b/>
          <w:bCs/>
        </w:rPr>
        <w:t>Managerial and Statistical Questions</w:t>
      </w:r>
    </w:p>
    <w:p w14:paraId="42B21987" w14:textId="77777777" w:rsidR="00176715" w:rsidRPr="00176715" w:rsidRDefault="00176715" w:rsidP="00176715">
      <w:r w:rsidRPr="00176715">
        <w:t>Assume that a small portion of the human resource data was gathered on a client company.</w:t>
      </w:r>
    </w:p>
    <w:p w14:paraId="458A2E87" w14:textId="77777777" w:rsidR="00176715" w:rsidRPr="00176715" w:rsidRDefault="00176715" w:rsidP="00176715">
      <w:pPr>
        <w:numPr>
          <w:ilvl w:val="0"/>
          <w:numId w:val="96"/>
        </w:numPr>
      </w:pPr>
      <w:r w:rsidRPr="00176715">
        <w:t>Suppose some legal concern has been expressed that a disproportionate number of managerial people at the client company are men. If a worker is randomly selected from the client company, what is the probability that the worker is a woman? If a managerial person is randomly selected, what is the probability that the person is a woman? What factors might enter into the apparent discrepancy between probabilities?</w:t>
      </w:r>
    </w:p>
    <w:p w14:paraId="6127CCC1" w14:textId="77777777" w:rsidR="00176715" w:rsidRPr="00176715" w:rsidRDefault="00176715" w:rsidP="00176715">
      <w:pPr>
        <w:numPr>
          <w:ilvl w:val="0"/>
          <w:numId w:val="96"/>
        </w:numPr>
      </w:pPr>
      <w:r w:rsidRPr="00176715">
        <w:t>Suppose a special bonus is being given to one person in the technical area this year. If the bonus is randomly awarded, what is the probability that it will go to a woman, given that worker is in the technical area? Is this discrimination against male technical workers? What factors might enter into the awarding of the bonus other than random selection?</w:t>
      </w:r>
    </w:p>
    <w:p w14:paraId="4EE6EE8A" w14:textId="77777777" w:rsidR="00176715" w:rsidRPr="00176715" w:rsidRDefault="00176715" w:rsidP="00176715">
      <w:pPr>
        <w:numPr>
          <w:ilvl w:val="0"/>
          <w:numId w:val="96"/>
        </w:numPr>
      </w:pPr>
      <w:r w:rsidRPr="00176715">
        <w:t>Suppose that at the annual holiday party the name of an employee of the client company will be drawn randomly to win a trip to Hawaii. What is the probability that a professional person will be the winner? What is the probability that the winner will be either a man or a clerical worker? What is the probability that the winner will be a woman and in management? Suppose the winner is a man. What is the probability that the winner is from the technical group, given that the winner is a man?</w:t>
      </w:r>
    </w:p>
    <w:p w14:paraId="0C5A0997" w14:textId="77777777" w:rsidR="00176715" w:rsidRPr="00176715" w:rsidRDefault="00176715" w:rsidP="00176715">
      <w:r w:rsidRPr="00176715">
        <w:rPr>
          <w:i/>
          <w:iCs/>
        </w:rPr>
        <w:t>Source:</w:t>
      </w:r>
      <w:r w:rsidRPr="00176715">
        <w:t> EEOC information adapted from Richard D. Arvey and Robert H. Faley, </w:t>
      </w:r>
      <w:r w:rsidRPr="00176715">
        <w:rPr>
          <w:i/>
          <w:iCs/>
        </w:rPr>
        <w:t>Fairness in Selecting Employees</w:t>
      </w:r>
      <w:r w:rsidRPr="00176715">
        <w:t>, 2nd ed. Reading, MA: Addison-Wesley Publishing Company, 1992.</w:t>
      </w:r>
    </w:p>
    <w:p w14:paraId="752E9715" w14:textId="77777777" w:rsidR="00176715" w:rsidRPr="00176715" w:rsidRDefault="00176715" w:rsidP="00176715">
      <w:r w:rsidRPr="00176715">
        <w:lastRenderedPageBreak/>
        <w:t>In business, most decision making involves uncertainty. For example, an operations manager does not know definitely whether a valve in the plant is going to malfunction or continue to function—or, if it continues, for how long. When should it be replaced? What is the chance that the valve will malfunction within the next week? In the banking industry, what are the new vice president's prospects for successfully turning a department around? The answers to these questions are uncertain.</w:t>
      </w:r>
    </w:p>
    <w:p w14:paraId="1766E76F" w14:textId="77777777" w:rsidR="00176715" w:rsidRPr="00176715" w:rsidRDefault="00176715" w:rsidP="00176715">
      <w:r w:rsidRPr="00176715">
        <w:t>In the case of a high-rise building, what are the chances that a fire-extinguishing system will work when needed if redundancies are built in? Business people must address these and thousands of similar questions daily. Because most such questions do not have definite answers, the decision making is based on uncertainty. In many of these situations, a probability can be assigned to the likelihood of an outcome. This chapter is about learning how to determine or assign probabilities.</w:t>
      </w:r>
    </w:p>
    <w:p w14:paraId="61C948E4" w14:textId="77777777" w:rsidR="00176715" w:rsidRPr="00176715" w:rsidRDefault="00176715" w:rsidP="00176715">
      <w:r w:rsidRPr="00176715">
        <w:rPr>
          <w:b/>
          <w:bCs/>
        </w:rPr>
        <w:t>FIGURE 4.1</w:t>
      </w:r>
      <w:r w:rsidRPr="00176715">
        <w:t> Probability in the Process of Inferential Statistics</w:t>
      </w:r>
    </w:p>
    <w:p w14:paraId="01FE3C2E" w14:textId="2FE90F44" w:rsidR="00176715" w:rsidRPr="00176715" w:rsidRDefault="00176715" w:rsidP="00176715">
      <w:r w:rsidRPr="00176715">
        <w:drawing>
          <wp:inline distT="0" distB="0" distL="0" distR="0" wp14:anchorId="5C9CB1F8" wp14:editId="09AF94B8">
            <wp:extent cx="4038600" cy="1876425"/>
            <wp:effectExtent l="0" t="0" r="0" b="9525"/>
            <wp:docPr id="267958407" name="Picture 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38600" cy="1876425"/>
                    </a:xfrm>
                    <a:prstGeom prst="rect">
                      <a:avLst/>
                    </a:prstGeom>
                    <a:noFill/>
                    <a:ln>
                      <a:noFill/>
                    </a:ln>
                  </pic:spPr>
                </pic:pic>
              </a:graphicData>
            </a:graphic>
          </wp:inline>
        </w:drawing>
      </w:r>
    </w:p>
    <w:p w14:paraId="11577307" w14:textId="77777777" w:rsidR="00176715" w:rsidRPr="00176715" w:rsidRDefault="00176715" w:rsidP="00176715">
      <w:pPr>
        <w:rPr>
          <w:b/>
          <w:bCs/>
        </w:rPr>
      </w:pPr>
      <w:r w:rsidRPr="00176715">
        <w:rPr>
          <w:b/>
          <w:bCs/>
        </w:rPr>
        <w:t>4.1 INTRODUCTION TO PROBABILITY</w:t>
      </w:r>
    </w:p>
    <w:p w14:paraId="62E47D81" w14:textId="77777777" w:rsidR="00176715" w:rsidRPr="00176715" w:rsidRDefault="00176715" w:rsidP="00176715">
      <w:hyperlink r:id="rId182" w:anchor="ch1" w:history="1">
        <w:r w:rsidRPr="00176715">
          <w:rPr>
            <w:rStyle w:val="Hyperlink"/>
            <w:b/>
            <w:bCs/>
          </w:rPr>
          <w:t>Chapter 1</w:t>
        </w:r>
      </w:hyperlink>
      <w:r w:rsidRPr="00176715">
        <w:t> discussed the difference between descriptive and inferential statistics. Much statistical analysis is inferential, and probability is the basis for inferential statistics. Recall that inferential statistics involves taking a sample from a population, computing a statistic on the sample, and inferring from the statistic the value of the corresponding parameter of the population. The reason for doing so is that the value of the parameter is unknown. Because it is unknown, the analyst conducts the inferential process under uncertainty. However, by applying rules and laws, the analyst can often assign a probability of obtaining the results. </w:t>
      </w:r>
      <w:hyperlink r:id="rId183" w:anchor="fig4.1" w:history="1">
        <w:r w:rsidRPr="00176715">
          <w:rPr>
            <w:rStyle w:val="Hyperlink"/>
            <w:b/>
            <w:bCs/>
          </w:rPr>
          <w:t>Figure 4.1</w:t>
        </w:r>
      </w:hyperlink>
      <w:r w:rsidRPr="00176715">
        <w:t> depicts this process.</w:t>
      </w:r>
    </w:p>
    <w:p w14:paraId="72AFA3EA" w14:textId="77777777" w:rsidR="00176715" w:rsidRPr="00176715" w:rsidRDefault="00176715" w:rsidP="00176715">
      <w:r w:rsidRPr="00176715">
        <w:t>Suppose a quality control inspector selects a random sample of 40 lightbulbs from a population of brand X bulbs and computes the average number of hours of luminance for the sample bulbs. By using techniques discussed later in this text, the specialist estimates the average number of hours of luminance for the </w:t>
      </w:r>
      <w:r w:rsidRPr="00176715">
        <w:rPr>
          <w:i/>
          <w:iCs/>
        </w:rPr>
        <w:t>population</w:t>
      </w:r>
      <w:r w:rsidRPr="00176715">
        <w:t xml:space="preserve"> of brand X lightbulbs from this </w:t>
      </w:r>
      <w:r w:rsidRPr="00176715">
        <w:lastRenderedPageBreak/>
        <w:t>sample information. Because the lightbulbs being analyzed are only a sample of the population, the average number of hours of luminance for the 40 bulbs may or may not accurately estimate the average for all bulbs in the population. The results are uncertain. By applying the laws presented in this chapter, the inspector can assign a value of probability to this estimate.</w:t>
      </w:r>
    </w:p>
    <w:p w14:paraId="573030FB" w14:textId="77777777" w:rsidR="00176715" w:rsidRPr="00176715" w:rsidRDefault="00176715" w:rsidP="00176715">
      <w:r w:rsidRPr="00176715">
        <w:t>In addition, probabilities are used directly in certain industries and industry applications. For example, the insurance industry uses probabilities in actuarial tables to determine the likelihood of certain outcomes in order to set specific rates and coverages. The gaming industry uses probability values to establish charges and payoffs. One way to determine whether a company's hiring practices meet the government's EEOC guidelines mentioned in the Decision Dilemma is to compare various proportional breakdowns of their employees (by ethnicity, gender, age, etc.) to the proportions in the general population from which the employees are hired. In comparing the company figures with those of the general population, the courts could study the probabilities of a company randomly hiring a certain profile of employees from a given population. In other industries, such as manufacturing and aerospace, it is important to know the life of a mechanized part and the probability that it will malfunction at any given length of time in order to protect the firm from major breakdowns.</w:t>
      </w:r>
    </w:p>
    <w:p w14:paraId="6ED3F974" w14:textId="77777777" w:rsidR="00176715" w:rsidRPr="00176715" w:rsidRDefault="00176715" w:rsidP="00176715">
      <w:pPr>
        <w:rPr>
          <w:b/>
          <w:bCs/>
        </w:rPr>
      </w:pPr>
      <w:r w:rsidRPr="00176715">
        <w:rPr>
          <w:b/>
          <w:bCs/>
        </w:rPr>
        <w:t>4.2 METHODS OF ASSIGNING PROBABILITIES</w:t>
      </w:r>
    </w:p>
    <w:p w14:paraId="5515C309" w14:textId="77777777" w:rsidR="00176715" w:rsidRPr="00176715" w:rsidRDefault="00176715" w:rsidP="00176715">
      <w:r w:rsidRPr="00176715">
        <w:t>The three general methods of assigning probabilities are (1) the classical method, (2) the relative frequency of occurrence method, and (3) subjective probabilities.</w:t>
      </w:r>
    </w:p>
    <w:p w14:paraId="3EE81FB0" w14:textId="77777777" w:rsidR="00176715" w:rsidRPr="00176715" w:rsidRDefault="00176715" w:rsidP="00176715">
      <w:pPr>
        <w:rPr>
          <w:b/>
          <w:bCs/>
        </w:rPr>
      </w:pPr>
      <w:r w:rsidRPr="00176715">
        <w:rPr>
          <w:b/>
          <w:bCs/>
        </w:rPr>
        <w:t>Classical Method of Assigning Probabilities</w:t>
      </w:r>
    </w:p>
    <w:p w14:paraId="6A148098" w14:textId="77777777" w:rsidR="00176715" w:rsidRPr="00176715" w:rsidRDefault="00176715" w:rsidP="00176715">
      <w:r w:rsidRPr="00176715">
        <w:t>When probabilities are assigned based on laws and rules, the method is referred to as the </w:t>
      </w:r>
      <w:r w:rsidRPr="00176715">
        <w:rPr>
          <w:b/>
          <w:bCs/>
        </w:rPr>
        <w:t>classical method of assigning probabilities</w:t>
      </w:r>
      <w:r w:rsidRPr="00176715">
        <w:t>. This method involves an experiment, which is </w:t>
      </w:r>
      <w:r w:rsidRPr="00176715">
        <w:rPr>
          <w:i/>
          <w:iCs/>
        </w:rPr>
        <w:t>a process that produces outcomes</w:t>
      </w:r>
      <w:r w:rsidRPr="00176715">
        <w:t>, and an event, </w:t>
      </w:r>
      <w:r w:rsidRPr="00176715">
        <w:rPr>
          <w:i/>
          <w:iCs/>
        </w:rPr>
        <w:t>which is an outcome of an experiment.</w:t>
      </w:r>
    </w:p>
    <w:p w14:paraId="2F96495F" w14:textId="77777777" w:rsidR="00176715" w:rsidRPr="00176715" w:rsidRDefault="00176715" w:rsidP="00176715">
      <w:r w:rsidRPr="00176715">
        <w:t>When we assign probabilities using the classical method, the probability of an individual event occurring is determined as the ratio of the number of items in a population containing the event (</w:t>
      </w:r>
      <w:r w:rsidRPr="00176715">
        <w:rPr>
          <w:i/>
          <w:iCs/>
        </w:rPr>
        <w:t>n</w:t>
      </w:r>
      <w:r w:rsidRPr="00176715">
        <w:rPr>
          <w:b/>
          <w:bCs/>
          <w:i/>
          <w:iCs/>
          <w:vertAlign w:val="subscript"/>
        </w:rPr>
        <w:t>e</w:t>
      </w:r>
      <w:r w:rsidRPr="00176715">
        <w:t>) to the total number of items in the population (</w:t>
      </w:r>
      <w:r w:rsidRPr="00176715">
        <w:rPr>
          <w:i/>
          <w:iCs/>
        </w:rPr>
        <w:t>N</w:t>
      </w:r>
      <w:r w:rsidRPr="00176715">
        <w:t>). That is, </w:t>
      </w:r>
      <w:r w:rsidRPr="00176715">
        <w:rPr>
          <w:i/>
          <w:iCs/>
        </w:rPr>
        <w:t>P</w:t>
      </w:r>
      <w:r w:rsidRPr="00176715">
        <w:t>(</w:t>
      </w:r>
      <w:r w:rsidRPr="00176715">
        <w:rPr>
          <w:i/>
          <w:iCs/>
        </w:rPr>
        <w:t>E</w:t>
      </w:r>
      <w:r w:rsidRPr="00176715">
        <w:t>) = </w:t>
      </w:r>
      <w:r w:rsidRPr="00176715">
        <w:rPr>
          <w:i/>
          <w:iCs/>
        </w:rPr>
        <w:t>n</w:t>
      </w:r>
      <w:r w:rsidRPr="00176715">
        <w:rPr>
          <w:b/>
          <w:bCs/>
          <w:i/>
          <w:iCs/>
          <w:vertAlign w:val="subscript"/>
        </w:rPr>
        <w:t>e</w:t>
      </w:r>
      <w:r w:rsidRPr="00176715">
        <w:rPr>
          <w:i/>
          <w:iCs/>
        </w:rPr>
        <w:t>/N</w:t>
      </w:r>
      <w:r w:rsidRPr="00176715">
        <w:t>. For example, if a company has 200 workers and 70 are female, the probability of randomly selecting a female from this company is 70/200 = .35.</w:t>
      </w:r>
    </w:p>
    <w:p w14:paraId="3389888B" w14:textId="43AACB11" w:rsidR="00176715" w:rsidRPr="00176715" w:rsidRDefault="00176715" w:rsidP="00176715">
      <w:r w:rsidRPr="00176715">
        <w:drawing>
          <wp:inline distT="0" distB="0" distL="0" distR="0" wp14:anchorId="0264556F" wp14:editId="371F37C1">
            <wp:extent cx="5943600" cy="704215"/>
            <wp:effectExtent l="0" t="0" r="0" b="635"/>
            <wp:docPr id="1948994754" name="Picture 4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704215"/>
                    </a:xfrm>
                    <a:prstGeom prst="rect">
                      <a:avLst/>
                    </a:prstGeom>
                    <a:noFill/>
                    <a:ln>
                      <a:noFill/>
                    </a:ln>
                  </pic:spPr>
                </pic:pic>
              </a:graphicData>
            </a:graphic>
          </wp:inline>
        </w:drawing>
      </w:r>
    </w:p>
    <w:p w14:paraId="3E481DD4" w14:textId="77777777" w:rsidR="00176715" w:rsidRPr="00176715" w:rsidRDefault="00176715" w:rsidP="00176715">
      <w:r w:rsidRPr="00176715">
        <w:lastRenderedPageBreak/>
        <w:t>Suppose, in a particular plant, three machines make a given product. Machine A always produces 40% of the total number of this product. Ten percent of the items produced by machine A are defective. If the finished products are well mixed with regard to which machine produced them and if one of these products is randomly selected, the classical method of assigning probabilities tells us that the probability that the part was produced by machine A and is defective is .04. This probability can be determined even before the part is sampled because with the classical method, the probabilities can be determined </w:t>
      </w:r>
      <w:r w:rsidRPr="00176715">
        <w:rPr>
          <w:b/>
          <w:bCs/>
        </w:rPr>
        <w:t>a priori</w:t>
      </w:r>
      <w:r w:rsidRPr="00176715">
        <w:t>; that is, </w:t>
      </w:r>
      <w:r w:rsidRPr="00176715">
        <w:rPr>
          <w:i/>
          <w:iCs/>
        </w:rPr>
        <w:t>they can be determined prior to the experiment.</w:t>
      </w:r>
    </w:p>
    <w:p w14:paraId="6FAD25FB" w14:textId="77777777" w:rsidR="00176715" w:rsidRPr="00176715" w:rsidRDefault="00176715" w:rsidP="00176715">
      <w:r w:rsidRPr="00176715">
        <w:t>Because </w:t>
      </w:r>
      <w:r w:rsidRPr="00176715">
        <w:rPr>
          <w:i/>
          <w:iCs/>
        </w:rPr>
        <w:t>n</w:t>
      </w:r>
      <w:r w:rsidRPr="00176715">
        <w:rPr>
          <w:b/>
          <w:bCs/>
          <w:i/>
          <w:iCs/>
          <w:vertAlign w:val="subscript"/>
        </w:rPr>
        <w:t>e</w:t>
      </w:r>
      <w:r w:rsidRPr="00176715">
        <w:t> can never be greater than </w:t>
      </w:r>
      <w:r w:rsidRPr="00176715">
        <w:rPr>
          <w:i/>
          <w:iCs/>
        </w:rPr>
        <w:t>N</w:t>
      </w:r>
      <w:r w:rsidRPr="00176715">
        <w:t> (no more than </w:t>
      </w:r>
      <w:r w:rsidRPr="00176715">
        <w:rPr>
          <w:i/>
          <w:iCs/>
        </w:rPr>
        <w:t>N</w:t>
      </w:r>
      <w:r w:rsidRPr="00176715">
        <w:t> outcomes in the population could possibly have attribute </w:t>
      </w:r>
      <w:r w:rsidRPr="00176715">
        <w:rPr>
          <w:i/>
          <w:iCs/>
        </w:rPr>
        <w:t>e</w:t>
      </w:r>
      <w:r w:rsidRPr="00176715">
        <w:t>), the highest value of any probability is 1. If the probability of an outcome occurring is 1, the event is certain to occur. The smallest possible probability is 0. If none of the outcomes of the </w:t>
      </w:r>
      <w:r w:rsidRPr="00176715">
        <w:rPr>
          <w:i/>
          <w:iCs/>
        </w:rPr>
        <w:t>N</w:t>
      </w:r>
      <w:r w:rsidRPr="00176715">
        <w:t> possibilities has the desired characteristic, </w:t>
      </w:r>
      <w:r w:rsidRPr="00176715">
        <w:rPr>
          <w:i/>
          <w:iCs/>
        </w:rPr>
        <w:t>e</w:t>
      </w:r>
      <w:r w:rsidRPr="00176715">
        <w:t>, the probability is 0/</w:t>
      </w:r>
      <w:r w:rsidRPr="00176715">
        <w:rPr>
          <w:i/>
          <w:iCs/>
        </w:rPr>
        <w:t>N</w:t>
      </w:r>
      <w:r w:rsidRPr="00176715">
        <w:t> = 0, and the event is certain not to occur.</w:t>
      </w:r>
    </w:p>
    <w:p w14:paraId="6096F176" w14:textId="7E83DAA7" w:rsidR="00176715" w:rsidRPr="00176715" w:rsidRDefault="00176715" w:rsidP="00176715">
      <w:r w:rsidRPr="00176715">
        <w:drawing>
          <wp:inline distT="0" distB="0" distL="0" distR="0" wp14:anchorId="5E2E2ABC" wp14:editId="0A8A8102">
            <wp:extent cx="5943600" cy="371475"/>
            <wp:effectExtent l="0" t="0" r="0" b="9525"/>
            <wp:docPr id="1358101223" name="Picture 4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19BA2FA2" w14:textId="77777777" w:rsidR="00176715" w:rsidRPr="00176715" w:rsidRDefault="00176715" w:rsidP="00176715">
      <w:r w:rsidRPr="00176715">
        <w:t>Thus, probabilities are nonnegative proper fractions or nonnegative decimal values greater than or equal to 0 and less than or equal to 1.</w:t>
      </w:r>
    </w:p>
    <w:p w14:paraId="16C225AF" w14:textId="77777777" w:rsidR="00176715" w:rsidRPr="00176715" w:rsidRDefault="00176715" w:rsidP="00176715">
      <w:r w:rsidRPr="00176715">
        <w:t>Probability values can be converted to percentages by multiplying by 100. Meteorologists often report weather probabilities in percentage form. For example, when they forecast a 60% chance of rain for tomorrow, they are saying that the probability of rain tomorrow is .60.</w:t>
      </w:r>
    </w:p>
    <w:p w14:paraId="312C5728" w14:textId="77777777" w:rsidR="00176715" w:rsidRPr="00176715" w:rsidRDefault="00176715" w:rsidP="00176715">
      <w:pPr>
        <w:rPr>
          <w:b/>
          <w:bCs/>
        </w:rPr>
      </w:pPr>
      <w:r w:rsidRPr="00176715">
        <w:rPr>
          <w:b/>
          <w:bCs/>
        </w:rPr>
        <w:t>Relative Frequency of Occurrence</w:t>
      </w:r>
    </w:p>
    <w:p w14:paraId="0D18764C" w14:textId="77777777" w:rsidR="00176715" w:rsidRPr="00176715" w:rsidRDefault="00176715" w:rsidP="00176715">
      <w:r w:rsidRPr="00176715">
        <w:t>The </w:t>
      </w:r>
      <w:r w:rsidRPr="00176715">
        <w:rPr>
          <w:b/>
          <w:bCs/>
        </w:rPr>
        <w:t>relative frequency of occurrence method</w:t>
      </w:r>
      <w:r w:rsidRPr="00176715">
        <w:t> of assigning probabilities is based on cumulated historical data. With this method, </w:t>
      </w:r>
      <w:r w:rsidRPr="00176715">
        <w:rPr>
          <w:i/>
          <w:iCs/>
        </w:rPr>
        <w:t>the probability of an event occurring is equal to the number of times the event has occurred in the past divided by the total number of opportunities for the event to have occurred.</w:t>
      </w:r>
    </w:p>
    <w:p w14:paraId="7E7EF023" w14:textId="2E39AE74" w:rsidR="00176715" w:rsidRPr="00176715" w:rsidRDefault="00176715" w:rsidP="00176715">
      <w:r w:rsidRPr="00176715">
        <w:drawing>
          <wp:inline distT="0" distB="0" distL="0" distR="0" wp14:anchorId="2C2A5CF8" wp14:editId="25B1BA02">
            <wp:extent cx="5943600" cy="510540"/>
            <wp:effectExtent l="0" t="0" r="0" b="3810"/>
            <wp:docPr id="492482051" name="Picture 4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10540"/>
                    </a:xfrm>
                    <a:prstGeom prst="rect">
                      <a:avLst/>
                    </a:prstGeom>
                    <a:noFill/>
                    <a:ln>
                      <a:noFill/>
                    </a:ln>
                  </pic:spPr>
                </pic:pic>
              </a:graphicData>
            </a:graphic>
          </wp:inline>
        </w:drawing>
      </w:r>
    </w:p>
    <w:p w14:paraId="66CF6733" w14:textId="77777777" w:rsidR="00176715" w:rsidRPr="00176715" w:rsidRDefault="00176715" w:rsidP="00176715">
      <w:r w:rsidRPr="00176715">
        <w:t xml:space="preserve">Relative frequency of occurrence is not based on rules or laws but on what has occurred in the past. For example, a company wants to determine the probability that its inspectors are going to reject the next batch of raw materials from a supplier. Data gathered from company record books show that the supplier sent the company 90 batches in the past, and inspectors rejected 10 of them. By the method of relative frequency of occurrence, the probability of the inspectors rejecting the next batch is 10/90, or .11. If the next batch is </w:t>
      </w:r>
      <w:r w:rsidRPr="00176715">
        <w:lastRenderedPageBreak/>
        <w:t>rejected, the relative fre quency of occurrence probability for the subsequent shipment would change to 11/91 = .12.</w:t>
      </w:r>
    </w:p>
    <w:p w14:paraId="3DB6EC5D" w14:textId="77777777" w:rsidR="00176715" w:rsidRPr="00176715" w:rsidRDefault="00176715" w:rsidP="00176715">
      <w:pPr>
        <w:rPr>
          <w:b/>
          <w:bCs/>
        </w:rPr>
      </w:pPr>
      <w:r w:rsidRPr="00176715">
        <w:rPr>
          <w:b/>
          <w:bCs/>
        </w:rPr>
        <w:t>Subjective Probability</w:t>
      </w:r>
    </w:p>
    <w:p w14:paraId="2D9687A6" w14:textId="77777777" w:rsidR="00176715" w:rsidRPr="00176715" w:rsidRDefault="00176715" w:rsidP="00176715">
      <w:r w:rsidRPr="00176715">
        <w:t>The </w:t>
      </w:r>
      <w:r w:rsidRPr="00176715">
        <w:rPr>
          <w:b/>
          <w:bCs/>
        </w:rPr>
        <w:t>subjective method</w:t>
      </w:r>
      <w:r w:rsidRPr="00176715">
        <w:t> of </w:t>
      </w:r>
      <w:r w:rsidRPr="00176715">
        <w:rPr>
          <w:i/>
          <w:iCs/>
        </w:rPr>
        <w:t>assigning probability is based on the feelings or insights of the person determining the probability</w:t>
      </w:r>
      <w:r w:rsidRPr="00176715">
        <w:t>. Subjective probability comes from the person's intuition or reasoning. Although not a scientific approach to probability, the subjective method often is based on the accumulation of knowledge, understanding, and experience stored and processed in the human mind. At times it is merely a guess. At other times, subjective probability can potentially yield accurate probabilities. Subjective probability can be used to capitalize on the background of experienced workers and managers in decision making.</w:t>
      </w:r>
    </w:p>
    <w:p w14:paraId="02DEB94F" w14:textId="77777777" w:rsidR="00176715" w:rsidRPr="00176715" w:rsidRDefault="00176715" w:rsidP="00176715">
      <w:r w:rsidRPr="00176715">
        <w:t>Suppose a director of transportation for an oil company is asked the probability of getting a shipment of oil out of Saudi Arabia to the United States within three weeks. A director who has scheduled many such shipments, has a knowledge of Saudi politics, and has an awareness of current climatological and economic conditions may be able to give an accurate probability that the shipment can be made on time.</w:t>
      </w:r>
    </w:p>
    <w:p w14:paraId="3577C28C" w14:textId="77777777" w:rsidR="00176715" w:rsidRPr="00176715" w:rsidRDefault="00176715" w:rsidP="00176715">
      <w:r w:rsidRPr="00176715">
        <w:t>Subjective probability also can be a potentially useful way of tapping a person's experience, knowledge, and insight and using them to forecast the occurrence of some event. An experienced airline mechanic can usually assign a meaningful probability that a particular plane will have a certain type of mechanical difficulty. Physicians sometimes assign subjective probabilities to the life expectancy of people who have cancer.</w:t>
      </w:r>
    </w:p>
    <w:p w14:paraId="4E6F4D34" w14:textId="77777777" w:rsidR="00176715" w:rsidRPr="00176715" w:rsidRDefault="00176715" w:rsidP="00176715">
      <w:pPr>
        <w:rPr>
          <w:b/>
          <w:bCs/>
        </w:rPr>
      </w:pPr>
      <w:r w:rsidRPr="00176715">
        <w:rPr>
          <w:b/>
          <w:bCs/>
        </w:rPr>
        <w:t>4.3 STRUCTURE OF PROBABILITY</w:t>
      </w:r>
    </w:p>
    <w:p w14:paraId="1EF1944B" w14:textId="77777777" w:rsidR="00176715" w:rsidRPr="00176715" w:rsidRDefault="00176715" w:rsidP="00176715">
      <w:r w:rsidRPr="00176715">
        <w:t>In the study of probability, developing a language of terms and symbols is helpful. The structure of probability provides a common framework within which the topics of probability can be explored.</w:t>
      </w:r>
    </w:p>
    <w:p w14:paraId="34D2B0E7" w14:textId="77777777" w:rsidR="00176715" w:rsidRPr="00176715" w:rsidRDefault="00176715" w:rsidP="00176715">
      <w:pPr>
        <w:rPr>
          <w:b/>
          <w:bCs/>
        </w:rPr>
      </w:pPr>
      <w:r w:rsidRPr="00176715">
        <w:rPr>
          <w:b/>
          <w:bCs/>
        </w:rPr>
        <w:t>Experiment</w:t>
      </w:r>
    </w:p>
    <w:p w14:paraId="11D9557A" w14:textId="77777777" w:rsidR="00176715" w:rsidRPr="00176715" w:rsidRDefault="00176715" w:rsidP="00176715">
      <w:r w:rsidRPr="00176715">
        <w:t>As previously stated, an </w:t>
      </w:r>
      <w:r w:rsidRPr="00176715">
        <w:rPr>
          <w:b/>
          <w:bCs/>
        </w:rPr>
        <w:t>experiment</w:t>
      </w:r>
      <w:r w:rsidRPr="00176715">
        <w:t> is </w:t>
      </w:r>
      <w:r w:rsidRPr="00176715">
        <w:rPr>
          <w:i/>
          <w:iCs/>
        </w:rPr>
        <w:t>a process that produces outcomes</w:t>
      </w:r>
      <w:r w:rsidRPr="00176715">
        <w:t>. Examples of businessoriented experiments with outcomes that can be statistically analyzed might include the following.</w:t>
      </w:r>
    </w:p>
    <w:p w14:paraId="59B0EEB4" w14:textId="77777777" w:rsidR="00176715" w:rsidRPr="00176715" w:rsidRDefault="00176715" w:rsidP="00176715">
      <w:pPr>
        <w:numPr>
          <w:ilvl w:val="0"/>
          <w:numId w:val="97"/>
        </w:numPr>
      </w:pPr>
      <w:r w:rsidRPr="00176715">
        <w:t>Interviewing 20 randomly selected consumers and asking them which brand of appliance they prefer</w:t>
      </w:r>
    </w:p>
    <w:p w14:paraId="73C250DF" w14:textId="77777777" w:rsidR="00176715" w:rsidRPr="00176715" w:rsidRDefault="00176715" w:rsidP="00176715">
      <w:pPr>
        <w:numPr>
          <w:ilvl w:val="0"/>
          <w:numId w:val="97"/>
        </w:numPr>
      </w:pPr>
      <w:r w:rsidRPr="00176715">
        <w:t>Sampling every 200th bottle of ketchup from an assembly line and weighing the contents</w:t>
      </w:r>
    </w:p>
    <w:p w14:paraId="00A560EB" w14:textId="77777777" w:rsidR="00176715" w:rsidRPr="00176715" w:rsidRDefault="00176715" w:rsidP="00176715">
      <w:pPr>
        <w:numPr>
          <w:ilvl w:val="0"/>
          <w:numId w:val="97"/>
        </w:numPr>
      </w:pPr>
      <w:r w:rsidRPr="00176715">
        <w:lastRenderedPageBreak/>
        <w:t>Testing new pharmaceutical drugs on samples of cancer patients and measuring the patients' improvement</w:t>
      </w:r>
    </w:p>
    <w:p w14:paraId="6383CC0B" w14:textId="77777777" w:rsidR="00176715" w:rsidRPr="00176715" w:rsidRDefault="00176715" w:rsidP="00176715">
      <w:pPr>
        <w:numPr>
          <w:ilvl w:val="0"/>
          <w:numId w:val="97"/>
        </w:numPr>
      </w:pPr>
      <w:r w:rsidRPr="00176715">
        <w:t>Auditing every 10th account to detect any errors</w:t>
      </w:r>
    </w:p>
    <w:p w14:paraId="5237B66F" w14:textId="77777777" w:rsidR="00176715" w:rsidRPr="00176715" w:rsidRDefault="00176715" w:rsidP="00176715">
      <w:pPr>
        <w:numPr>
          <w:ilvl w:val="0"/>
          <w:numId w:val="97"/>
        </w:numPr>
      </w:pPr>
      <w:r w:rsidRPr="00176715">
        <w:t>Recording the Dow Jones Industrial Average on the first Monday of every month for 10 years</w:t>
      </w:r>
    </w:p>
    <w:p w14:paraId="3E5EAFF8" w14:textId="77777777" w:rsidR="00176715" w:rsidRPr="00176715" w:rsidRDefault="00176715" w:rsidP="00176715">
      <w:pPr>
        <w:rPr>
          <w:b/>
          <w:bCs/>
        </w:rPr>
      </w:pPr>
      <w:r w:rsidRPr="00176715">
        <w:rPr>
          <w:b/>
          <w:bCs/>
        </w:rPr>
        <w:t>Event</w:t>
      </w:r>
    </w:p>
    <w:p w14:paraId="5191894C" w14:textId="77777777" w:rsidR="00176715" w:rsidRPr="00176715" w:rsidRDefault="00176715" w:rsidP="00176715">
      <w:r w:rsidRPr="00176715">
        <w:t>Because an </w:t>
      </w:r>
      <w:r w:rsidRPr="00176715">
        <w:rPr>
          <w:b/>
          <w:bCs/>
        </w:rPr>
        <w:t>event</w:t>
      </w:r>
      <w:r w:rsidRPr="00176715">
        <w:t> is </w:t>
      </w:r>
      <w:r w:rsidRPr="00176715">
        <w:rPr>
          <w:i/>
          <w:iCs/>
        </w:rPr>
        <w:t>an outcome of an experiment</w:t>
      </w:r>
      <w:r w:rsidRPr="00176715">
        <w:t>, the experiment defines the possibilities of the event. If the experiment is to sample five bottles coming off a production line, an event could be to get one defective and four good bottles. In an experiment to roll a die, one event could be to roll an even number and another event could be to roll a number greater than two. Events are denoted by uppercase letters; italic capital letters (e.g., </w:t>
      </w:r>
      <w:r w:rsidRPr="00176715">
        <w:rPr>
          <w:i/>
          <w:iCs/>
        </w:rPr>
        <w:t>A</w:t>
      </w:r>
      <w:r w:rsidRPr="00176715">
        <w:t> and </w:t>
      </w:r>
      <w:r w:rsidRPr="00176715">
        <w:rPr>
          <w:i/>
          <w:iCs/>
        </w:rPr>
        <w:t>E</w:t>
      </w:r>
      <w:r w:rsidRPr="00176715">
        <w:rPr>
          <w:b/>
          <w:bCs/>
          <w:vertAlign w:val="subscript"/>
        </w:rPr>
        <w:t>1</w:t>
      </w:r>
      <w:r w:rsidRPr="00176715">
        <w:t>, </w:t>
      </w:r>
      <w:r w:rsidRPr="00176715">
        <w:rPr>
          <w:i/>
          <w:iCs/>
        </w:rPr>
        <w:t>E</w:t>
      </w:r>
      <w:r w:rsidRPr="00176715">
        <w:rPr>
          <w:b/>
          <w:bCs/>
          <w:vertAlign w:val="subscript"/>
        </w:rPr>
        <w:t>2</w:t>
      </w:r>
      <w:r w:rsidRPr="00176715">
        <w:t>, ...) represent the general or abstract case, and roman capital letters (e.g., H and T for heads and tails) denote specific things and people.</w:t>
      </w:r>
    </w:p>
    <w:p w14:paraId="574CF808" w14:textId="77777777" w:rsidR="00176715" w:rsidRPr="00176715" w:rsidRDefault="00176715" w:rsidP="00176715">
      <w:pPr>
        <w:rPr>
          <w:b/>
          <w:bCs/>
        </w:rPr>
      </w:pPr>
      <w:r w:rsidRPr="00176715">
        <w:rPr>
          <w:b/>
          <w:bCs/>
        </w:rPr>
        <w:t>Elementary Events</w:t>
      </w:r>
    </w:p>
    <w:p w14:paraId="3ED4396D" w14:textId="77777777" w:rsidR="00176715" w:rsidRPr="00176715" w:rsidRDefault="00176715" w:rsidP="00176715">
      <w:r w:rsidRPr="00176715">
        <w:rPr>
          <w:i/>
          <w:iCs/>
        </w:rPr>
        <w:t>Events that cannot be decomposed or broken down into other events</w:t>
      </w:r>
      <w:r w:rsidRPr="00176715">
        <w:t> are called</w:t>
      </w:r>
      <w:r w:rsidRPr="00176715">
        <w:rPr>
          <w:b/>
          <w:bCs/>
        </w:rPr>
        <w:t>elementary events</w:t>
      </w:r>
      <w:r w:rsidRPr="00176715">
        <w:t>. Elementary events are denoted by lowercase letters (e.g., </w:t>
      </w:r>
      <w:r w:rsidRPr="00176715">
        <w:rPr>
          <w:i/>
          <w:iCs/>
        </w:rPr>
        <w:t>e</w:t>
      </w:r>
      <w:r w:rsidRPr="00176715">
        <w:rPr>
          <w:b/>
          <w:bCs/>
          <w:vertAlign w:val="subscript"/>
        </w:rPr>
        <w:t>1</w:t>
      </w:r>
      <w:r w:rsidRPr="00176715">
        <w:t>, </w:t>
      </w:r>
      <w:r w:rsidRPr="00176715">
        <w:rPr>
          <w:i/>
          <w:iCs/>
        </w:rPr>
        <w:t>e</w:t>
      </w:r>
      <w:r w:rsidRPr="00176715">
        <w:rPr>
          <w:b/>
          <w:bCs/>
          <w:vertAlign w:val="subscript"/>
        </w:rPr>
        <w:t>2</w:t>
      </w:r>
      <w:r w:rsidRPr="00176715">
        <w:t>, </w:t>
      </w:r>
      <w:r w:rsidRPr="00176715">
        <w:rPr>
          <w:i/>
          <w:iCs/>
        </w:rPr>
        <w:t>e</w:t>
      </w:r>
      <w:r w:rsidRPr="00176715">
        <w:rPr>
          <w:b/>
          <w:bCs/>
          <w:vertAlign w:val="subscript"/>
        </w:rPr>
        <w:t>3</w:t>
      </w:r>
      <w:r w:rsidRPr="00176715">
        <w:t>, . . .). Suppose the experiment is to roll a die. The elementary events for this experiment are to roll a 1 or roll a 2 or roll a 3, and so on. Rolling an even number is an event, but it is not an elementary event because the even number can be broken down further into events 2, 4, and 6.</w:t>
      </w:r>
    </w:p>
    <w:p w14:paraId="6EABE15D" w14:textId="77777777" w:rsidR="00176715" w:rsidRPr="00176715" w:rsidRDefault="00176715" w:rsidP="00176715">
      <w:r w:rsidRPr="00176715">
        <w:rPr>
          <w:b/>
          <w:bCs/>
        </w:rPr>
        <w:t>FIGURE 4.2</w:t>
      </w:r>
      <w:r w:rsidRPr="00176715">
        <w:t> Possible Outcomes for the Roll of a Pair of Dice</w:t>
      </w:r>
    </w:p>
    <w:p w14:paraId="52F193A9" w14:textId="57DBDC0C" w:rsidR="00176715" w:rsidRPr="00176715" w:rsidRDefault="00176715" w:rsidP="00176715">
      <w:r w:rsidRPr="00176715">
        <w:lastRenderedPageBreak/>
        <w:drawing>
          <wp:inline distT="0" distB="0" distL="0" distR="0" wp14:anchorId="703D6B6F" wp14:editId="3E7634FE">
            <wp:extent cx="4819650" cy="3619500"/>
            <wp:effectExtent l="0" t="0" r="0" b="0"/>
            <wp:docPr id="1963038863" name="Picture 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19650" cy="3619500"/>
                    </a:xfrm>
                    <a:prstGeom prst="rect">
                      <a:avLst/>
                    </a:prstGeom>
                    <a:noFill/>
                    <a:ln>
                      <a:noFill/>
                    </a:ln>
                  </pic:spPr>
                </pic:pic>
              </a:graphicData>
            </a:graphic>
          </wp:inline>
        </w:drawing>
      </w:r>
    </w:p>
    <w:p w14:paraId="18BAA35F" w14:textId="77777777" w:rsidR="00176715" w:rsidRPr="00176715" w:rsidRDefault="00176715" w:rsidP="00176715">
      <w:r w:rsidRPr="00176715">
        <w:t>In the experiment of rolling a die, there are six elementary events {1, 2, 3, 4, 5, 6}. Rolling a pair of dice results in 36 possible elementary events (outcomes). For each of the six elementary events possible on the roll of one die, there are six possible elementary events on the roll of the second die, as depicted in the tree diagram in </w:t>
      </w:r>
      <w:hyperlink r:id="rId188" w:anchor="fig4.2" w:history="1">
        <w:r w:rsidRPr="00176715">
          <w:rPr>
            <w:rStyle w:val="Hyperlink"/>
            <w:b/>
            <w:bCs/>
          </w:rPr>
          <w:t>Figure 4.2</w:t>
        </w:r>
      </w:hyperlink>
      <w:r w:rsidRPr="00176715">
        <w:t>. </w:t>
      </w:r>
      <w:hyperlink r:id="rId189" w:anchor="tab4.1" w:history="1">
        <w:r w:rsidRPr="00176715">
          <w:rPr>
            <w:rStyle w:val="Hyperlink"/>
            <w:b/>
            <w:bCs/>
          </w:rPr>
          <w:t>Table 4.1</w:t>
        </w:r>
      </w:hyperlink>
      <w:r w:rsidRPr="00176715">
        <w:t> contains a list of these 36 outcomes.</w:t>
      </w:r>
    </w:p>
    <w:p w14:paraId="4B1A3958" w14:textId="77777777" w:rsidR="00176715" w:rsidRPr="00176715" w:rsidRDefault="00176715" w:rsidP="00176715">
      <w:r w:rsidRPr="00176715">
        <w:t>In the experiment of rolling a pair of dice, other events could include outcomes such as two even numbers, a sum of 10, a sum greater than five, and others. However, none of these events is an elementary event because each can be broken down into several of the elementary events displayed in </w:t>
      </w:r>
      <w:hyperlink r:id="rId190" w:anchor="tab4.1" w:history="1">
        <w:r w:rsidRPr="00176715">
          <w:rPr>
            <w:rStyle w:val="Hyperlink"/>
            <w:b/>
            <w:bCs/>
          </w:rPr>
          <w:t>Table 4.1</w:t>
        </w:r>
      </w:hyperlink>
      <w:r w:rsidRPr="00176715">
        <w:t>.</w:t>
      </w:r>
    </w:p>
    <w:p w14:paraId="4816C9E6" w14:textId="77777777" w:rsidR="00176715" w:rsidRPr="00176715" w:rsidRDefault="00176715" w:rsidP="00176715">
      <w:pPr>
        <w:rPr>
          <w:b/>
          <w:bCs/>
        </w:rPr>
      </w:pPr>
      <w:r w:rsidRPr="00176715">
        <w:rPr>
          <w:b/>
          <w:bCs/>
        </w:rPr>
        <w:t>Sample Space</w:t>
      </w:r>
    </w:p>
    <w:p w14:paraId="2D4C49BB" w14:textId="77777777" w:rsidR="00176715" w:rsidRPr="00176715" w:rsidRDefault="00176715" w:rsidP="00176715">
      <w:r w:rsidRPr="00176715">
        <w:t>A </w:t>
      </w:r>
      <w:r w:rsidRPr="00176715">
        <w:rPr>
          <w:b/>
          <w:bCs/>
        </w:rPr>
        <w:t>sample space</w:t>
      </w:r>
      <w:r w:rsidRPr="00176715">
        <w:t> is </w:t>
      </w:r>
      <w:r w:rsidRPr="00176715">
        <w:rPr>
          <w:i/>
          <w:iCs/>
        </w:rPr>
        <w:t>a complete roster or listing of all elementary events for an experiment</w:t>
      </w:r>
      <w:r w:rsidRPr="00176715">
        <w:t>. </w:t>
      </w:r>
      <w:hyperlink r:id="rId191" w:anchor="tab4.1" w:history="1">
        <w:r w:rsidRPr="00176715">
          <w:rPr>
            <w:rStyle w:val="Hyperlink"/>
            <w:b/>
            <w:bCs/>
          </w:rPr>
          <w:t>Table 4.1</w:t>
        </w:r>
      </w:hyperlink>
      <w:r w:rsidRPr="00176715">
        <w:t> is the sample space for the roll of a pair of dice. The sample space for the roll of a single die is {1, 2, 3, 4, 5, 6}.</w:t>
      </w:r>
    </w:p>
    <w:p w14:paraId="62B56838" w14:textId="77777777" w:rsidR="00176715" w:rsidRPr="00176715" w:rsidRDefault="00176715" w:rsidP="00176715">
      <w:r w:rsidRPr="00176715">
        <w:t>Sample space can aid in finding probabilities. Suppose an experiment is to roll a pair of dice. What is the probability that the dice will sum to 7? An examination of the sample space shown in </w:t>
      </w:r>
      <w:hyperlink r:id="rId192" w:anchor="tab4.1" w:history="1">
        <w:r w:rsidRPr="00176715">
          <w:rPr>
            <w:rStyle w:val="Hyperlink"/>
            <w:b/>
            <w:bCs/>
          </w:rPr>
          <w:t>Table 4.1</w:t>
        </w:r>
      </w:hyperlink>
      <w:r w:rsidRPr="00176715">
        <w:t xml:space="preserve"> reveals that there are six outcomes in which the dice sum to 7—{(1,6), (2,5), (3,4), (4,3), (5,2), (6,1)}—in the total possible 36 elementary events in the sample space. Using this information, we can conclude that the probability of rolling a pair of dice that sum to 7 is 6/36, or .1667. However, using the sample space to determine </w:t>
      </w:r>
      <w:r w:rsidRPr="00176715">
        <w:lastRenderedPageBreak/>
        <w:t>probabilities is unwieldy and cumbersome when the sample space is large. Hence, statisticians usually use other more effective methods of determining probability.</w:t>
      </w:r>
    </w:p>
    <w:p w14:paraId="646C0BA7" w14:textId="77777777" w:rsidR="00176715" w:rsidRPr="00176715" w:rsidRDefault="00176715" w:rsidP="00176715">
      <w:pPr>
        <w:rPr>
          <w:b/>
          <w:bCs/>
        </w:rPr>
      </w:pPr>
      <w:r w:rsidRPr="00176715">
        <w:rPr>
          <w:b/>
          <w:bCs/>
        </w:rPr>
        <w:t>Unions and Intersections</w:t>
      </w:r>
    </w:p>
    <w:p w14:paraId="2007E14F" w14:textId="77777777" w:rsidR="00176715" w:rsidRPr="00176715" w:rsidRDefault="00176715" w:rsidP="00176715">
      <w:r w:rsidRPr="00176715">
        <w:rPr>
          <w:b/>
          <w:bCs/>
        </w:rPr>
        <w:t>Set notation</w:t>
      </w:r>
      <w:r w:rsidRPr="00176715">
        <w:t>, the use of braces to group numbers, is used as </w:t>
      </w:r>
      <w:r w:rsidRPr="00176715">
        <w:rPr>
          <w:i/>
          <w:iCs/>
        </w:rPr>
        <w:t>a symbolic tool for unions and intersections</w:t>
      </w:r>
      <w:r w:rsidRPr="00176715">
        <w:t> in this chapter. The </w:t>
      </w:r>
      <w:r w:rsidRPr="00176715">
        <w:rPr>
          <w:b/>
          <w:bCs/>
        </w:rPr>
        <w:t>union</w:t>
      </w:r>
      <w:r w:rsidRPr="00176715">
        <w:t> of </w:t>
      </w:r>
      <w:r w:rsidRPr="00176715">
        <w:rPr>
          <w:i/>
          <w:iCs/>
        </w:rPr>
        <w:t>X</w:t>
      </w:r>
      <w:r w:rsidRPr="00176715">
        <w:t>, </w:t>
      </w:r>
      <w:r w:rsidRPr="00176715">
        <w:rPr>
          <w:i/>
          <w:iCs/>
        </w:rPr>
        <w:t>Y</w:t>
      </w:r>
      <w:r w:rsidRPr="00176715">
        <w:t> is </w:t>
      </w:r>
      <w:r w:rsidRPr="00176715">
        <w:rPr>
          <w:i/>
          <w:iCs/>
        </w:rPr>
        <w:t>formed by combining elements from each of the sets</w:t>
      </w:r>
      <w:r w:rsidRPr="00176715">
        <w:t> and is denoted </w:t>
      </w:r>
      <w:r w:rsidRPr="00176715">
        <w:rPr>
          <w:i/>
          <w:iCs/>
        </w:rPr>
        <w:t>X</w:t>
      </w:r>
      <w:r w:rsidRPr="00176715">
        <w:rPr>
          <w:rFonts w:ascii="Cambria Math" w:hAnsi="Cambria Math" w:cs="Cambria Math"/>
          <w:i/>
          <w:iCs/>
        </w:rPr>
        <w:t>∪</w:t>
      </w:r>
      <w:r w:rsidRPr="00176715">
        <w:rPr>
          <w:i/>
          <w:iCs/>
        </w:rPr>
        <w:t>Y</w:t>
      </w:r>
      <w:r w:rsidRPr="00176715">
        <w:t>. An element qualifies for the union of </w:t>
      </w:r>
      <w:r w:rsidRPr="00176715">
        <w:rPr>
          <w:i/>
          <w:iCs/>
        </w:rPr>
        <w:t>X</w:t>
      </w:r>
      <w:r w:rsidRPr="00176715">
        <w:t>, </w:t>
      </w:r>
      <w:r w:rsidRPr="00176715">
        <w:rPr>
          <w:i/>
          <w:iCs/>
        </w:rPr>
        <w:t>Y</w:t>
      </w:r>
      <w:r w:rsidRPr="00176715">
        <w:t> if it is in either </w:t>
      </w:r>
      <w:r w:rsidRPr="00176715">
        <w:rPr>
          <w:i/>
          <w:iCs/>
        </w:rPr>
        <w:t>X</w:t>
      </w:r>
      <w:r w:rsidRPr="00176715">
        <w:t> or </w:t>
      </w:r>
      <w:r w:rsidRPr="00176715">
        <w:rPr>
          <w:i/>
          <w:iCs/>
        </w:rPr>
        <w:t>Y</w:t>
      </w:r>
      <w:r w:rsidRPr="00176715">
        <w:t> or in both </w:t>
      </w:r>
      <w:r w:rsidRPr="00176715">
        <w:rPr>
          <w:i/>
          <w:iCs/>
        </w:rPr>
        <w:t>X</w:t>
      </w:r>
      <w:r w:rsidRPr="00176715">
        <w:t> and </w:t>
      </w:r>
      <w:r w:rsidRPr="00176715">
        <w:rPr>
          <w:i/>
          <w:iCs/>
        </w:rPr>
        <w:t>Y</w:t>
      </w:r>
      <w:r w:rsidRPr="00176715">
        <w:t>. The union expression </w:t>
      </w:r>
      <w:r w:rsidRPr="00176715">
        <w:rPr>
          <w:i/>
          <w:iCs/>
        </w:rPr>
        <w:t>X</w:t>
      </w:r>
      <w:r w:rsidRPr="00176715">
        <w:rPr>
          <w:rFonts w:ascii="Cambria Math" w:hAnsi="Cambria Math" w:cs="Cambria Math"/>
          <w:i/>
          <w:iCs/>
        </w:rPr>
        <w:t>∪</w:t>
      </w:r>
      <w:r w:rsidRPr="00176715">
        <w:rPr>
          <w:i/>
          <w:iCs/>
        </w:rPr>
        <w:t>Y</w:t>
      </w:r>
      <w:r w:rsidRPr="00176715">
        <w:t> can be translated to “</w:t>
      </w:r>
      <w:r w:rsidRPr="00176715">
        <w:rPr>
          <w:i/>
          <w:iCs/>
        </w:rPr>
        <w:t>X</w:t>
      </w:r>
      <w:r w:rsidRPr="00176715">
        <w:t> or </w:t>
      </w:r>
      <w:r w:rsidRPr="00176715">
        <w:rPr>
          <w:i/>
          <w:iCs/>
        </w:rPr>
        <w:t>Y</w:t>
      </w:r>
      <w:r w:rsidRPr="00176715">
        <w:t>.” For example, if</w:t>
      </w:r>
    </w:p>
    <w:p w14:paraId="695B4CCB" w14:textId="77777777" w:rsidR="00176715" w:rsidRPr="00176715" w:rsidRDefault="00176715" w:rsidP="00176715">
      <w:r w:rsidRPr="00176715">
        <w:rPr>
          <w:b/>
          <w:bCs/>
        </w:rPr>
        <w:t>TABLE 4.1</w:t>
      </w:r>
      <w:r w:rsidRPr="00176715">
        <w:t> All Possible Elementary Events in the Roll of a Pair of Dice (Sample Space)</w:t>
      </w:r>
    </w:p>
    <w:p w14:paraId="6E9DF151" w14:textId="7EEA384A" w:rsidR="00176715" w:rsidRPr="00176715" w:rsidRDefault="00176715" w:rsidP="00176715">
      <w:r w:rsidRPr="00176715">
        <w:drawing>
          <wp:inline distT="0" distB="0" distL="0" distR="0" wp14:anchorId="7F4F7D41" wp14:editId="77A7E432">
            <wp:extent cx="2828925" cy="1143000"/>
            <wp:effectExtent l="0" t="0" r="9525" b="0"/>
            <wp:docPr id="1506655100" name="Picture 4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28925" cy="1143000"/>
                    </a:xfrm>
                    <a:prstGeom prst="rect">
                      <a:avLst/>
                    </a:prstGeom>
                    <a:noFill/>
                    <a:ln>
                      <a:noFill/>
                    </a:ln>
                  </pic:spPr>
                </pic:pic>
              </a:graphicData>
            </a:graphic>
          </wp:inline>
        </w:drawing>
      </w:r>
    </w:p>
    <w:p w14:paraId="3C3FAE02" w14:textId="77777777" w:rsidR="00176715" w:rsidRPr="00176715" w:rsidRDefault="00176715" w:rsidP="00176715">
      <w:r w:rsidRPr="00176715">
        <w:rPr>
          <w:b/>
          <w:bCs/>
        </w:rPr>
        <w:t>FIGURE 4.3</w:t>
      </w:r>
      <w:r w:rsidRPr="00176715">
        <w:t> A Union</w:t>
      </w:r>
    </w:p>
    <w:p w14:paraId="720346AF" w14:textId="6B9DCBB9" w:rsidR="00176715" w:rsidRPr="00176715" w:rsidRDefault="00176715" w:rsidP="00176715">
      <w:r w:rsidRPr="00176715">
        <w:drawing>
          <wp:inline distT="0" distB="0" distL="0" distR="0" wp14:anchorId="2785113D" wp14:editId="096E6823">
            <wp:extent cx="1857375" cy="1200150"/>
            <wp:effectExtent l="0" t="0" r="9525" b="0"/>
            <wp:docPr id="541959439" name="Picture 4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57375" cy="1200150"/>
                    </a:xfrm>
                    <a:prstGeom prst="rect">
                      <a:avLst/>
                    </a:prstGeom>
                    <a:noFill/>
                    <a:ln>
                      <a:noFill/>
                    </a:ln>
                  </pic:spPr>
                </pic:pic>
              </a:graphicData>
            </a:graphic>
          </wp:inline>
        </w:drawing>
      </w:r>
    </w:p>
    <w:p w14:paraId="02BB9E1D" w14:textId="31AC3431" w:rsidR="00176715" w:rsidRPr="00176715" w:rsidRDefault="00176715" w:rsidP="00176715">
      <w:r w:rsidRPr="00176715">
        <w:drawing>
          <wp:inline distT="0" distB="0" distL="0" distR="0" wp14:anchorId="36F316EB" wp14:editId="26053AC4">
            <wp:extent cx="2647950" cy="352425"/>
            <wp:effectExtent l="0" t="0" r="0" b="9525"/>
            <wp:docPr id="1004954376" name="Picture 4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47950" cy="352425"/>
                    </a:xfrm>
                    <a:prstGeom prst="rect">
                      <a:avLst/>
                    </a:prstGeom>
                    <a:noFill/>
                    <a:ln>
                      <a:noFill/>
                    </a:ln>
                  </pic:spPr>
                </pic:pic>
              </a:graphicData>
            </a:graphic>
          </wp:inline>
        </w:drawing>
      </w:r>
    </w:p>
    <w:p w14:paraId="72AD7FCC" w14:textId="77777777" w:rsidR="00176715" w:rsidRPr="00176715" w:rsidRDefault="00176715" w:rsidP="00176715">
      <w:r w:rsidRPr="00176715">
        <w:t>Note that all the values of A and all the values of B qualify for the union. However, none of the values is listed more than once in the union. In </w:t>
      </w:r>
      <w:hyperlink r:id="rId196" w:anchor="fig4.3" w:history="1">
        <w:r w:rsidRPr="00176715">
          <w:rPr>
            <w:rStyle w:val="Hyperlink"/>
            <w:b/>
            <w:bCs/>
          </w:rPr>
          <w:t>Figure 4.3</w:t>
        </w:r>
      </w:hyperlink>
      <w:r w:rsidRPr="00176715">
        <w:t>, the shaded region of the Venn diagram denotes the union.</w:t>
      </w:r>
    </w:p>
    <w:p w14:paraId="050C96F9" w14:textId="77777777" w:rsidR="00176715" w:rsidRPr="00176715" w:rsidRDefault="00176715" w:rsidP="00176715">
      <w:r w:rsidRPr="00176715">
        <w:t>An intersection is denoted </w:t>
      </w:r>
      <w:r w:rsidRPr="00176715">
        <w:rPr>
          <w:i/>
          <w:iCs/>
        </w:rPr>
        <w:t>X∩Y</w:t>
      </w:r>
      <w:r w:rsidRPr="00176715">
        <w:t>. To qualify for intersection, an element must be in both </w:t>
      </w:r>
      <w:r w:rsidRPr="00176715">
        <w:rPr>
          <w:i/>
          <w:iCs/>
        </w:rPr>
        <w:t>X</w:t>
      </w:r>
      <w:r w:rsidRPr="00176715">
        <w:t> and </w:t>
      </w:r>
      <w:r w:rsidRPr="00176715">
        <w:rPr>
          <w:i/>
          <w:iCs/>
        </w:rPr>
        <w:t>Y</w:t>
      </w:r>
      <w:r w:rsidRPr="00176715">
        <w:t>. The </w:t>
      </w:r>
      <w:r w:rsidRPr="00176715">
        <w:rPr>
          <w:b/>
          <w:bCs/>
        </w:rPr>
        <w:t>intersection</w:t>
      </w:r>
      <w:r w:rsidRPr="00176715">
        <w:t> </w:t>
      </w:r>
      <w:r w:rsidRPr="00176715">
        <w:rPr>
          <w:i/>
          <w:iCs/>
        </w:rPr>
        <w:t>contains the elements common to both sets</w:t>
      </w:r>
      <w:r w:rsidRPr="00176715">
        <w:t>. Thus the intersection symbol, ∩, is often read as </w:t>
      </w:r>
      <w:r w:rsidRPr="00176715">
        <w:rPr>
          <w:i/>
          <w:iCs/>
        </w:rPr>
        <w:t>and</w:t>
      </w:r>
      <w:r w:rsidRPr="00176715">
        <w:t>. The intersection of </w:t>
      </w:r>
      <w:r w:rsidRPr="00176715">
        <w:rPr>
          <w:i/>
          <w:iCs/>
        </w:rPr>
        <w:t>X</w:t>
      </w:r>
      <w:r w:rsidRPr="00176715">
        <w:t>, </w:t>
      </w:r>
      <w:r w:rsidRPr="00176715">
        <w:rPr>
          <w:i/>
          <w:iCs/>
        </w:rPr>
        <w:t>Y</w:t>
      </w:r>
      <w:r w:rsidRPr="00176715">
        <w:t> is referred to as </w:t>
      </w:r>
      <w:r w:rsidRPr="00176715">
        <w:rPr>
          <w:i/>
          <w:iCs/>
        </w:rPr>
        <w:t>X</w:t>
      </w:r>
      <w:r w:rsidRPr="00176715">
        <w:t> and </w:t>
      </w:r>
      <w:r w:rsidRPr="00176715">
        <w:rPr>
          <w:i/>
          <w:iCs/>
        </w:rPr>
        <w:t>Y</w:t>
      </w:r>
      <w:r w:rsidRPr="00176715">
        <w:t>. For example, if</w:t>
      </w:r>
    </w:p>
    <w:p w14:paraId="4F087B30" w14:textId="0A84C93A" w:rsidR="00176715" w:rsidRPr="00176715" w:rsidRDefault="00176715" w:rsidP="00176715">
      <w:r w:rsidRPr="00176715">
        <w:drawing>
          <wp:inline distT="0" distB="0" distL="0" distR="0" wp14:anchorId="26C31355" wp14:editId="25D2293D">
            <wp:extent cx="2647950" cy="342900"/>
            <wp:effectExtent l="0" t="0" r="0" b="0"/>
            <wp:docPr id="355260701" name="Picture 4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47950" cy="342900"/>
                    </a:xfrm>
                    <a:prstGeom prst="rect">
                      <a:avLst/>
                    </a:prstGeom>
                    <a:noFill/>
                    <a:ln>
                      <a:noFill/>
                    </a:ln>
                  </pic:spPr>
                </pic:pic>
              </a:graphicData>
            </a:graphic>
          </wp:inline>
        </w:drawing>
      </w:r>
    </w:p>
    <w:p w14:paraId="136ACB23" w14:textId="77777777" w:rsidR="00176715" w:rsidRPr="00176715" w:rsidRDefault="00176715" w:rsidP="00176715">
      <w:r w:rsidRPr="00176715">
        <w:lastRenderedPageBreak/>
        <w:t>Note that only the value 4 is common to both sets A and B. The intersection is more exclusive than and hence equal to or (usually) smaller than the union. Elements must be characteristic of both </w:t>
      </w:r>
      <w:r w:rsidRPr="00176715">
        <w:rPr>
          <w:i/>
          <w:iCs/>
        </w:rPr>
        <w:t>X</w:t>
      </w:r>
      <w:r w:rsidRPr="00176715">
        <w:t> and </w:t>
      </w:r>
      <w:r w:rsidRPr="00176715">
        <w:rPr>
          <w:i/>
          <w:iCs/>
        </w:rPr>
        <w:t>Y</w:t>
      </w:r>
      <w:r w:rsidRPr="00176715">
        <w:t> to qualify. In </w:t>
      </w:r>
      <w:hyperlink r:id="rId198" w:anchor="fig4.4" w:history="1">
        <w:r w:rsidRPr="00176715">
          <w:rPr>
            <w:rStyle w:val="Hyperlink"/>
            <w:b/>
            <w:bCs/>
          </w:rPr>
          <w:t>Figure 4.4</w:t>
        </w:r>
      </w:hyperlink>
      <w:r w:rsidRPr="00176715">
        <w:t>, the shaded region denotes the intersection.</w:t>
      </w:r>
    </w:p>
    <w:p w14:paraId="02FFCA5F" w14:textId="77777777" w:rsidR="00176715" w:rsidRPr="00176715" w:rsidRDefault="00176715" w:rsidP="00176715">
      <w:r w:rsidRPr="00176715">
        <w:rPr>
          <w:b/>
          <w:bCs/>
        </w:rPr>
        <w:t>FIGURE 4.4</w:t>
      </w:r>
      <w:r w:rsidRPr="00176715">
        <w:t> An Intersection</w:t>
      </w:r>
    </w:p>
    <w:p w14:paraId="2A034B05" w14:textId="018A6B0A" w:rsidR="00176715" w:rsidRPr="00176715" w:rsidRDefault="00176715" w:rsidP="00176715">
      <w:r w:rsidRPr="00176715">
        <w:drawing>
          <wp:inline distT="0" distB="0" distL="0" distR="0" wp14:anchorId="24C9752E" wp14:editId="19F25A99">
            <wp:extent cx="1857375" cy="1200150"/>
            <wp:effectExtent l="0" t="0" r="9525" b="0"/>
            <wp:docPr id="160875778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7375" cy="1200150"/>
                    </a:xfrm>
                    <a:prstGeom prst="rect">
                      <a:avLst/>
                    </a:prstGeom>
                    <a:noFill/>
                    <a:ln>
                      <a:noFill/>
                    </a:ln>
                  </pic:spPr>
                </pic:pic>
              </a:graphicData>
            </a:graphic>
          </wp:inline>
        </w:drawing>
      </w:r>
    </w:p>
    <w:p w14:paraId="5B61D49C" w14:textId="77777777" w:rsidR="00176715" w:rsidRPr="00176715" w:rsidRDefault="00176715" w:rsidP="00176715">
      <w:pPr>
        <w:rPr>
          <w:b/>
          <w:bCs/>
        </w:rPr>
      </w:pPr>
      <w:r w:rsidRPr="00176715">
        <w:rPr>
          <w:b/>
          <w:bCs/>
        </w:rPr>
        <w:t>Mutually Exclusive Events</w:t>
      </w:r>
    </w:p>
    <w:p w14:paraId="532654B0" w14:textId="77777777" w:rsidR="00176715" w:rsidRPr="00176715" w:rsidRDefault="00176715" w:rsidP="00176715">
      <w:r w:rsidRPr="00176715">
        <w:t>Two or more events are </w:t>
      </w:r>
      <w:r w:rsidRPr="00176715">
        <w:rPr>
          <w:b/>
          <w:bCs/>
        </w:rPr>
        <w:t>mutually exclusive events</w:t>
      </w:r>
      <w:r w:rsidRPr="00176715">
        <w:t> if </w:t>
      </w:r>
      <w:r w:rsidRPr="00176715">
        <w:rPr>
          <w:i/>
          <w:iCs/>
        </w:rPr>
        <w:t>the occurrence of one event precludes the occurrence of the other event(s)</w:t>
      </w:r>
      <w:r w:rsidRPr="00176715">
        <w:t>. This characteristic means that mutually exclusive events cannot occur simultaneously and therefore can have no intersection.</w:t>
      </w:r>
    </w:p>
    <w:p w14:paraId="008BD2FC" w14:textId="77777777" w:rsidR="00176715" w:rsidRPr="00176715" w:rsidRDefault="00176715" w:rsidP="00176715">
      <w:r w:rsidRPr="00176715">
        <w:t>A manufactured part is either defective or okay: The part cannot be both okay and defective at the same time because “okay” and “defective” are mutually exclusive categories. In a sample of the manufactured products, the event of selecting a defective part is mutually exclusive with the event of selecting a nondefective part. Suppose an office building is for sale and two different potential buyers have placed bids on the building. It is not possible for both buyers to purchase the building; therefore, the event of buyer A purchasing the building is mutually exclusive with the event of buyer B purchasing the building. In the toss of a single coin, heads and tails are mutually exclusive events. The person tossing the coin gets either a head or a tail but never both.</w:t>
      </w:r>
    </w:p>
    <w:p w14:paraId="0F29C85E" w14:textId="77777777" w:rsidR="00176715" w:rsidRPr="00176715" w:rsidRDefault="00176715" w:rsidP="00176715">
      <w:r w:rsidRPr="00176715">
        <w:t>The probability of two mutually exclusive events occurring at the same time is zero.</w:t>
      </w:r>
    </w:p>
    <w:p w14:paraId="50F8882E" w14:textId="516A632C" w:rsidR="00176715" w:rsidRPr="00176715" w:rsidRDefault="00176715" w:rsidP="00176715">
      <w:r w:rsidRPr="00176715">
        <w:drawing>
          <wp:inline distT="0" distB="0" distL="0" distR="0" wp14:anchorId="5FA11C42" wp14:editId="36B4CEB2">
            <wp:extent cx="5943600" cy="371475"/>
            <wp:effectExtent l="0" t="0" r="0" b="9525"/>
            <wp:docPr id="2019126561"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698D1D5E" w14:textId="77777777" w:rsidR="00176715" w:rsidRPr="00176715" w:rsidRDefault="00176715" w:rsidP="00176715">
      <w:pPr>
        <w:rPr>
          <w:b/>
          <w:bCs/>
        </w:rPr>
      </w:pPr>
      <w:r w:rsidRPr="00176715">
        <w:rPr>
          <w:b/>
          <w:bCs/>
        </w:rPr>
        <w:t>Independent Events</w:t>
      </w:r>
    </w:p>
    <w:p w14:paraId="65ACA0C6" w14:textId="77777777" w:rsidR="00176715" w:rsidRPr="00176715" w:rsidRDefault="00176715" w:rsidP="00176715">
      <w:r w:rsidRPr="00176715">
        <w:t>Two or more events are </w:t>
      </w:r>
      <w:r w:rsidRPr="00176715">
        <w:rPr>
          <w:b/>
          <w:bCs/>
        </w:rPr>
        <w:t>independent events</w:t>
      </w:r>
      <w:r w:rsidRPr="00176715">
        <w:t> if </w:t>
      </w:r>
      <w:r w:rsidRPr="00176715">
        <w:rPr>
          <w:i/>
          <w:iCs/>
        </w:rPr>
        <w:t>the occurrence or nonoccurrence of one of the events does not affect the occurrence or nonoccurrence of the other event(s)</w:t>
      </w:r>
      <w:r w:rsidRPr="00176715">
        <w:t xml:space="preserve">. Certain experiments, such as rolling dice, yield independent events; each die is independent of the other. Whether a 6 is rolled on the first die has no influence on whether a 6 is rolled on the second die. Coin tosses always are independent of each other. The event of getting a head on the first toss of a coin is independent of getting a head on the second toss. It is generally </w:t>
      </w:r>
      <w:r w:rsidRPr="00176715">
        <w:lastRenderedPageBreak/>
        <w:t>believed that certain human characteristics are independent of other events. For example, left-handedness is probably independent of the possession of a credit card. Whether a person wears glasses or not is probably independent of the brand of milk preferred.</w:t>
      </w:r>
    </w:p>
    <w:p w14:paraId="2AA0AEE9" w14:textId="77777777" w:rsidR="00176715" w:rsidRPr="00176715" w:rsidRDefault="00176715" w:rsidP="00176715">
      <w:r w:rsidRPr="00176715">
        <w:t>Many experiments using random selection can produce either independent or nonindependent event, depending on how the experiment is conducted. In these experiments, the outcomes are independent if sampling is done with replacement; that is, after each item is selected and the outcome is determined, the item is restored to the population and the population is shuffled. This way, each draw becomes independent of the previous draw. Suppose an inspector is randomly selecting bolts from a bin that contains 5% defects. If the inspector samples a defective bolt and returns it to the bin, on the second draw there are still 5% defects in the bin regardless of the fact that the first outcome was a defect. If the inspector does not replace the first draw, the second draw is not independent of the first; in this case, fewer than 5% defects remain in the population. Thus the probability of the second outcome is dependent on the first outcome.</w:t>
      </w:r>
    </w:p>
    <w:p w14:paraId="7162F875" w14:textId="77777777" w:rsidR="00176715" w:rsidRPr="00176715" w:rsidRDefault="00176715" w:rsidP="00176715">
      <w:r w:rsidRPr="00176715">
        <w:t>If </w:t>
      </w:r>
      <w:r w:rsidRPr="00176715">
        <w:rPr>
          <w:i/>
          <w:iCs/>
        </w:rPr>
        <w:t>X</w:t>
      </w:r>
      <w:r w:rsidRPr="00176715">
        <w:t> and </w:t>
      </w:r>
      <w:r w:rsidRPr="00176715">
        <w:rPr>
          <w:i/>
          <w:iCs/>
        </w:rPr>
        <w:t>Y</w:t>
      </w:r>
      <w:r w:rsidRPr="00176715">
        <w:t> are independent, the following symbolic notation is used.</w:t>
      </w:r>
    </w:p>
    <w:p w14:paraId="7CE29C35" w14:textId="717FF541" w:rsidR="00176715" w:rsidRPr="00176715" w:rsidRDefault="00176715" w:rsidP="00176715">
      <w:r w:rsidRPr="00176715">
        <w:drawing>
          <wp:inline distT="0" distB="0" distL="0" distR="0" wp14:anchorId="42C5F2CF" wp14:editId="0D8CE6D3">
            <wp:extent cx="5943600" cy="379095"/>
            <wp:effectExtent l="0" t="0" r="0" b="1905"/>
            <wp:docPr id="654011831" name="Picture 4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79095"/>
                    </a:xfrm>
                    <a:prstGeom prst="rect">
                      <a:avLst/>
                    </a:prstGeom>
                    <a:noFill/>
                    <a:ln>
                      <a:noFill/>
                    </a:ln>
                  </pic:spPr>
                </pic:pic>
              </a:graphicData>
            </a:graphic>
          </wp:inline>
        </w:drawing>
      </w:r>
    </w:p>
    <w:p w14:paraId="1C8F9943" w14:textId="77777777" w:rsidR="00176715" w:rsidRPr="00176715" w:rsidRDefault="00176715" w:rsidP="00176715">
      <w:r w:rsidRPr="00176715">
        <w:rPr>
          <w:i/>
          <w:iCs/>
        </w:rPr>
        <w:t>P</w:t>
      </w:r>
      <w:r w:rsidRPr="00176715">
        <w:t>(</w:t>
      </w:r>
      <w:r w:rsidRPr="00176715">
        <w:rPr>
          <w:i/>
          <w:iCs/>
        </w:rPr>
        <w:t>X|Y</w:t>
      </w:r>
      <w:r w:rsidRPr="00176715">
        <w:t>) denotes the probability of </w:t>
      </w:r>
      <w:r w:rsidRPr="00176715">
        <w:rPr>
          <w:i/>
          <w:iCs/>
        </w:rPr>
        <w:t>X</w:t>
      </w:r>
      <w:r w:rsidRPr="00176715">
        <w:t> occurring given that </w:t>
      </w:r>
      <w:r w:rsidRPr="00176715">
        <w:rPr>
          <w:i/>
          <w:iCs/>
        </w:rPr>
        <w:t>Y</w:t>
      </w:r>
      <w:r w:rsidRPr="00176715">
        <w:t> has occurred. If </w:t>
      </w:r>
      <w:r w:rsidRPr="00176715">
        <w:rPr>
          <w:i/>
          <w:iCs/>
        </w:rPr>
        <w:t>X</w:t>
      </w:r>
      <w:r w:rsidRPr="00176715">
        <w:t> and </w:t>
      </w:r>
      <w:r w:rsidRPr="00176715">
        <w:rPr>
          <w:i/>
          <w:iCs/>
        </w:rPr>
        <w:t>Y</w:t>
      </w:r>
      <w:r w:rsidRPr="00176715">
        <w:t> are independent, then the probability of </w:t>
      </w:r>
      <w:r w:rsidRPr="00176715">
        <w:rPr>
          <w:i/>
          <w:iCs/>
        </w:rPr>
        <w:t>X</w:t>
      </w:r>
      <w:r w:rsidRPr="00176715">
        <w:t> occurring given that </w:t>
      </w:r>
      <w:r w:rsidRPr="00176715">
        <w:rPr>
          <w:i/>
          <w:iCs/>
        </w:rPr>
        <w:t>Y</w:t>
      </w:r>
      <w:r w:rsidRPr="00176715">
        <w:t> has occurred is just the probability of </w:t>
      </w:r>
      <w:r w:rsidRPr="00176715">
        <w:rPr>
          <w:i/>
          <w:iCs/>
        </w:rPr>
        <w:t>X</w:t>
      </w:r>
      <w:r w:rsidRPr="00176715">
        <w:t> occurring. Knowledge that </w:t>
      </w:r>
      <w:r w:rsidRPr="00176715">
        <w:rPr>
          <w:i/>
          <w:iCs/>
        </w:rPr>
        <w:t>Y</w:t>
      </w:r>
      <w:r w:rsidRPr="00176715">
        <w:t> has occurred does not impact the probability of </w:t>
      </w:r>
      <w:r w:rsidRPr="00176715">
        <w:rPr>
          <w:i/>
          <w:iCs/>
        </w:rPr>
        <w:t>X</w:t>
      </w:r>
      <w:r w:rsidRPr="00176715">
        <w:t> occurring because </w:t>
      </w:r>
      <w:r w:rsidRPr="00176715">
        <w:rPr>
          <w:i/>
          <w:iCs/>
        </w:rPr>
        <w:t>X</w:t>
      </w:r>
      <w:r w:rsidRPr="00176715">
        <w:t> and </w:t>
      </w:r>
      <w:r w:rsidRPr="00176715">
        <w:rPr>
          <w:i/>
          <w:iCs/>
        </w:rPr>
        <w:t>Y</w:t>
      </w:r>
      <w:r w:rsidRPr="00176715">
        <w:t> are independent. For example, </w:t>
      </w:r>
      <w:r w:rsidRPr="00176715">
        <w:rPr>
          <w:i/>
          <w:iCs/>
        </w:rPr>
        <w:t>P</w:t>
      </w:r>
      <w:r w:rsidRPr="00176715">
        <w:t> | (prefers Pepsi person is righthanded) = </w:t>
      </w:r>
      <w:r w:rsidRPr="00176715">
        <w:rPr>
          <w:i/>
          <w:iCs/>
        </w:rPr>
        <w:t>P</w:t>
      </w:r>
      <w:r w:rsidRPr="00176715">
        <w:t> (prefers Pepsi) because a person's handedness is independent of brand preference.</w:t>
      </w:r>
    </w:p>
    <w:p w14:paraId="4BF76A7E" w14:textId="77777777" w:rsidR="00176715" w:rsidRPr="00176715" w:rsidRDefault="00176715" w:rsidP="00176715">
      <w:pPr>
        <w:rPr>
          <w:b/>
          <w:bCs/>
        </w:rPr>
      </w:pPr>
      <w:r w:rsidRPr="00176715">
        <w:rPr>
          <w:b/>
          <w:bCs/>
        </w:rPr>
        <w:t>Collectively Exhaustive Events</w:t>
      </w:r>
    </w:p>
    <w:p w14:paraId="6DBD44BA" w14:textId="77777777" w:rsidR="00176715" w:rsidRPr="00176715" w:rsidRDefault="00176715" w:rsidP="00176715">
      <w:r w:rsidRPr="00176715">
        <w:t>A list of </w:t>
      </w:r>
      <w:r w:rsidRPr="00176715">
        <w:rPr>
          <w:b/>
          <w:bCs/>
        </w:rPr>
        <w:t>collectively exhaustive events</w:t>
      </w:r>
      <w:r w:rsidRPr="00176715">
        <w:t> contains </w:t>
      </w:r>
      <w:r w:rsidRPr="00176715">
        <w:rPr>
          <w:i/>
          <w:iCs/>
        </w:rPr>
        <w:t>all possible elementary events for an experiment</w:t>
      </w:r>
      <w:r w:rsidRPr="00176715">
        <w:t>. Thus, all sample spaces are collectively exhaustive lists. The list of possible outcomes for the tossing of a pair of dice contained in </w:t>
      </w:r>
      <w:hyperlink r:id="rId202" w:anchor="tab4.1" w:history="1">
        <w:r w:rsidRPr="00176715">
          <w:rPr>
            <w:rStyle w:val="Hyperlink"/>
            <w:b/>
            <w:bCs/>
          </w:rPr>
          <w:t>Table 4.1</w:t>
        </w:r>
      </w:hyperlink>
      <w:r w:rsidRPr="00176715">
        <w:t> is a collectively exhaustive list. The sample space for an experiment can be described as a list of events that are mutually exclusive and collectively exhaustive. Sample space events do not overlap or intersect, and the list is complete.</w:t>
      </w:r>
    </w:p>
    <w:p w14:paraId="1102956D" w14:textId="77777777" w:rsidR="00176715" w:rsidRPr="00176715" w:rsidRDefault="00176715" w:rsidP="00176715">
      <w:pPr>
        <w:rPr>
          <w:b/>
          <w:bCs/>
        </w:rPr>
      </w:pPr>
      <w:r w:rsidRPr="00176715">
        <w:rPr>
          <w:b/>
          <w:bCs/>
        </w:rPr>
        <w:t>Complementary Events</w:t>
      </w:r>
    </w:p>
    <w:p w14:paraId="2B2B21D5" w14:textId="77777777" w:rsidR="00176715" w:rsidRPr="00176715" w:rsidRDefault="00176715" w:rsidP="00176715">
      <w:r w:rsidRPr="00176715">
        <w:t>The </w:t>
      </w:r>
      <w:r w:rsidRPr="00176715">
        <w:rPr>
          <w:b/>
          <w:bCs/>
        </w:rPr>
        <w:t>complement</w:t>
      </w:r>
      <w:r w:rsidRPr="00176715">
        <w:t> of event </w:t>
      </w:r>
      <w:r w:rsidRPr="00176715">
        <w:rPr>
          <w:i/>
          <w:iCs/>
        </w:rPr>
        <w:t>X</w:t>
      </w:r>
      <w:r w:rsidRPr="00176715">
        <w:t> is denoted </w:t>
      </w:r>
      <w:r w:rsidRPr="00176715">
        <w:rPr>
          <w:i/>
          <w:iCs/>
        </w:rPr>
        <w:t>X</w:t>
      </w:r>
      <w:r w:rsidRPr="00176715">
        <w:t>', pronounced “not </w:t>
      </w:r>
      <w:r w:rsidRPr="00176715">
        <w:rPr>
          <w:i/>
          <w:iCs/>
        </w:rPr>
        <w:t>X</w:t>
      </w:r>
      <w:r w:rsidRPr="00176715">
        <w:t>.” All </w:t>
      </w:r>
      <w:r w:rsidRPr="00176715">
        <w:rPr>
          <w:i/>
          <w:iCs/>
        </w:rPr>
        <w:t>the elementary events of an experiment not in X comprise its complement</w:t>
      </w:r>
      <w:r w:rsidRPr="00176715">
        <w:t>. For example, if in rolling one die, event </w:t>
      </w:r>
      <w:r w:rsidRPr="00176715">
        <w:rPr>
          <w:i/>
          <w:iCs/>
        </w:rPr>
        <w:t>X</w:t>
      </w:r>
      <w:r w:rsidRPr="00176715">
        <w:t> is getting an even number, the complement of </w:t>
      </w:r>
      <w:r w:rsidRPr="00176715">
        <w:rPr>
          <w:i/>
          <w:iCs/>
        </w:rPr>
        <w:t>X</w:t>
      </w:r>
      <w:r w:rsidRPr="00176715">
        <w:t xml:space="preserve"> is getting an odd number. If </w:t>
      </w:r>
      <w:r w:rsidRPr="00176715">
        <w:lastRenderedPageBreak/>
        <w:t>event </w:t>
      </w:r>
      <w:r w:rsidRPr="00176715">
        <w:rPr>
          <w:i/>
          <w:iCs/>
        </w:rPr>
        <w:t>X</w:t>
      </w:r>
      <w:r w:rsidRPr="00176715">
        <w:t> is getting a 5 on the roll of a die, the complement of </w:t>
      </w:r>
      <w:r w:rsidRPr="00176715">
        <w:rPr>
          <w:i/>
          <w:iCs/>
        </w:rPr>
        <w:t>X</w:t>
      </w:r>
      <w:r w:rsidRPr="00176715">
        <w:t> is getting a 1, 2, 3, 4, or 6. The complement of event </w:t>
      </w:r>
      <w:r w:rsidRPr="00176715">
        <w:rPr>
          <w:i/>
          <w:iCs/>
        </w:rPr>
        <w:t>X</w:t>
      </w:r>
      <w:r w:rsidRPr="00176715">
        <w:t> contains whatever portion of the sample space that event </w:t>
      </w:r>
      <w:r w:rsidRPr="00176715">
        <w:rPr>
          <w:i/>
          <w:iCs/>
        </w:rPr>
        <w:t>X</w:t>
      </w:r>
      <w:r w:rsidRPr="00176715">
        <w:t> does not contain, as the Venn diagram in </w:t>
      </w:r>
      <w:hyperlink r:id="rId203" w:anchor="fig4.5" w:history="1">
        <w:r w:rsidRPr="00176715">
          <w:rPr>
            <w:rStyle w:val="Hyperlink"/>
            <w:b/>
            <w:bCs/>
          </w:rPr>
          <w:t>Figure 4.5</w:t>
        </w:r>
      </w:hyperlink>
      <w:r w:rsidRPr="00176715">
        <w:t> shows.</w:t>
      </w:r>
    </w:p>
    <w:p w14:paraId="30BDBACD" w14:textId="77777777" w:rsidR="00176715" w:rsidRPr="00176715" w:rsidRDefault="00176715" w:rsidP="00176715">
      <w:r w:rsidRPr="00176715">
        <w:rPr>
          <w:b/>
          <w:bCs/>
        </w:rPr>
        <w:t>FIGURE 4.5</w:t>
      </w:r>
      <w:r w:rsidRPr="00176715">
        <w:t> The Complement of Event </w:t>
      </w:r>
      <w:r w:rsidRPr="00176715">
        <w:rPr>
          <w:i/>
          <w:iCs/>
        </w:rPr>
        <w:t>X</w:t>
      </w:r>
    </w:p>
    <w:p w14:paraId="79B41CD1" w14:textId="3B51D0F2" w:rsidR="00176715" w:rsidRPr="00176715" w:rsidRDefault="00176715" w:rsidP="00176715">
      <w:r w:rsidRPr="00176715">
        <w:drawing>
          <wp:inline distT="0" distB="0" distL="0" distR="0" wp14:anchorId="3F00B914" wp14:editId="3A99DA20">
            <wp:extent cx="1857375" cy="1190625"/>
            <wp:effectExtent l="0" t="0" r="9525" b="9525"/>
            <wp:docPr id="1466889007" name="Picture 4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57375" cy="1190625"/>
                    </a:xfrm>
                    <a:prstGeom prst="rect">
                      <a:avLst/>
                    </a:prstGeom>
                    <a:noFill/>
                    <a:ln>
                      <a:noFill/>
                    </a:ln>
                  </pic:spPr>
                </pic:pic>
              </a:graphicData>
            </a:graphic>
          </wp:inline>
        </w:drawing>
      </w:r>
    </w:p>
    <w:p w14:paraId="0DC26FAC" w14:textId="77777777" w:rsidR="00176715" w:rsidRPr="00176715" w:rsidRDefault="00176715" w:rsidP="00176715">
      <w:r w:rsidRPr="00176715">
        <w:t>Using the complement of an event sometimes can be helpful in solving for probabilities because of the following rule.</w:t>
      </w:r>
    </w:p>
    <w:p w14:paraId="7742C2C4" w14:textId="22F7AE85" w:rsidR="00176715" w:rsidRPr="00176715" w:rsidRDefault="00176715" w:rsidP="00176715">
      <w:r w:rsidRPr="00176715">
        <w:drawing>
          <wp:inline distT="0" distB="0" distL="0" distR="0" wp14:anchorId="19C911DB" wp14:editId="21786642">
            <wp:extent cx="5943600" cy="371475"/>
            <wp:effectExtent l="0" t="0" r="0" b="9525"/>
            <wp:docPr id="1389299770" name="Picture 4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5736DCA0" w14:textId="77777777" w:rsidR="00176715" w:rsidRPr="00176715" w:rsidRDefault="00176715" w:rsidP="00176715">
      <w:r w:rsidRPr="00176715">
        <w:t>Suppose 32% of the employees of a company have a college degree. If an employee is randomly selected from the company, the probability that the person does not have a college degree is 1 – .32 = .68. Suppose 42% of all parts produced in a plant are molded by machine A and 31% are molded by machine B. If a part is randomly selected, the probability that it was molded by neither machine A nor machine B is 1 – .73 = .27. (Assume that a part is only molded on one machine.)</w:t>
      </w:r>
    </w:p>
    <w:p w14:paraId="6EBAD70A" w14:textId="77777777" w:rsidR="00176715" w:rsidRPr="00176715" w:rsidRDefault="00176715" w:rsidP="00176715">
      <w:pPr>
        <w:rPr>
          <w:b/>
          <w:bCs/>
        </w:rPr>
      </w:pPr>
      <w:r w:rsidRPr="00176715">
        <w:rPr>
          <w:b/>
          <w:bCs/>
        </w:rPr>
        <w:t>Counting the Possibilities</w:t>
      </w:r>
    </w:p>
    <w:p w14:paraId="10D89093" w14:textId="77777777" w:rsidR="00176715" w:rsidRPr="00176715" w:rsidRDefault="00176715" w:rsidP="00176715">
      <w:r w:rsidRPr="00176715">
        <w:t>In statistics, a collection of techniques and rules for counting the number of outcomes that can occur for a particular experiment can be used. Some of these rules and techniques can delineate the size of the sample space. Presented here are three of these counting methods.</w:t>
      </w:r>
    </w:p>
    <w:p w14:paraId="5F2F0748" w14:textId="77777777" w:rsidR="00176715" w:rsidRPr="00176715" w:rsidRDefault="00176715" w:rsidP="00176715">
      <w:pPr>
        <w:rPr>
          <w:b/>
          <w:bCs/>
        </w:rPr>
      </w:pPr>
      <w:r w:rsidRPr="00176715">
        <w:rPr>
          <w:b/>
          <w:bCs/>
        </w:rPr>
        <w:t>The </w:t>
      </w:r>
      <w:r w:rsidRPr="00176715">
        <w:rPr>
          <w:b/>
          <w:bCs/>
          <w:i/>
          <w:iCs/>
        </w:rPr>
        <w:t>mn</w:t>
      </w:r>
      <w:r w:rsidRPr="00176715">
        <w:rPr>
          <w:b/>
          <w:bCs/>
        </w:rPr>
        <w:t> Counting Rule</w:t>
      </w:r>
    </w:p>
    <w:p w14:paraId="2A37319F" w14:textId="77777777" w:rsidR="00176715" w:rsidRPr="00176715" w:rsidRDefault="00176715" w:rsidP="00176715">
      <w:r w:rsidRPr="00176715">
        <w:t>Suppose a customer decides to buy a certain brand of new car. Options for the car include two different engines, five different paint colors, and three interior packages. If each of these options is available with each of the others, how many different cars could the customer choose from? To determine this number, we can use the </w:t>
      </w:r>
      <w:r w:rsidRPr="00176715">
        <w:rPr>
          <w:b/>
          <w:bCs/>
          <w:i/>
          <w:iCs/>
        </w:rPr>
        <w:t>mn</w:t>
      </w:r>
      <w:r w:rsidRPr="00176715">
        <w:rPr>
          <w:b/>
          <w:bCs/>
        </w:rPr>
        <w:t> counting rule</w:t>
      </w:r>
      <w:r w:rsidRPr="00176715">
        <w:t>.</w:t>
      </w:r>
    </w:p>
    <w:p w14:paraId="227759C9" w14:textId="7025CC6C" w:rsidR="00176715" w:rsidRPr="00176715" w:rsidRDefault="00176715" w:rsidP="00176715">
      <w:r w:rsidRPr="00176715">
        <w:drawing>
          <wp:inline distT="0" distB="0" distL="0" distR="0" wp14:anchorId="51BEAD03" wp14:editId="1B7199CB">
            <wp:extent cx="5943600" cy="518160"/>
            <wp:effectExtent l="0" t="0" r="0" b="0"/>
            <wp:docPr id="1707971622" name="Picture 4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57BC3043" w14:textId="77777777" w:rsidR="00176715" w:rsidRPr="00176715" w:rsidRDefault="00176715" w:rsidP="00176715">
      <w:r w:rsidRPr="00176715">
        <w:lastRenderedPageBreak/>
        <w:t>Using the </w:t>
      </w:r>
      <w:r w:rsidRPr="00176715">
        <w:rPr>
          <w:i/>
          <w:iCs/>
        </w:rPr>
        <w:t>mn</w:t>
      </w:r>
      <w:r w:rsidRPr="00176715">
        <w:t> counting rule, we can determine that the automobile customer has (2)(5)(3) = 30 different car combinations of engines, paint colors, and interiors available.</w:t>
      </w:r>
    </w:p>
    <w:p w14:paraId="699455AD" w14:textId="77777777" w:rsidR="00176715" w:rsidRPr="00176715" w:rsidRDefault="00176715" w:rsidP="00176715">
      <w:r w:rsidRPr="00176715">
        <w:t>Suppose a scientist wants to set up a research design to study the effects of sex (M, F), marital status (single never married, divorced, married), and economic class (lower, middle, and upper) on the frequency of airline ticket purchases per year. The researcher would set up a design in which 18 different samples are taken to represent all possible groups generated from these customer characteristics.</w:t>
      </w:r>
    </w:p>
    <w:p w14:paraId="7AA7B7CB" w14:textId="1CA3F0F6" w:rsidR="00176715" w:rsidRPr="00176715" w:rsidRDefault="00176715" w:rsidP="00176715">
      <w:r w:rsidRPr="00176715">
        <w:drawing>
          <wp:inline distT="0" distB="0" distL="0" distR="0" wp14:anchorId="1B003D9C" wp14:editId="67B16CB3">
            <wp:extent cx="3543300" cy="342900"/>
            <wp:effectExtent l="0" t="0" r="0" b="0"/>
            <wp:docPr id="1899669031" name="Picture 4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43300" cy="342900"/>
                    </a:xfrm>
                    <a:prstGeom prst="rect">
                      <a:avLst/>
                    </a:prstGeom>
                    <a:noFill/>
                    <a:ln>
                      <a:noFill/>
                    </a:ln>
                  </pic:spPr>
                </pic:pic>
              </a:graphicData>
            </a:graphic>
          </wp:inline>
        </w:drawing>
      </w:r>
    </w:p>
    <w:p w14:paraId="0F42E0CF" w14:textId="77777777" w:rsidR="00176715" w:rsidRPr="00176715" w:rsidRDefault="00176715" w:rsidP="00176715">
      <w:pPr>
        <w:rPr>
          <w:b/>
          <w:bCs/>
        </w:rPr>
      </w:pPr>
      <w:r w:rsidRPr="00176715">
        <w:rPr>
          <w:b/>
          <w:bCs/>
        </w:rPr>
        <w:t>Sampling from a Population with Replacement</w:t>
      </w:r>
    </w:p>
    <w:p w14:paraId="13B714A2" w14:textId="77777777" w:rsidR="00176715" w:rsidRPr="00176715" w:rsidRDefault="00176715" w:rsidP="00176715">
      <w:r w:rsidRPr="00176715">
        <w:t>In the second counting method, sampling </w:t>
      </w:r>
      <w:r w:rsidRPr="00176715">
        <w:rPr>
          <w:i/>
          <w:iCs/>
        </w:rPr>
        <w:t>n</w:t>
      </w:r>
      <w:r w:rsidRPr="00176715">
        <w:t> items from a population of size </w:t>
      </w:r>
      <w:r w:rsidRPr="00176715">
        <w:rPr>
          <w:i/>
          <w:iCs/>
        </w:rPr>
        <w:t>N with replacement</w:t>
      </w:r>
      <w:r w:rsidRPr="00176715">
        <w:t> would provide</w:t>
      </w:r>
    </w:p>
    <w:p w14:paraId="719F3D80" w14:textId="77777777" w:rsidR="00176715" w:rsidRPr="00176715" w:rsidRDefault="00176715" w:rsidP="00176715">
      <w:r w:rsidRPr="00176715">
        <w:t>(N)</w:t>
      </w:r>
      <w:r w:rsidRPr="00176715">
        <w:rPr>
          <w:b/>
          <w:bCs/>
          <w:i/>
          <w:iCs/>
          <w:vertAlign w:val="superscript"/>
        </w:rPr>
        <w:t>n</w:t>
      </w:r>
      <w:r w:rsidRPr="00176715">
        <w:t> possibilities</w:t>
      </w:r>
    </w:p>
    <w:p w14:paraId="05074F9D" w14:textId="77777777" w:rsidR="00176715" w:rsidRPr="00176715" w:rsidRDefault="00176715" w:rsidP="00176715">
      <w:r w:rsidRPr="00176715">
        <w:t>where</w:t>
      </w:r>
    </w:p>
    <w:p w14:paraId="0485F41C" w14:textId="77777777" w:rsidR="00176715" w:rsidRPr="00176715" w:rsidRDefault="00176715" w:rsidP="00176715">
      <w:r w:rsidRPr="00176715">
        <w:rPr>
          <w:i/>
          <w:iCs/>
        </w:rPr>
        <w:t>N</w:t>
      </w:r>
      <w:r w:rsidRPr="00176715">
        <w:t> = population size</w:t>
      </w:r>
    </w:p>
    <w:p w14:paraId="21F280E2" w14:textId="77777777" w:rsidR="00176715" w:rsidRPr="00176715" w:rsidRDefault="00176715" w:rsidP="00176715">
      <w:r w:rsidRPr="00176715">
        <w:rPr>
          <w:i/>
          <w:iCs/>
        </w:rPr>
        <w:t>n</w:t>
      </w:r>
      <w:r w:rsidRPr="00176715">
        <w:t> = sample size</w:t>
      </w:r>
    </w:p>
    <w:p w14:paraId="6F47261B" w14:textId="77777777" w:rsidR="00176715" w:rsidRPr="00176715" w:rsidRDefault="00176715" w:rsidP="00176715">
      <w:r w:rsidRPr="00176715">
        <w:t>For example, each time a die, which has six sides, is rolled, the outcomes are independent (with replacement) of the previous roll. If a die is rolled three times in succession, how many different outcomes can occur? That is, what is the size of the sample space for this experiment? The size of the population, </w:t>
      </w:r>
      <w:r w:rsidRPr="00176715">
        <w:rPr>
          <w:i/>
          <w:iCs/>
        </w:rPr>
        <w:t>N</w:t>
      </w:r>
      <w:r w:rsidRPr="00176715">
        <w:t>, is 6, the six sides of the die. We are sampling three dice rolls, </w:t>
      </w:r>
      <w:r w:rsidRPr="00176715">
        <w:rPr>
          <w:i/>
          <w:iCs/>
        </w:rPr>
        <w:t>n</w:t>
      </w:r>
      <w:r w:rsidRPr="00176715">
        <w:t> = 3. The sample space is</w:t>
      </w:r>
    </w:p>
    <w:p w14:paraId="178DC901" w14:textId="77777777" w:rsidR="00176715" w:rsidRPr="00176715" w:rsidRDefault="00176715" w:rsidP="00176715">
      <w:r w:rsidRPr="00176715">
        <w:t>(</w:t>
      </w:r>
      <w:r w:rsidRPr="00176715">
        <w:rPr>
          <w:i/>
          <w:iCs/>
        </w:rPr>
        <w:t>N</w:t>
      </w:r>
      <w:r w:rsidRPr="00176715">
        <w:t>)</w:t>
      </w:r>
      <w:r w:rsidRPr="00176715">
        <w:rPr>
          <w:b/>
          <w:bCs/>
          <w:i/>
          <w:iCs/>
          <w:vertAlign w:val="superscript"/>
        </w:rPr>
        <w:t>n</w:t>
      </w:r>
      <w:r w:rsidRPr="00176715">
        <w:t> = (6)</w:t>
      </w:r>
      <w:r w:rsidRPr="00176715">
        <w:rPr>
          <w:b/>
          <w:bCs/>
          <w:vertAlign w:val="superscript"/>
        </w:rPr>
        <w:t>3</w:t>
      </w:r>
      <w:r w:rsidRPr="00176715">
        <w:t> = 216</w:t>
      </w:r>
    </w:p>
    <w:p w14:paraId="3564F41F" w14:textId="77777777" w:rsidR="00176715" w:rsidRPr="00176715" w:rsidRDefault="00176715" w:rsidP="00176715">
      <w:r w:rsidRPr="00176715">
        <w:t>Suppose in a lottery six numbers are drawn from the digits 0 through 9, with replacement (digits can be reused). How many different groupings of six numbers can be drawn? </w:t>
      </w:r>
      <w:r w:rsidRPr="00176715">
        <w:rPr>
          <w:i/>
          <w:iCs/>
        </w:rPr>
        <w:t>N</w:t>
      </w:r>
      <w:r w:rsidRPr="00176715">
        <w:t> is the population of 10 numbers (0 through 9) and </w:t>
      </w:r>
      <w:r w:rsidRPr="00176715">
        <w:rPr>
          <w:i/>
          <w:iCs/>
        </w:rPr>
        <w:t>n</w:t>
      </w:r>
      <w:r w:rsidRPr="00176715">
        <w:t> is the sample size, six numbers.</w:t>
      </w:r>
    </w:p>
    <w:p w14:paraId="7CF60B0C" w14:textId="77777777" w:rsidR="00176715" w:rsidRPr="00176715" w:rsidRDefault="00176715" w:rsidP="00176715">
      <w:r w:rsidRPr="00176715">
        <w:t>(</w:t>
      </w:r>
      <w:r w:rsidRPr="00176715">
        <w:rPr>
          <w:i/>
          <w:iCs/>
        </w:rPr>
        <w:t>N</w:t>
      </w:r>
      <w:r w:rsidRPr="00176715">
        <w:t>)</w:t>
      </w:r>
      <w:r w:rsidRPr="00176715">
        <w:rPr>
          <w:b/>
          <w:bCs/>
          <w:i/>
          <w:iCs/>
          <w:vertAlign w:val="superscript"/>
        </w:rPr>
        <w:t>n</w:t>
      </w:r>
      <w:r w:rsidRPr="00176715">
        <w:t> = (10)</w:t>
      </w:r>
      <w:r w:rsidRPr="00176715">
        <w:rPr>
          <w:b/>
          <w:bCs/>
          <w:vertAlign w:val="superscript"/>
        </w:rPr>
        <w:t>6</w:t>
      </w:r>
      <w:r w:rsidRPr="00176715">
        <w:t> = 1,000,000</w:t>
      </w:r>
    </w:p>
    <w:p w14:paraId="0612B7A2" w14:textId="77777777" w:rsidR="00176715" w:rsidRPr="00176715" w:rsidRDefault="00176715" w:rsidP="00176715">
      <w:r w:rsidRPr="00176715">
        <w:t>That is, a million six-digit numbers are available!</w:t>
      </w:r>
    </w:p>
    <w:p w14:paraId="171B8776" w14:textId="77777777" w:rsidR="00176715" w:rsidRPr="00176715" w:rsidRDefault="00176715" w:rsidP="00176715">
      <w:pPr>
        <w:rPr>
          <w:b/>
          <w:bCs/>
        </w:rPr>
      </w:pPr>
      <w:r w:rsidRPr="00176715">
        <w:rPr>
          <w:b/>
          <w:bCs/>
        </w:rPr>
        <w:t>Combinations: Sampling from a Population Without Replacement</w:t>
      </w:r>
    </w:p>
    <w:p w14:paraId="162889E5" w14:textId="77777777" w:rsidR="00176715" w:rsidRPr="00176715" w:rsidRDefault="00176715" w:rsidP="00176715">
      <w:r w:rsidRPr="00176715">
        <w:t>The third counting method uses </w:t>
      </w:r>
      <w:r w:rsidRPr="00176715">
        <w:rPr>
          <w:b/>
          <w:bCs/>
        </w:rPr>
        <w:t>combinations</w:t>
      </w:r>
      <w:r w:rsidRPr="00176715">
        <w:t>, sampling </w:t>
      </w:r>
      <w:r w:rsidRPr="00176715">
        <w:rPr>
          <w:i/>
          <w:iCs/>
        </w:rPr>
        <w:t>n</w:t>
      </w:r>
      <w:r w:rsidRPr="00176715">
        <w:t> items from a population of size </w:t>
      </w:r>
      <w:r w:rsidRPr="00176715">
        <w:rPr>
          <w:i/>
          <w:iCs/>
        </w:rPr>
        <w:t>N</w:t>
      </w:r>
      <w:r w:rsidRPr="00176715">
        <w:t> without replacement provides</w:t>
      </w:r>
    </w:p>
    <w:p w14:paraId="2C3EC95E" w14:textId="286523F7" w:rsidR="00176715" w:rsidRPr="00176715" w:rsidRDefault="00176715" w:rsidP="00176715">
      <w:r w:rsidRPr="00176715">
        <w:lastRenderedPageBreak/>
        <w:drawing>
          <wp:inline distT="0" distB="0" distL="0" distR="0" wp14:anchorId="73484443" wp14:editId="75C88361">
            <wp:extent cx="1609725" cy="352425"/>
            <wp:effectExtent l="0" t="0" r="9525" b="9525"/>
            <wp:docPr id="701975228" name="Picture 4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14:paraId="7FBFF74F" w14:textId="77777777" w:rsidR="00176715" w:rsidRPr="00176715" w:rsidRDefault="00176715" w:rsidP="00176715">
      <w:r w:rsidRPr="00176715">
        <w:t>possibilities.</w:t>
      </w:r>
    </w:p>
    <w:p w14:paraId="027F7B94" w14:textId="77777777" w:rsidR="00176715" w:rsidRPr="00176715" w:rsidRDefault="00176715" w:rsidP="00176715">
      <w:r w:rsidRPr="00176715">
        <w:t>For example, suppose a small law firm has 16 employees and three are to be selected randomly to represent the company at the annual meeting of the American Bar Association. How many different combinations of lawyers could be sent to the meeting? This situation does not allow sampling with replacement because three </w:t>
      </w:r>
      <w:r w:rsidRPr="00176715">
        <w:rPr>
          <w:i/>
          <w:iCs/>
        </w:rPr>
        <w:t>different</w:t>
      </w:r>
      <w:r w:rsidRPr="00176715">
        <w:t> lawyers will be selected to go. This problem is solved by using combinations. </w:t>
      </w:r>
      <w:r w:rsidRPr="00176715">
        <w:rPr>
          <w:i/>
          <w:iCs/>
        </w:rPr>
        <w:t>N</w:t>
      </w:r>
      <w:r w:rsidRPr="00176715">
        <w:t> = 16 and </w:t>
      </w:r>
      <w:r w:rsidRPr="00176715">
        <w:rPr>
          <w:i/>
          <w:iCs/>
        </w:rPr>
        <w:t>n</w:t>
      </w:r>
      <w:r w:rsidRPr="00176715">
        <w:t> = 3, so</w:t>
      </w:r>
    </w:p>
    <w:p w14:paraId="6FB48334" w14:textId="0209507F" w:rsidR="00176715" w:rsidRPr="00176715" w:rsidRDefault="00176715" w:rsidP="00176715">
      <w:r w:rsidRPr="00176715">
        <w:drawing>
          <wp:inline distT="0" distB="0" distL="0" distR="0" wp14:anchorId="366FC031" wp14:editId="2D611FAF">
            <wp:extent cx="1581150" cy="295275"/>
            <wp:effectExtent l="0" t="0" r="0" b="9525"/>
            <wp:docPr id="2013618863" name="Picture 4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81150" cy="295275"/>
                    </a:xfrm>
                    <a:prstGeom prst="rect">
                      <a:avLst/>
                    </a:prstGeom>
                    <a:noFill/>
                    <a:ln>
                      <a:noFill/>
                    </a:ln>
                  </pic:spPr>
                </pic:pic>
              </a:graphicData>
            </a:graphic>
          </wp:inline>
        </w:drawing>
      </w:r>
    </w:p>
    <w:p w14:paraId="7B1A42B2" w14:textId="77777777" w:rsidR="00176715" w:rsidRPr="00176715" w:rsidRDefault="00176715" w:rsidP="00176715">
      <w:r w:rsidRPr="00176715">
        <w:t>A total of 560 combinations of three lawyers could be chosen to represent the firm.</w:t>
      </w:r>
    </w:p>
    <w:p w14:paraId="397DB1A8" w14:textId="77777777" w:rsidR="00176715" w:rsidRPr="00176715" w:rsidRDefault="00176715" w:rsidP="00176715">
      <w:pPr>
        <w:rPr>
          <w:b/>
          <w:bCs/>
        </w:rPr>
      </w:pPr>
      <w:r w:rsidRPr="00176715">
        <w:rPr>
          <w:b/>
          <w:bCs/>
        </w:rPr>
        <w:t>4.3 PROBLEMS</w:t>
      </w:r>
    </w:p>
    <w:p w14:paraId="261551C6" w14:textId="77777777" w:rsidR="00176715" w:rsidRPr="00176715" w:rsidRDefault="00176715" w:rsidP="00176715">
      <w:pPr>
        <w:numPr>
          <w:ilvl w:val="0"/>
          <w:numId w:val="98"/>
        </w:numPr>
      </w:pPr>
      <w:r w:rsidRPr="00176715">
        <w:rPr>
          <w:b/>
          <w:bCs/>
        </w:rPr>
        <w:t>4.1</w:t>
      </w:r>
      <w:r w:rsidRPr="00176715">
        <w:t> A supplier shipped a lot of six parts to a company. The lot contained three defective parts. Suppose the customer decided to randomly select two parts and test them for defects. How large a sample space is the customer potentially working with? List the sample space. Using the sample space list, determine the probability that the customer will select a sample with exactly one defect.</w:t>
      </w:r>
    </w:p>
    <w:p w14:paraId="1AEEE74F" w14:textId="77777777" w:rsidR="00176715" w:rsidRPr="00176715" w:rsidRDefault="00176715" w:rsidP="00176715">
      <w:pPr>
        <w:numPr>
          <w:ilvl w:val="0"/>
          <w:numId w:val="98"/>
        </w:numPr>
      </w:pPr>
      <w:r w:rsidRPr="00176715">
        <w:rPr>
          <w:b/>
          <w:bCs/>
        </w:rPr>
        <w:t>4.2</w:t>
      </w:r>
      <w:r w:rsidRPr="00176715">
        <w:t> Given A = {1, 3, 5, 7, 8, 9}, B = {2, 4, 7, 9}, and C = {1, 2, 3, 4, 7}, solve the following.</w:t>
      </w:r>
    </w:p>
    <w:p w14:paraId="5A2C7506" w14:textId="77777777" w:rsidR="00176715" w:rsidRPr="00176715" w:rsidRDefault="00176715" w:rsidP="00176715">
      <w:pPr>
        <w:numPr>
          <w:ilvl w:val="1"/>
          <w:numId w:val="99"/>
        </w:numPr>
      </w:pPr>
      <w:r w:rsidRPr="00176715">
        <w:t>A</w:t>
      </w:r>
      <w:r w:rsidRPr="00176715">
        <w:rPr>
          <w:rFonts w:ascii="Cambria Math" w:hAnsi="Cambria Math" w:cs="Cambria Math"/>
        </w:rPr>
        <w:t>∪</w:t>
      </w:r>
      <w:r w:rsidRPr="00176715">
        <w:t>C=_____</w:t>
      </w:r>
    </w:p>
    <w:p w14:paraId="76925146" w14:textId="77777777" w:rsidR="00176715" w:rsidRPr="00176715" w:rsidRDefault="00176715" w:rsidP="00176715">
      <w:pPr>
        <w:numPr>
          <w:ilvl w:val="1"/>
          <w:numId w:val="100"/>
        </w:numPr>
      </w:pPr>
      <w:r w:rsidRPr="00176715">
        <w:t>A∩B=_____</w:t>
      </w:r>
    </w:p>
    <w:p w14:paraId="6644F26C" w14:textId="77777777" w:rsidR="00176715" w:rsidRPr="00176715" w:rsidRDefault="00176715" w:rsidP="00176715">
      <w:pPr>
        <w:numPr>
          <w:ilvl w:val="1"/>
          <w:numId w:val="101"/>
        </w:numPr>
      </w:pPr>
      <w:r w:rsidRPr="00176715">
        <w:t>A∩C=_____</w:t>
      </w:r>
    </w:p>
    <w:p w14:paraId="7E150D25" w14:textId="77777777" w:rsidR="00176715" w:rsidRPr="00176715" w:rsidRDefault="00176715" w:rsidP="00176715">
      <w:pPr>
        <w:numPr>
          <w:ilvl w:val="1"/>
          <w:numId w:val="102"/>
        </w:numPr>
      </w:pPr>
      <w:r w:rsidRPr="00176715">
        <w:t>A</w:t>
      </w:r>
      <w:r w:rsidRPr="00176715">
        <w:rPr>
          <w:rFonts w:ascii="Cambria Math" w:hAnsi="Cambria Math" w:cs="Cambria Math"/>
        </w:rPr>
        <w:t>∪</w:t>
      </w:r>
      <w:r w:rsidRPr="00176715">
        <w:t>B</w:t>
      </w:r>
      <w:r w:rsidRPr="00176715">
        <w:rPr>
          <w:rFonts w:ascii="Cambria Math" w:hAnsi="Cambria Math" w:cs="Cambria Math"/>
        </w:rPr>
        <w:t>∪</w:t>
      </w:r>
      <w:r w:rsidRPr="00176715">
        <w:t>C=_____</w:t>
      </w:r>
    </w:p>
    <w:p w14:paraId="08A64493" w14:textId="77777777" w:rsidR="00176715" w:rsidRPr="00176715" w:rsidRDefault="00176715" w:rsidP="00176715">
      <w:pPr>
        <w:numPr>
          <w:ilvl w:val="1"/>
          <w:numId w:val="103"/>
        </w:numPr>
      </w:pPr>
      <w:r w:rsidRPr="00176715">
        <w:t>A∩B∩C=_____</w:t>
      </w:r>
    </w:p>
    <w:p w14:paraId="6DA15FE4" w14:textId="77777777" w:rsidR="00176715" w:rsidRPr="00176715" w:rsidRDefault="00176715" w:rsidP="00176715">
      <w:pPr>
        <w:numPr>
          <w:ilvl w:val="1"/>
          <w:numId w:val="104"/>
        </w:numPr>
      </w:pPr>
      <w:r w:rsidRPr="00176715">
        <w:t>(A</w:t>
      </w:r>
      <w:r w:rsidRPr="00176715">
        <w:rPr>
          <w:rFonts w:ascii="Cambria Math" w:hAnsi="Cambria Math" w:cs="Cambria Math"/>
        </w:rPr>
        <w:t>∪</w:t>
      </w:r>
      <w:r w:rsidRPr="00176715">
        <w:t>B)</w:t>
      </w:r>
      <w:r w:rsidRPr="00176715">
        <w:rPr>
          <w:rFonts w:ascii="Aptos" w:hAnsi="Aptos" w:cs="Aptos"/>
        </w:rPr>
        <w:t>∩</w:t>
      </w:r>
      <w:r w:rsidRPr="00176715">
        <w:t>C=_____</w:t>
      </w:r>
    </w:p>
    <w:p w14:paraId="62E89946" w14:textId="77777777" w:rsidR="00176715" w:rsidRPr="00176715" w:rsidRDefault="00176715" w:rsidP="00176715">
      <w:pPr>
        <w:numPr>
          <w:ilvl w:val="1"/>
          <w:numId w:val="105"/>
        </w:numPr>
      </w:pPr>
      <w:r w:rsidRPr="00176715">
        <w:t>(A∩C)</w:t>
      </w:r>
      <w:r w:rsidRPr="00176715">
        <w:rPr>
          <w:rFonts w:ascii="Cambria Math" w:hAnsi="Cambria Math" w:cs="Cambria Math"/>
        </w:rPr>
        <w:t>∪</w:t>
      </w:r>
      <w:r w:rsidRPr="00176715">
        <w:t>(A</w:t>
      </w:r>
      <w:r w:rsidRPr="00176715">
        <w:rPr>
          <w:rFonts w:ascii="Aptos" w:hAnsi="Aptos" w:cs="Aptos"/>
        </w:rPr>
        <w:t>∩</w:t>
      </w:r>
      <w:r w:rsidRPr="00176715">
        <w:t>B)=_____</w:t>
      </w:r>
    </w:p>
    <w:p w14:paraId="104CFE8E" w14:textId="77777777" w:rsidR="00176715" w:rsidRPr="00176715" w:rsidRDefault="00176715" w:rsidP="00176715">
      <w:pPr>
        <w:numPr>
          <w:ilvl w:val="1"/>
          <w:numId w:val="106"/>
        </w:numPr>
      </w:pPr>
      <w:r w:rsidRPr="00176715">
        <w:t>A or B =_____</w:t>
      </w:r>
    </w:p>
    <w:p w14:paraId="74CE452E" w14:textId="77777777" w:rsidR="00176715" w:rsidRPr="00176715" w:rsidRDefault="00176715" w:rsidP="00176715">
      <w:pPr>
        <w:numPr>
          <w:ilvl w:val="1"/>
          <w:numId w:val="107"/>
        </w:numPr>
      </w:pPr>
      <w:r w:rsidRPr="00176715">
        <w:t>B and A = _____</w:t>
      </w:r>
    </w:p>
    <w:p w14:paraId="2840ED60" w14:textId="77777777" w:rsidR="00176715" w:rsidRPr="00176715" w:rsidRDefault="00176715" w:rsidP="00176715">
      <w:pPr>
        <w:numPr>
          <w:ilvl w:val="0"/>
          <w:numId w:val="98"/>
        </w:numPr>
      </w:pPr>
      <w:r w:rsidRPr="00176715">
        <w:rPr>
          <w:b/>
          <w:bCs/>
        </w:rPr>
        <w:t>4.3</w:t>
      </w:r>
      <w:r w:rsidRPr="00176715">
        <w:t> If a population consists of the positive even numbers through 30 and if A = {2, 6, 12, 24}, what is A'?</w:t>
      </w:r>
    </w:p>
    <w:p w14:paraId="5DDF327F" w14:textId="77777777" w:rsidR="00176715" w:rsidRPr="00176715" w:rsidRDefault="00176715" w:rsidP="00176715">
      <w:pPr>
        <w:numPr>
          <w:ilvl w:val="0"/>
          <w:numId w:val="98"/>
        </w:numPr>
      </w:pPr>
      <w:r w:rsidRPr="00176715">
        <w:rPr>
          <w:b/>
          <w:bCs/>
        </w:rPr>
        <w:lastRenderedPageBreak/>
        <w:t>4.4</w:t>
      </w:r>
      <w:r w:rsidRPr="00176715">
        <w:t> A company's customer service 800 telephone system is set up so that the caller has six options. Each of these six options leads to a menu with four options. For each of these four options, three more options are available. For each of these three options, another three options are presented. If a person calls the 800 number for assistance, how many total options are possible?</w:t>
      </w:r>
    </w:p>
    <w:p w14:paraId="56A11BEF" w14:textId="77777777" w:rsidR="00176715" w:rsidRPr="00176715" w:rsidRDefault="00176715" w:rsidP="00176715">
      <w:pPr>
        <w:numPr>
          <w:ilvl w:val="0"/>
          <w:numId w:val="98"/>
        </w:numPr>
      </w:pPr>
      <w:r w:rsidRPr="00176715">
        <w:rPr>
          <w:b/>
          <w:bCs/>
        </w:rPr>
        <w:t>4.5</w:t>
      </w:r>
      <w:r w:rsidRPr="00176715">
        <w:t> A bin contains six parts. Two of the parts are defective and four are acceptable. If three of the six parts are selected from the bin, how large is the sample space? Which counting rule did you use, and why? For this sample space, what is the probability that exactly one of the three sampled parts is defective?</w:t>
      </w:r>
    </w:p>
    <w:p w14:paraId="7DB98BF1" w14:textId="77777777" w:rsidR="00176715" w:rsidRPr="00176715" w:rsidRDefault="00176715" w:rsidP="00176715">
      <w:pPr>
        <w:numPr>
          <w:ilvl w:val="0"/>
          <w:numId w:val="98"/>
        </w:numPr>
      </w:pPr>
      <w:r w:rsidRPr="00176715">
        <w:rPr>
          <w:b/>
          <w:bCs/>
        </w:rPr>
        <w:t>4.6</w:t>
      </w:r>
      <w:r w:rsidRPr="00176715">
        <w:t> A company places a seven-digit serial number on each part that is made. Each digit of the serial number can be any number from 0 through 9. Digits can be repeated in the serial number. How many different serial numbers are possible?</w:t>
      </w:r>
    </w:p>
    <w:p w14:paraId="523AA0E0" w14:textId="77777777" w:rsidR="00176715" w:rsidRPr="00176715" w:rsidRDefault="00176715" w:rsidP="00176715">
      <w:pPr>
        <w:numPr>
          <w:ilvl w:val="0"/>
          <w:numId w:val="98"/>
        </w:numPr>
      </w:pPr>
      <w:r w:rsidRPr="00176715">
        <w:rPr>
          <w:b/>
          <w:bCs/>
        </w:rPr>
        <w:t>4.7</w:t>
      </w:r>
      <w:r w:rsidRPr="00176715">
        <w:t> A small company has 20 employees. Six of these employees will be selected randomly to be interviewed as part of an employee satisfaction program. How many different groups of six can be selected?</w:t>
      </w:r>
    </w:p>
    <w:p w14:paraId="2E3A82D3" w14:textId="77777777" w:rsidR="00176715" w:rsidRPr="00176715" w:rsidRDefault="00176715" w:rsidP="00176715">
      <w:pPr>
        <w:rPr>
          <w:b/>
          <w:bCs/>
        </w:rPr>
      </w:pPr>
      <w:r w:rsidRPr="00176715">
        <w:rPr>
          <w:b/>
          <w:bCs/>
        </w:rPr>
        <w:t>4.4 MARGINAL, UNION, JOINT, AND CONDITIONAL PROBABILITIES</w:t>
      </w:r>
    </w:p>
    <w:p w14:paraId="15B99D24" w14:textId="77777777" w:rsidR="00176715" w:rsidRPr="00176715" w:rsidRDefault="00176715" w:rsidP="00176715">
      <w:r w:rsidRPr="00176715">
        <w:t>Four particular types of probability are presented in this chapter. The first type is </w:t>
      </w:r>
      <w:r w:rsidRPr="00176715">
        <w:rPr>
          <w:b/>
          <w:bCs/>
        </w:rPr>
        <w:t>marginal probability</w:t>
      </w:r>
      <w:r w:rsidRPr="00176715">
        <w:t>. Marginal probability is denoted </w:t>
      </w:r>
      <w:r w:rsidRPr="00176715">
        <w:rPr>
          <w:i/>
          <w:iCs/>
        </w:rPr>
        <w:t>P</w:t>
      </w:r>
      <w:r w:rsidRPr="00176715">
        <w:t> ( </w:t>
      </w:r>
      <w:r w:rsidRPr="00176715">
        <w:rPr>
          <w:i/>
          <w:iCs/>
        </w:rPr>
        <w:t>E</w:t>
      </w:r>
      <w:r w:rsidRPr="00176715">
        <w:t>), where </w:t>
      </w:r>
      <w:r w:rsidRPr="00176715">
        <w:rPr>
          <w:i/>
          <w:iCs/>
        </w:rPr>
        <w:t>E</w:t>
      </w:r>
      <w:r w:rsidRPr="00176715">
        <w:t> is some event. A marginal probability is usually </w:t>
      </w:r>
      <w:r w:rsidRPr="00176715">
        <w:rPr>
          <w:i/>
          <w:iCs/>
        </w:rPr>
        <w:t>computed by dividing some subtotal by the whole</w:t>
      </w:r>
      <w:r w:rsidRPr="00176715">
        <w:t>. An example of marginal probability is the probability that a person owns a Ford car. This probability is computed by dividing the number of Ford owners by the total number of car owners. The probability of a person wearing glasses is also a marginal probability. This probability is computed by dividing the number of people wearing glasses by the total number of people.</w:t>
      </w:r>
    </w:p>
    <w:p w14:paraId="0CCE224E" w14:textId="77777777" w:rsidR="00176715" w:rsidRPr="00176715" w:rsidRDefault="00176715" w:rsidP="00176715">
      <w:r w:rsidRPr="00176715">
        <w:t>A second type of probability is the union of two events. Union probability is denoted </w:t>
      </w:r>
      <w:r w:rsidRPr="00176715">
        <w:rPr>
          <w:i/>
          <w:iCs/>
        </w:rPr>
        <w:t>P</w:t>
      </w:r>
      <w:r w:rsidRPr="00176715">
        <w:t> (</w:t>
      </w:r>
      <w:r w:rsidRPr="00176715">
        <w:rPr>
          <w:i/>
          <w:iCs/>
        </w:rPr>
        <w:t>E</w:t>
      </w:r>
      <w:r w:rsidRPr="00176715">
        <w:rPr>
          <w:b/>
          <w:bCs/>
          <w:vertAlign w:val="subscript"/>
        </w:rPr>
        <w:t>1</w:t>
      </w:r>
      <w:r w:rsidRPr="00176715">
        <w:t> </w:t>
      </w:r>
      <w:r w:rsidRPr="00176715">
        <w:rPr>
          <w:rFonts w:ascii="Cambria Math" w:hAnsi="Cambria Math" w:cs="Cambria Math"/>
        </w:rPr>
        <w:t>∪</w:t>
      </w:r>
      <w:r w:rsidRPr="00176715">
        <w:rPr>
          <w:rFonts w:ascii="Aptos" w:hAnsi="Aptos" w:cs="Aptos"/>
        </w:rPr>
        <w:t> </w:t>
      </w:r>
      <w:r w:rsidRPr="00176715">
        <w:rPr>
          <w:i/>
          <w:iCs/>
        </w:rPr>
        <w:t>E</w:t>
      </w:r>
      <w:r w:rsidRPr="00176715">
        <w:rPr>
          <w:b/>
          <w:bCs/>
          <w:vertAlign w:val="subscript"/>
        </w:rPr>
        <w:t>2</w:t>
      </w:r>
      <w:r w:rsidRPr="00176715">
        <w:t>), where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are two events. </w:t>
      </w:r>
      <w:r w:rsidRPr="00176715">
        <w:rPr>
          <w:i/>
          <w:iCs/>
        </w:rPr>
        <w:t>P</w:t>
      </w:r>
      <w:r w:rsidRPr="00176715">
        <w:t> (</w:t>
      </w:r>
      <w:r w:rsidRPr="00176715">
        <w:rPr>
          <w:i/>
          <w:iCs/>
        </w:rPr>
        <w:t>E</w:t>
      </w:r>
      <w:r w:rsidRPr="00176715">
        <w:rPr>
          <w:b/>
          <w:bCs/>
          <w:vertAlign w:val="subscript"/>
        </w:rPr>
        <w:t>1</w:t>
      </w:r>
      <w:r w:rsidRPr="00176715">
        <w:t> </w:t>
      </w:r>
      <w:r w:rsidRPr="00176715">
        <w:rPr>
          <w:rFonts w:ascii="Cambria Math" w:hAnsi="Cambria Math" w:cs="Cambria Math"/>
        </w:rPr>
        <w:t>∪</w:t>
      </w:r>
      <w:r w:rsidRPr="00176715">
        <w:rPr>
          <w:rFonts w:ascii="Aptos" w:hAnsi="Aptos" w:cs="Aptos"/>
        </w:rPr>
        <w:t> </w:t>
      </w:r>
      <w:r w:rsidRPr="00176715">
        <w:rPr>
          <w:i/>
          <w:iCs/>
        </w:rPr>
        <w:t>E</w:t>
      </w:r>
      <w:r w:rsidRPr="00176715">
        <w:rPr>
          <w:b/>
          <w:bCs/>
          <w:vertAlign w:val="subscript"/>
        </w:rPr>
        <w:t>2</w:t>
      </w:r>
      <w:r w:rsidRPr="00176715">
        <w:t>) is the probability that </w:t>
      </w:r>
      <w:r w:rsidRPr="00176715">
        <w:rPr>
          <w:i/>
          <w:iCs/>
        </w:rPr>
        <w:t>E</w:t>
      </w:r>
      <w:r w:rsidRPr="00176715">
        <w:rPr>
          <w:b/>
          <w:bCs/>
          <w:vertAlign w:val="subscript"/>
        </w:rPr>
        <w:t>1</w:t>
      </w:r>
      <w:r w:rsidRPr="00176715">
        <w:t> will occur or that </w:t>
      </w:r>
      <w:r w:rsidRPr="00176715">
        <w:rPr>
          <w:i/>
          <w:iCs/>
        </w:rPr>
        <w:t>E</w:t>
      </w:r>
      <w:r w:rsidRPr="00176715">
        <w:rPr>
          <w:b/>
          <w:bCs/>
          <w:vertAlign w:val="subscript"/>
        </w:rPr>
        <w:t>2</w:t>
      </w:r>
      <w:r w:rsidRPr="00176715">
        <w:t> will occur or that both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will occur. An example of union probability is the probability that a person owns a Ford or a Chevrolet. To qualify for the union, the person only has to have at least one of these cars. Another example is the probability of a person wearing glasses or having red hair. All people wearing glasses are included in the union, along with all redheads and all redheads who wear glasses. In a company, the probability that a person is male or a clerical worker is a union probability. A person qualifies for the union by being male or by being a clerical worker or by being both (a male clerical worker).</w:t>
      </w:r>
    </w:p>
    <w:p w14:paraId="5B06D4F7" w14:textId="77777777" w:rsidR="00176715" w:rsidRPr="00176715" w:rsidRDefault="00176715" w:rsidP="00176715">
      <w:r w:rsidRPr="00176715">
        <w:t>A third type of probability is the intersection of two events, or joint probability. The joint probability of events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occurring is denoted </w:t>
      </w:r>
      <w:r w:rsidRPr="00176715">
        <w:rPr>
          <w:i/>
          <w:iCs/>
        </w:rPr>
        <w:t>P</w:t>
      </w:r>
      <w:r w:rsidRPr="00176715">
        <w:t> (</w:t>
      </w:r>
      <w:r w:rsidRPr="00176715">
        <w:rPr>
          <w:i/>
          <w:iCs/>
        </w:rPr>
        <w:t>E</w:t>
      </w:r>
      <w:r w:rsidRPr="00176715">
        <w:rPr>
          <w:b/>
          <w:bCs/>
          <w:vertAlign w:val="subscript"/>
        </w:rPr>
        <w:t>1</w:t>
      </w:r>
      <w:r w:rsidRPr="00176715">
        <w:t> ∩ </w:t>
      </w:r>
      <w:r w:rsidRPr="00176715">
        <w:rPr>
          <w:i/>
          <w:iCs/>
        </w:rPr>
        <w:t>E</w:t>
      </w:r>
      <w:r w:rsidRPr="00176715">
        <w:rPr>
          <w:b/>
          <w:bCs/>
          <w:vertAlign w:val="subscript"/>
        </w:rPr>
        <w:t>2</w:t>
      </w:r>
      <w:r w:rsidRPr="00176715">
        <w:t>). Sometimes </w:t>
      </w:r>
      <w:r w:rsidRPr="00176715">
        <w:rPr>
          <w:i/>
          <w:iCs/>
        </w:rPr>
        <w:t>P</w:t>
      </w:r>
      <w:r w:rsidRPr="00176715">
        <w:t> (</w:t>
      </w:r>
      <w:r w:rsidRPr="00176715">
        <w:rPr>
          <w:i/>
          <w:iCs/>
        </w:rPr>
        <w:t>E</w:t>
      </w:r>
      <w:r w:rsidRPr="00176715">
        <w:rPr>
          <w:b/>
          <w:bCs/>
          <w:vertAlign w:val="subscript"/>
        </w:rPr>
        <w:t>1</w:t>
      </w:r>
      <w:r w:rsidRPr="00176715">
        <w:t> ∩ </w:t>
      </w:r>
      <w:r w:rsidRPr="00176715">
        <w:rPr>
          <w:i/>
          <w:iCs/>
        </w:rPr>
        <w:t>E</w:t>
      </w:r>
      <w:r w:rsidRPr="00176715">
        <w:rPr>
          <w:b/>
          <w:bCs/>
          <w:vertAlign w:val="subscript"/>
        </w:rPr>
        <w:t>2</w:t>
      </w:r>
      <w:r w:rsidRPr="00176715">
        <w:t xml:space="preserve">) is read </w:t>
      </w:r>
      <w:r w:rsidRPr="00176715">
        <w:lastRenderedPageBreak/>
        <w:t>as the probability of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To qualify for the intersection, both events must occur. An example of joint probability is the probability of a person owning both a Ford and a Chevrolet. Owning one type of car is not sufficient. A second example of joint probability is the probability that a person is a redhead and wears glasses.</w:t>
      </w:r>
    </w:p>
    <w:p w14:paraId="3024DE46" w14:textId="77777777" w:rsidR="00176715" w:rsidRPr="00176715" w:rsidRDefault="00176715" w:rsidP="00176715">
      <w:r w:rsidRPr="00176715">
        <w:t>The fourth type is conditional probability. Conditional probability is denoted </w:t>
      </w:r>
      <w:r w:rsidRPr="00176715">
        <w:rPr>
          <w:i/>
          <w:iCs/>
        </w:rPr>
        <w:t>P</w:t>
      </w:r>
      <w:r w:rsidRPr="00176715">
        <w:t>(</w:t>
      </w:r>
      <w:r w:rsidRPr="00176715">
        <w:rPr>
          <w:i/>
          <w:iCs/>
        </w:rPr>
        <w:t>E</w:t>
      </w:r>
      <w:r w:rsidRPr="00176715">
        <w:rPr>
          <w:b/>
          <w:bCs/>
          <w:vertAlign w:val="subscript"/>
        </w:rPr>
        <w:t>1</w:t>
      </w:r>
      <w:r w:rsidRPr="00176715">
        <w:t> | </w:t>
      </w:r>
      <w:r w:rsidRPr="00176715">
        <w:rPr>
          <w:i/>
          <w:iCs/>
        </w:rPr>
        <w:t>E</w:t>
      </w:r>
      <w:r w:rsidRPr="00176715">
        <w:rPr>
          <w:b/>
          <w:bCs/>
          <w:vertAlign w:val="subscript"/>
        </w:rPr>
        <w:t>2</w:t>
      </w:r>
      <w:r w:rsidRPr="00176715">
        <w:t>). This expression is read: the probability that </w:t>
      </w:r>
      <w:r w:rsidRPr="00176715">
        <w:rPr>
          <w:i/>
          <w:iCs/>
        </w:rPr>
        <w:t>E</w:t>
      </w:r>
      <w:r w:rsidRPr="00176715">
        <w:rPr>
          <w:b/>
          <w:bCs/>
          <w:vertAlign w:val="subscript"/>
        </w:rPr>
        <w:t>1</w:t>
      </w:r>
      <w:r w:rsidRPr="00176715">
        <w:t> will occur given that </w:t>
      </w:r>
      <w:r w:rsidRPr="00176715">
        <w:rPr>
          <w:i/>
          <w:iCs/>
        </w:rPr>
        <w:t>E</w:t>
      </w:r>
      <w:r w:rsidRPr="00176715">
        <w:rPr>
          <w:b/>
          <w:bCs/>
          <w:vertAlign w:val="subscript"/>
        </w:rPr>
        <w:t>2</w:t>
      </w:r>
      <w:r w:rsidRPr="00176715">
        <w:t> is known to have occurred. Conditional probabilities involve knowledge of some prior information. The information that is known or given is written to the right of the vertical line in the probability statement. An example of conditional probability is the probability that a person owns a Chevrolet given that she owns a Ford. This conditional probability is only a measure of the proportion of Ford owners who have a Chevrolet—not the proportion of total car owners who own a Chevrolet. Conditional probabilities are computed by determining the number of items that have an outcome out of some subtotal of the population. In the car owner example, the possibilities are reduced to Ford owners, and then the number of Chevrolet owners out of those Ford owners is determined. Another example of a conditional probability is the probability that a worker in a company is a professional given that he is male. Of the four probability types, only conditional probability does not have the population total as its denominator. Conditional probabilities have a population subtotal in the denominator. </w:t>
      </w:r>
      <w:hyperlink r:id="rId210" w:anchor="fig4.6" w:history="1">
        <w:r w:rsidRPr="00176715">
          <w:rPr>
            <w:rStyle w:val="Hyperlink"/>
            <w:b/>
            <w:bCs/>
          </w:rPr>
          <w:t>Figure 4.6</w:t>
        </w:r>
      </w:hyperlink>
      <w:r w:rsidRPr="00176715">
        <w:t> summarizes these four types of probability.</w:t>
      </w:r>
    </w:p>
    <w:p w14:paraId="116FF568" w14:textId="77777777" w:rsidR="00176715" w:rsidRPr="00176715" w:rsidRDefault="00176715" w:rsidP="00176715">
      <w:r w:rsidRPr="00176715">
        <w:rPr>
          <w:b/>
          <w:bCs/>
        </w:rPr>
        <w:t>FIGURE 4.6</w:t>
      </w:r>
      <w:r w:rsidRPr="00176715">
        <w:t> Marginal, Union, Joint, and MarginalConditional Probabilities</w:t>
      </w:r>
    </w:p>
    <w:p w14:paraId="0F263F52" w14:textId="69BD6C0A" w:rsidR="00176715" w:rsidRPr="00176715" w:rsidRDefault="00176715" w:rsidP="00176715">
      <w:r w:rsidRPr="00176715">
        <w:drawing>
          <wp:inline distT="0" distB="0" distL="0" distR="0" wp14:anchorId="782CE965" wp14:editId="430674D8">
            <wp:extent cx="4619625" cy="3019425"/>
            <wp:effectExtent l="0" t="0" r="9525" b="9525"/>
            <wp:docPr id="1470095428" name="Picture 4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19625" cy="3019425"/>
                    </a:xfrm>
                    <a:prstGeom prst="rect">
                      <a:avLst/>
                    </a:prstGeom>
                    <a:noFill/>
                    <a:ln>
                      <a:noFill/>
                    </a:ln>
                  </pic:spPr>
                </pic:pic>
              </a:graphicData>
            </a:graphic>
          </wp:inline>
        </w:drawing>
      </w:r>
    </w:p>
    <w:p w14:paraId="4957EA88" w14:textId="77777777" w:rsidR="00176715" w:rsidRPr="00176715" w:rsidRDefault="00176715" w:rsidP="00176715">
      <w:r w:rsidRPr="00176715">
        <w:rPr>
          <w:b/>
          <w:bCs/>
        </w:rPr>
        <w:t>THINKING CRITICALLY ABOUT STATISTICS IN BUSINESS TODAY</w:t>
      </w:r>
    </w:p>
    <w:p w14:paraId="4CCD30A8" w14:textId="77777777" w:rsidR="00176715" w:rsidRPr="00176715" w:rsidRDefault="00176715" w:rsidP="00176715">
      <w:r w:rsidRPr="00176715">
        <w:rPr>
          <w:b/>
          <w:bCs/>
        </w:rPr>
        <w:lastRenderedPageBreak/>
        <w:t>Probabilities in the Dry Cleaning Business</w:t>
      </w:r>
    </w:p>
    <w:p w14:paraId="76D08148" w14:textId="77777777" w:rsidR="00176715" w:rsidRPr="00176715" w:rsidRDefault="00176715" w:rsidP="00176715">
      <w:r w:rsidRPr="00176715">
        <w:t>According to the International Fabricare Institute, about two-thirds or 67% of all dry cleaning customers are female, and 65% are married. Thirty-seven percent of dry cleaning customers use a cleaner that is within a mile of their home. Do dry cleaning customers care about coupons? Fifty-one percent of dry cleaning customers say that coupons or discounts are important, and in fact, 57% would try another cleaner if a discount were offered. Converting these percentages to proportions, each could be considered to be a marginal probability. For example, if a customer is randomly selected from the dry-cleaning industry, there is a .37 probability that he/she uses a dry cleaner within a mile of his/her home, </w:t>
      </w:r>
      <w:r w:rsidRPr="00176715">
        <w:rPr>
          <w:i/>
          <w:iCs/>
        </w:rPr>
        <w:t>P</w:t>
      </w:r>
      <w:r w:rsidRPr="00176715">
        <w:t>(≤ 1 mile) = .37.</w:t>
      </w:r>
    </w:p>
    <w:p w14:paraId="37FCA8B5" w14:textId="77777777" w:rsidR="00176715" w:rsidRPr="00176715" w:rsidRDefault="00176715" w:rsidP="00176715">
      <w:r w:rsidRPr="00176715">
        <w:t>Suppose further analysis shows that 55% of dry-cleaning customers are female and married. Converting this figure to probability results in the joint probability: </w:t>
      </w:r>
      <w:r w:rsidRPr="00176715">
        <w:rPr>
          <w:i/>
          <w:iCs/>
        </w:rPr>
        <w:t>P</w:t>
      </w:r>
      <w:r w:rsidRPr="00176715">
        <w:t> (F ∩ M) = .55. Subtracting this value from the .67 who are female, we can determine that 11% of dry cleaning customers are female and not married: </w:t>
      </w:r>
      <w:r w:rsidRPr="00176715">
        <w:rPr>
          <w:i/>
          <w:iCs/>
        </w:rPr>
        <w:t>P</w:t>
      </w:r>
      <w:r w:rsidRPr="00176715">
        <w:t> (F ∩ not M) = .11. Suppose 90% of those who say that coupons or discounts are important would try another cleaner if a discount were offered. This can be restated as a conditional probability: </w:t>
      </w:r>
      <w:r w:rsidRPr="00176715">
        <w:rPr>
          <w:i/>
          <w:iCs/>
        </w:rPr>
        <w:t>P</w:t>
      </w:r>
      <w:r w:rsidRPr="00176715">
        <w:t> (try another | coupons important) = .90.</w:t>
      </w:r>
    </w:p>
    <w:p w14:paraId="72E103D7" w14:textId="77777777" w:rsidR="00176715" w:rsidRPr="00176715" w:rsidRDefault="00176715" w:rsidP="00176715">
      <w:r w:rsidRPr="00176715">
        <w:t>Each of the four types of probabilities discussed in this chapter can be applied to the data on consumers in the drycleaner industry. Further breakdowns of these statistics using probabilities can offer insights into how to better serve dry-cleaning customers and how to better market drycleaning services and products.</w:t>
      </w:r>
    </w:p>
    <w:p w14:paraId="3D5D3203" w14:textId="77777777" w:rsidR="00176715" w:rsidRPr="00176715" w:rsidRDefault="00176715" w:rsidP="00176715">
      <w:r w:rsidRPr="00176715">
        <w:rPr>
          <w:b/>
          <w:bCs/>
        </w:rPr>
        <w:t>Things to Ponder</w:t>
      </w:r>
    </w:p>
    <w:p w14:paraId="3B546DF0" w14:textId="77777777" w:rsidR="00176715" w:rsidRPr="00176715" w:rsidRDefault="00176715" w:rsidP="00176715">
      <w:pPr>
        <w:numPr>
          <w:ilvl w:val="0"/>
          <w:numId w:val="108"/>
        </w:numPr>
      </w:pPr>
      <w:r w:rsidRPr="00176715">
        <w:t>Why do you think it is that two-thirds of all drycleaning customers are female? What are some of the factors? What could dry cleaners do to increase the number of male customers?</w:t>
      </w:r>
    </w:p>
    <w:p w14:paraId="310A69A7" w14:textId="77777777" w:rsidR="00176715" w:rsidRPr="00176715" w:rsidRDefault="00176715" w:rsidP="00176715">
      <w:pPr>
        <w:numPr>
          <w:ilvl w:val="0"/>
          <w:numId w:val="108"/>
        </w:numPr>
      </w:pPr>
      <w:r w:rsidRPr="00176715">
        <w:t>Sixty-five percent of customers at dry-cleaning establishments are married. Can you think of reasons why a smaller percentage of dry-cleaning customers are single? What could dry cleaners do to increase the number of single customers?</w:t>
      </w:r>
    </w:p>
    <w:p w14:paraId="778400DC" w14:textId="77777777" w:rsidR="00176715" w:rsidRPr="00176715" w:rsidRDefault="00176715" w:rsidP="00176715">
      <w:pPr>
        <w:rPr>
          <w:b/>
          <w:bCs/>
        </w:rPr>
      </w:pPr>
      <w:r w:rsidRPr="00176715">
        <w:rPr>
          <w:b/>
          <w:bCs/>
        </w:rPr>
        <w:t>4.5 ADDITION LAWS</w:t>
      </w:r>
    </w:p>
    <w:p w14:paraId="1E21E5EB" w14:textId="17618F90" w:rsidR="00176715" w:rsidRPr="00176715" w:rsidRDefault="00176715" w:rsidP="00176715">
      <w:r w:rsidRPr="00176715">
        <w:drawing>
          <wp:inline distT="0" distB="0" distL="0" distR="0" wp14:anchorId="6E02C079" wp14:editId="35F87306">
            <wp:extent cx="1314450" cy="542925"/>
            <wp:effectExtent l="0" t="0" r="0" b="9525"/>
            <wp:docPr id="698724770" name="Picture 4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xml:space="preserve"> Several tools are available for use in solving probability problems. These tools include sample space, tree diagrams, the laws of probability, joint probability tables, and insight. Because of the individuality and variety of probability problems, some </w:t>
      </w:r>
      <w:r w:rsidRPr="00176715">
        <w:lastRenderedPageBreak/>
        <w:t>techniques apply more readily in certain situations than in others. No best method is available for solving all probability problems. In some instances, the joint probability table lays out a problem in a readily solvable manner. In other cases, setting up the joint probability table is more difficult than solving the problem in another way. The probability laws almost always can be used to solve probability problems.</w:t>
      </w:r>
    </w:p>
    <w:p w14:paraId="157E34BA" w14:textId="77777777" w:rsidR="00176715" w:rsidRPr="00176715" w:rsidRDefault="00176715" w:rsidP="00176715">
      <w:r w:rsidRPr="00176715">
        <w:t>Four laws of probability are presented in this chapter: The addition laws, conditional probability, the multiplication laws, and Bayes' rule. The addition laws and the multiplication laws each have a general law and a special law.</w:t>
      </w:r>
    </w:p>
    <w:p w14:paraId="25B97A92" w14:textId="77777777" w:rsidR="00176715" w:rsidRPr="00176715" w:rsidRDefault="00176715" w:rsidP="00176715">
      <w:r w:rsidRPr="00176715">
        <w:t>The general law of addition is used to find the probability of the union of two events, </w:t>
      </w:r>
      <w:r w:rsidRPr="00176715">
        <w:rPr>
          <w:i/>
          <w:iCs/>
        </w:rPr>
        <w:t>P</w:t>
      </w:r>
      <w:r w:rsidRPr="00176715">
        <w:t>(</w:t>
      </w:r>
      <w:r w:rsidRPr="00176715">
        <w:rPr>
          <w:i/>
          <w:iCs/>
        </w:rPr>
        <w:t>X</w:t>
      </w:r>
      <w:r w:rsidRPr="00176715">
        <w:rPr>
          <w:rFonts w:ascii="Cambria Math" w:hAnsi="Cambria Math" w:cs="Cambria Math"/>
          <w:i/>
          <w:iCs/>
        </w:rPr>
        <w:t>∪</w:t>
      </w:r>
      <w:r w:rsidRPr="00176715">
        <w:rPr>
          <w:i/>
          <w:iCs/>
        </w:rPr>
        <w:t>Y</w:t>
      </w:r>
      <w:r w:rsidRPr="00176715">
        <w:t>). The expression </w:t>
      </w:r>
      <w:r w:rsidRPr="00176715">
        <w:rPr>
          <w:i/>
          <w:iCs/>
        </w:rPr>
        <w:t>P</w:t>
      </w:r>
      <w:r w:rsidRPr="00176715">
        <w:t>(</w:t>
      </w:r>
      <w:r w:rsidRPr="00176715">
        <w:rPr>
          <w:i/>
          <w:iCs/>
        </w:rPr>
        <w:t>X</w:t>
      </w:r>
      <w:r w:rsidRPr="00176715">
        <w:rPr>
          <w:rFonts w:ascii="Cambria Math" w:hAnsi="Cambria Math" w:cs="Cambria Math"/>
          <w:i/>
          <w:iCs/>
        </w:rPr>
        <w:t>∪</w:t>
      </w:r>
      <w:r w:rsidRPr="00176715">
        <w:rPr>
          <w:i/>
          <w:iCs/>
        </w:rPr>
        <w:t>Y</w:t>
      </w:r>
      <w:r w:rsidRPr="00176715">
        <w:t>) denotes the probability of </w:t>
      </w:r>
      <w:r w:rsidRPr="00176715">
        <w:rPr>
          <w:i/>
          <w:iCs/>
        </w:rPr>
        <w:t>X</w:t>
      </w:r>
      <w:r w:rsidRPr="00176715">
        <w:t> occurring or </w:t>
      </w:r>
      <w:r w:rsidRPr="00176715">
        <w:rPr>
          <w:i/>
          <w:iCs/>
        </w:rPr>
        <w:t>Y</w:t>
      </w:r>
      <w:r w:rsidRPr="00176715">
        <w:t> occurring or both </w:t>
      </w:r>
      <w:r w:rsidRPr="00176715">
        <w:rPr>
          <w:i/>
          <w:iCs/>
        </w:rPr>
        <w:t>X</w:t>
      </w:r>
      <w:r w:rsidRPr="00176715">
        <w:t> and </w:t>
      </w:r>
      <w:r w:rsidRPr="00176715">
        <w:rPr>
          <w:i/>
          <w:iCs/>
        </w:rPr>
        <w:t>Y</w:t>
      </w:r>
      <w:r w:rsidRPr="00176715">
        <w:t> occurring.</w:t>
      </w:r>
    </w:p>
    <w:p w14:paraId="579FF2F4" w14:textId="5D328BE0" w:rsidR="00176715" w:rsidRPr="00176715" w:rsidRDefault="00176715" w:rsidP="00176715">
      <w:r w:rsidRPr="00176715">
        <w:drawing>
          <wp:inline distT="0" distB="0" distL="0" distR="0" wp14:anchorId="7A9EDAAA" wp14:editId="4348DC27">
            <wp:extent cx="5943600" cy="425450"/>
            <wp:effectExtent l="0" t="0" r="0" b="0"/>
            <wp:docPr id="1346649450" name="Picture 4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25450"/>
                    </a:xfrm>
                    <a:prstGeom prst="rect">
                      <a:avLst/>
                    </a:prstGeom>
                    <a:noFill/>
                    <a:ln>
                      <a:noFill/>
                    </a:ln>
                  </pic:spPr>
                </pic:pic>
              </a:graphicData>
            </a:graphic>
          </wp:inline>
        </w:drawing>
      </w:r>
    </w:p>
    <w:p w14:paraId="2E385229" w14:textId="77777777" w:rsidR="00176715" w:rsidRPr="00176715" w:rsidRDefault="00176715" w:rsidP="00176715">
      <w:r w:rsidRPr="00176715">
        <w:t>Yankelovich Partners conducted a survey for the American Society of Interior Designers in which workers were asked which changes in office design would increase productivity. Respondents were allowed to answer more than one type of design change. The number one change that 70% of the workers said would increase productivity was reducing noise. In second place was more storage/filing space, selected by 67%. If one of the survey respondents was randomly selected and asked what office design changes would increase worker productivity, what is the probability that this person would select reducing noise </w:t>
      </w:r>
      <w:r w:rsidRPr="00176715">
        <w:rPr>
          <w:i/>
          <w:iCs/>
        </w:rPr>
        <w:t>or</w:t>
      </w:r>
      <w:r w:rsidRPr="00176715">
        <w:t> more storage/filing space?</w:t>
      </w:r>
    </w:p>
    <w:p w14:paraId="41B4A85D" w14:textId="77777777" w:rsidR="00176715" w:rsidRPr="00176715" w:rsidRDefault="00176715" w:rsidP="00176715">
      <w:r w:rsidRPr="00176715">
        <w:t>Let </w:t>
      </w:r>
      <w:r w:rsidRPr="00176715">
        <w:rPr>
          <w:i/>
          <w:iCs/>
        </w:rPr>
        <w:t>N</w:t>
      </w:r>
      <w:r w:rsidRPr="00176715">
        <w:t> represent the event “reducing noise.” Let </w:t>
      </w:r>
      <w:r w:rsidRPr="00176715">
        <w:rPr>
          <w:i/>
          <w:iCs/>
        </w:rPr>
        <w:t>S</w:t>
      </w:r>
      <w:r w:rsidRPr="00176715">
        <w:t> represent the event “more storage/ filing space.” The probability of a person responding with </w:t>
      </w:r>
      <w:r w:rsidRPr="00176715">
        <w:rPr>
          <w:i/>
          <w:iCs/>
        </w:rPr>
        <w:t>N or S</w:t>
      </w:r>
      <w:r w:rsidRPr="00176715">
        <w:t> can be symbolized statistically as a union probability by using the law of addition.</w:t>
      </w:r>
    </w:p>
    <w:p w14:paraId="4AABDDD6" w14:textId="77777777" w:rsidR="00176715" w:rsidRPr="00176715" w:rsidRDefault="00176715" w:rsidP="00176715">
      <w:r w:rsidRPr="00176715">
        <w:rPr>
          <w:i/>
          <w:iCs/>
        </w:rPr>
        <w:t>P</w:t>
      </w:r>
      <w:r w:rsidRPr="00176715">
        <w:t> (N</w:t>
      </w:r>
      <w:r w:rsidRPr="00176715">
        <w:rPr>
          <w:rFonts w:ascii="Cambria Math" w:hAnsi="Cambria Math" w:cs="Cambria Math"/>
        </w:rPr>
        <w:t>∪</w:t>
      </w:r>
      <w:r w:rsidRPr="00176715">
        <w:t>S)</w:t>
      </w:r>
    </w:p>
    <w:p w14:paraId="3E6A43B8" w14:textId="77777777" w:rsidR="00176715" w:rsidRPr="00176715" w:rsidRDefault="00176715" w:rsidP="00176715">
      <w:r w:rsidRPr="00176715">
        <w:t>To successfully satisfy the search for a person who responds with reducing noise </w:t>
      </w:r>
      <w:r w:rsidRPr="00176715">
        <w:rPr>
          <w:i/>
          <w:iCs/>
        </w:rPr>
        <w:t>or</w:t>
      </w:r>
      <w:r w:rsidRPr="00176715">
        <w:t> more storage/filing space, we need only find someone who wants </w:t>
      </w:r>
      <w:r w:rsidRPr="00176715">
        <w:rPr>
          <w:i/>
          <w:iCs/>
        </w:rPr>
        <w:t>at least one</w:t>
      </w:r>
      <w:r w:rsidRPr="00176715">
        <w:t> of those two events. Because 70% of the surveyed people responded that reducing noise would create more productivity, </w:t>
      </w:r>
      <w:r w:rsidRPr="00176715">
        <w:rPr>
          <w:i/>
          <w:iCs/>
        </w:rPr>
        <w:t>P</w:t>
      </w:r>
      <w:r w:rsidRPr="00176715">
        <w:t> (N) = .70. In addition, because 67% responded that increased storage space would improve productivity, </w:t>
      </w:r>
      <w:r w:rsidRPr="00176715">
        <w:rPr>
          <w:i/>
          <w:iCs/>
        </w:rPr>
        <w:t>P</w:t>
      </w:r>
      <w:r w:rsidRPr="00176715">
        <w:t> (S) = .67. Either of these would satisfy the requirement of the union. Thus, the solution to the problem seems to be</w:t>
      </w:r>
    </w:p>
    <w:p w14:paraId="0DB4AFAE" w14:textId="77777777" w:rsidR="00176715" w:rsidRPr="00176715" w:rsidRDefault="00176715" w:rsidP="00176715">
      <w:r w:rsidRPr="00176715">
        <w:rPr>
          <w:i/>
          <w:iCs/>
        </w:rPr>
        <w:t>P</w:t>
      </w:r>
      <w:r w:rsidRPr="00176715">
        <w:t xml:space="preserve"> (N </w:t>
      </w:r>
      <w:r w:rsidRPr="00176715">
        <w:rPr>
          <w:rFonts w:ascii="Cambria Math" w:hAnsi="Cambria Math" w:cs="Cambria Math"/>
        </w:rPr>
        <w:t>∪</w:t>
      </w:r>
      <w:r w:rsidRPr="00176715">
        <w:t xml:space="preserve"> S) =</w:t>
      </w:r>
      <w:r w:rsidRPr="00176715">
        <w:rPr>
          <w:rFonts w:ascii="Aptos" w:hAnsi="Aptos" w:cs="Aptos"/>
        </w:rPr>
        <w:t> </w:t>
      </w:r>
      <w:r w:rsidRPr="00176715">
        <w:rPr>
          <w:i/>
          <w:iCs/>
        </w:rPr>
        <w:t>P</w:t>
      </w:r>
      <w:r w:rsidRPr="00176715">
        <w:t> (N) + </w:t>
      </w:r>
      <w:r w:rsidRPr="00176715">
        <w:rPr>
          <w:i/>
          <w:iCs/>
        </w:rPr>
        <w:t>P</w:t>
      </w:r>
      <w:r w:rsidRPr="00176715">
        <w:t>(S) = .70 + .67 = 1.37</w:t>
      </w:r>
    </w:p>
    <w:p w14:paraId="67C464C6" w14:textId="77777777" w:rsidR="00176715" w:rsidRPr="00176715" w:rsidRDefault="00176715" w:rsidP="00176715">
      <w:r w:rsidRPr="00176715">
        <w:lastRenderedPageBreak/>
        <w:t>However, we already established that probabilities cannot be more than 1. What is the problem here? Notice that all people who responded that </w:t>
      </w:r>
      <w:r w:rsidRPr="00176715">
        <w:rPr>
          <w:i/>
          <w:iCs/>
        </w:rPr>
        <w:t>both</w:t>
      </w:r>
      <w:r w:rsidRPr="00176715">
        <w:t> reducing noise </w:t>
      </w:r>
      <w:r w:rsidRPr="00176715">
        <w:rPr>
          <w:i/>
          <w:iCs/>
        </w:rPr>
        <w:t>and</w:t>
      </w:r>
      <w:r w:rsidRPr="00176715">
        <w:t> increasing storage space would improve productivity are included in </w:t>
      </w:r>
      <w:r w:rsidRPr="00176715">
        <w:rPr>
          <w:i/>
          <w:iCs/>
        </w:rPr>
        <w:t>each</w:t>
      </w:r>
      <w:r w:rsidRPr="00176715">
        <w:t> of the marginal probabilities </w:t>
      </w:r>
      <w:r w:rsidRPr="00176715">
        <w:rPr>
          <w:i/>
          <w:iCs/>
        </w:rPr>
        <w:t>P</w:t>
      </w:r>
      <w:r w:rsidRPr="00176715">
        <w:t> (N) and </w:t>
      </w:r>
      <w:r w:rsidRPr="00176715">
        <w:rPr>
          <w:i/>
          <w:iCs/>
        </w:rPr>
        <w:t>P</w:t>
      </w:r>
      <w:r w:rsidRPr="00176715">
        <w:t> (S). Certainly a respondent who recommends both of these improvements should be included as favoring at least one. However, because they are included in the </w:t>
      </w:r>
      <w:r w:rsidRPr="00176715">
        <w:rPr>
          <w:i/>
          <w:iCs/>
        </w:rPr>
        <w:t>P</w:t>
      </w:r>
      <w:r w:rsidRPr="00176715">
        <w:t> (N) </w:t>
      </w:r>
      <w:r w:rsidRPr="00176715">
        <w:rPr>
          <w:i/>
          <w:iCs/>
        </w:rPr>
        <w:t>and</w:t>
      </w:r>
      <w:r w:rsidRPr="00176715">
        <w:t> the </w:t>
      </w:r>
      <w:r w:rsidRPr="00176715">
        <w:rPr>
          <w:i/>
          <w:iCs/>
        </w:rPr>
        <w:t>P</w:t>
      </w:r>
      <w:r w:rsidRPr="00176715">
        <w:t> (S), the people who recommended both improvements are </w:t>
      </w:r>
      <w:r w:rsidRPr="00176715">
        <w:rPr>
          <w:i/>
          <w:iCs/>
        </w:rPr>
        <w:t>double counted</w:t>
      </w:r>
      <w:r w:rsidRPr="00176715">
        <w:t>. For that reason, the general law of addition subtracts the intersection probability, </w:t>
      </w:r>
      <w:r w:rsidRPr="00176715">
        <w:rPr>
          <w:i/>
          <w:iCs/>
        </w:rPr>
        <w:t>P</w:t>
      </w:r>
      <w:r w:rsidRPr="00176715">
        <w:t>(N ∩ S).</w:t>
      </w:r>
    </w:p>
    <w:p w14:paraId="745AF377" w14:textId="77777777" w:rsidR="00176715" w:rsidRPr="00176715" w:rsidRDefault="00176715" w:rsidP="00176715">
      <w:r w:rsidRPr="00176715">
        <w:t>In </w:t>
      </w:r>
      <w:hyperlink r:id="rId213" w:anchor="fig4.7" w:history="1">
        <w:r w:rsidRPr="00176715">
          <w:rPr>
            <w:rStyle w:val="Hyperlink"/>
            <w:b/>
            <w:bCs/>
          </w:rPr>
          <w:t>Figure 4.7</w:t>
        </w:r>
      </w:hyperlink>
      <w:r w:rsidRPr="00176715">
        <w:t>, Venn diagrams illustrate this discussion. Notice that the intersection area of N and S is double shaded in diagram A, indicating that it has been counted twice. In diagram B, the shading is consistent throughout N and S because the intersection area has been subtracted out. Thus diagram B illustrates the proper application of the general law of addition.</w:t>
      </w:r>
    </w:p>
    <w:p w14:paraId="603B1FE1" w14:textId="77777777" w:rsidR="00176715" w:rsidRPr="00176715" w:rsidRDefault="00176715" w:rsidP="00176715">
      <w:r w:rsidRPr="00176715">
        <w:rPr>
          <w:b/>
          <w:bCs/>
        </w:rPr>
        <w:t>FIGURE 4.7</w:t>
      </w:r>
      <w:r w:rsidRPr="00176715">
        <w:t> Solving for the Union in the Office Productivity Problem</w:t>
      </w:r>
    </w:p>
    <w:p w14:paraId="5742DA1F" w14:textId="054FE8AB" w:rsidR="00176715" w:rsidRPr="00176715" w:rsidRDefault="00176715" w:rsidP="00176715">
      <w:r w:rsidRPr="00176715">
        <w:drawing>
          <wp:inline distT="0" distB="0" distL="0" distR="0" wp14:anchorId="3B379D93" wp14:editId="2F30FC68">
            <wp:extent cx="1847850" cy="2533650"/>
            <wp:effectExtent l="0" t="0" r="0" b="0"/>
            <wp:docPr id="206934876" name="Picture 4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47850" cy="2533650"/>
                    </a:xfrm>
                    <a:prstGeom prst="rect">
                      <a:avLst/>
                    </a:prstGeom>
                    <a:noFill/>
                    <a:ln>
                      <a:noFill/>
                    </a:ln>
                  </pic:spPr>
                </pic:pic>
              </a:graphicData>
            </a:graphic>
          </wp:inline>
        </w:drawing>
      </w:r>
    </w:p>
    <w:p w14:paraId="3AB6B9DE" w14:textId="77777777" w:rsidR="00176715" w:rsidRPr="00176715" w:rsidRDefault="00176715" w:rsidP="00176715">
      <w:r w:rsidRPr="00176715">
        <w:t>So what is the answer to Yankelovich Partners' union probability question? Suppose 56% of all respondents to the survey had said that </w:t>
      </w:r>
      <w:r w:rsidRPr="00176715">
        <w:rPr>
          <w:i/>
          <w:iCs/>
        </w:rPr>
        <w:t>both</w:t>
      </w:r>
      <w:r w:rsidRPr="00176715">
        <w:t> noise reduction </w:t>
      </w:r>
      <w:r w:rsidRPr="00176715">
        <w:rPr>
          <w:i/>
          <w:iCs/>
        </w:rPr>
        <w:t>and</w:t>
      </w:r>
      <w:r w:rsidRPr="00176715">
        <w:t> increased storage/filing space would improve productivity: </w:t>
      </w:r>
      <w:r w:rsidRPr="00176715">
        <w:rPr>
          <w:i/>
          <w:iCs/>
        </w:rPr>
        <w:t>P</w:t>
      </w:r>
      <w:r w:rsidRPr="00176715">
        <w:t> (N ∩ S) = .56. Then we could use the general law of addition to solve for the probability that a person responds that </w:t>
      </w:r>
      <w:r w:rsidRPr="00176715">
        <w:rPr>
          <w:i/>
          <w:iCs/>
        </w:rPr>
        <w:t>either</w:t>
      </w:r>
      <w:r w:rsidRPr="00176715">
        <w:t> noise reduction </w:t>
      </w:r>
      <w:r w:rsidRPr="00176715">
        <w:rPr>
          <w:i/>
          <w:iCs/>
        </w:rPr>
        <w:t>or</w:t>
      </w:r>
      <w:r w:rsidRPr="00176715">
        <w:t> increased storage space would improve productivity.</w:t>
      </w:r>
    </w:p>
    <w:p w14:paraId="0F0554FD" w14:textId="77777777" w:rsidR="00176715" w:rsidRPr="00176715" w:rsidRDefault="00176715" w:rsidP="00176715">
      <w:r w:rsidRPr="00176715">
        <w:rPr>
          <w:b/>
          <w:bCs/>
        </w:rPr>
        <w:t>TABLE 4.2</w:t>
      </w:r>
      <w:r w:rsidRPr="00176715">
        <w:t> Joint Probability Table for the Office Design Problem</w:t>
      </w:r>
    </w:p>
    <w:p w14:paraId="5A9A317F" w14:textId="740622ED" w:rsidR="00176715" w:rsidRPr="00176715" w:rsidRDefault="00176715" w:rsidP="00176715">
      <w:r w:rsidRPr="00176715">
        <w:lastRenderedPageBreak/>
        <w:drawing>
          <wp:inline distT="0" distB="0" distL="0" distR="0" wp14:anchorId="5FA4E6F1" wp14:editId="59177591">
            <wp:extent cx="2581275" cy="1362075"/>
            <wp:effectExtent l="0" t="0" r="9525" b="9525"/>
            <wp:docPr id="21980571" name="Picture 4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81275" cy="1362075"/>
                    </a:xfrm>
                    <a:prstGeom prst="rect">
                      <a:avLst/>
                    </a:prstGeom>
                    <a:noFill/>
                    <a:ln>
                      <a:noFill/>
                    </a:ln>
                  </pic:spPr>
                </pic:pic>
              </a:graphicData>
            </a:graphic>
          </wp:inline>
        </w:drawing>
      </w:r>
    </w:p>
    <w:p w14:paraId="6869A8D4" w14:textId="77777777" w:rsidR="00176715" w:rsidRPr="00176715" w:rsidRDefault="00176715" w:rsidP="00176715">
      <w:r w:rsidRPr="00176715">
        <w:rPr>
          <w:i/>
          <w:iCs/>
        </w:rPr>
        <w:t>P</w:t>
      </w:r>
      <w:r w:rsidRPr="00176715">
        <w:t xml:space="preserve"> (N </w:t>
      </w:r>
      <w:r w:rsidRPr="00176715">
        <w:rPr>
          <w:rFonts w:ascii="Cambria Math" w:hAnsi="Cambria Math" w:cs="Cambria Math"/>
        </w:rPr>
        <w:t>∪</w:t>
      </w:r>
      <w:r w:rsidRPr="00176715">
        <w:t xml:space="preserve"> S) =</w:t>
      </w:r>
      <w:r w:rsidRPr="00176715">
        <w:rPr>
          <w:rFonts w:ascii="Aptos" w:hAnsi="Aptos" w:cs="Aptos"/>
        </w:rPr>
        <w:t> </w:t>
      </w:r>
      <w:r w:rsidRPr="00176715">
        <w:rPr>
          <w:i/>
          <w:iCs/>
        </w:rPr>
        <w:t>P</w:t>
      </w:r>
      <w:r w:rsidRPr="00176715">
        <w:t> (N) + </w:t>
      </w:r>
      <w:r w:rsidRPr="00176715">
        <w:rPr>
          <w:i/>
          <w:iCs/>
        </w:rPr>
        <w:t>P</w:t>
      </w:r>
      <w:r w:rsidRPr="00176715">
        <w:t> (S) </w:t>
      </w:r>
      <w:r w:rsidRPr="00176715">
        <w:rPr>
          <w:i/>
          <w:iCs/>
        </w:rPr>
        <w:t>P</w:t>
      </w:r>
      <w:r w:rsidRPr="00176715">
        <w:t> (N ∩ S) = .70 + .67 .56 = .81</w:t>
      </w:r>
    </w:p>
    <w:p w14:paraId="387EC919" w14:textId="77777777" w:rsidR="00176715" w:rsidRPr="00176715" w:rsidRDefault="00176715" w:rsidP="00176715">
      <w:r w:rsidRPr="00176715">
        <w:t>Hence, 81% of the workers surveyed responded that </w:t>
      </w:r>
      <w:r w:rsidRPr="00176715">
        <w:rPr>
          <w:i/>
          <w:iCs/>
        </w:rPr>
        <w:t>either</w:t>
      </w:r>
      <w:r w:rsidRPr="00176715">
        <w:t> noise reduction </w:t>
      </w:r>
      <w:r w:rsidRPr="00176715">
        <w:rPr>
          <w:i/>
          <w:iCs/>
        </w:rPr>
        <w:t>or</w:t>
      </w:r>
      <w:r w:rsidRPr="00176715">
        <w:t> increased storage space would improve productivity.</w:t>
      </w:r>
    </w:p>
    <w:p w14:paraId="72F59620" w14:textId="77777777" w:rsidR="00176715" w:rsidRPr="00176715" w:rsidRDefault="00176715" w:rsidP="00176715">
      <w:pPr>
        <w:rPr>
          <w:b/>
          <w:bCs/>
        </w:rPr>
      </w:pPr>
      <w:r w:rsidRPr="00176715">
        <w:rPr>
          <w:b/>
          <w:bCs/>
        </w:rPr>
        <w:t>Joint Probability Tables</w:t>
      </w:r>
    </w:p>
    <w:p w14:paraId="528D45DB" w14:textId="77777777" w:rsidR="00176715" w:rsidRPr="00176715" w:rsidRDefault="00176715" w:rsidP="00176715">
      <w:r w:rsidRPr="00176715">
        <w:t>In addition to the formulas, another useful tool in solving probability problems is using a joint probability table. A </w:t>
      </w:r>
      <w:r w:rsidRPr="00176715">
        <w:rPr>
          <w:b/>
          <w:bCs/>
        </w:rPr>
        <w:t>joint probability table</w:t>
      </w:r>
      <w:r w:rsidRPr="00176715">
        <w:t> </w:t>
      </w:r>
      <w:r w:rsidRPr="00176715">
        <w:rPr>
          <w:i/>
          <w:iCs/>
        </w:rPr>
        <w:t>displays the intersection (joint) probabilities along with the marginal probabilities of a given problem</w:t>
      </w:r>
      <w:r w:rsidRPr="00176715">
        <w:t>. Union probabilities or conditional probabilities are not directly displayed in a joint probability table but can be computed using values from the table. Generally, a joint probability table is constructed as a two-dimensional table with one variable on each side of the table. For example, in the office design problem, noise reduction would be on one side of the table and increased storage space on the other. In this problem, a Yes row and a No row would be created for one variable and a Yes column and a No column would be created for the other variable, as shown in </w:t>
      </w:r>
      <w:hyperlink r:id="rId216" w:anchor="tab4.2" w:history="1">
        <w:r w:rsidRPr="00176715">
          <w:rPr>
            <w:rStyle w:val="Hyperlink"/>
            <w:b/>
            <w:bCs/>
          </w:rPr>
          <w:t>Table 4.2</w:t>
        </w:r>
      </w:hyperlink>
      <w:r w:rsidRPr="00176715">
        <w:t>.</w:t>
      </w:r>
    </w:p>
    <w:p w14:paraId="10BDC2B2" w14:textId="77777777" w:rsidR="00176715" w:rsidRPr="00176715" w:rsidRDefault="00176715" w:rsidP="00176715">
      <w:r w:rsidRPr="00176715">
        <w:t>Once the joint probability table is created, we can enter the marginal probabilities. </w:t>
      </w:r>
      <w:r w:rsidRPr="00176715">
        <w:rPr>
          <w:i/>
          <w:iCs/>
        </w:rPr>
        <w:t>P</w:t>
      </w:r>
      <w:r w:rsidRPr="00176715">
        <w:t> (N) = .70 is the marginal probability that a person responds yes to noise reduction. This value is placed in the “margin” in the row of Yes to noise reduction, as shown in </w:t>
      </w:r>
      <w:hyperlink r:id="rId217" w:anchor="tab4.3" w:history="1">
        <w:r w:rsidRPr="00176715">
          <w:rPr>
            <w:rStyle w:val="Hyperlink"/>
            <w:b/>
            <w:bCs/>
          </w:rPr>
          <w:t>Table 4.3</w:t>
        </w:r>
      </w:hyperlink>
      <w:r w:rsidRPr="00176715">
        <w:t>. If </w:t>
      </w:r>
      <w:r w:rsidRPr="00176715">
        <w:rPr>
          <w:i/>
          <w:iCs/>
        </w:rPr>
        <w:t>P</w:t>
      </w:r>
      <w:r w:rsidRPr="00176715">
        <w:t> (N) = .70, then 30% of the people surveyed did not think that noise reduction would increase productivity. Thus, </w:t>
      </w:r>
      <w:r w:rsidRPr="00176715">
        <w:rPr>
          <w:i/>
          <w:iCs/>
        </w:rPr>
        <w:t>P</w:t>
      </w:r>
      <w:r w:rsidRPr="00176715">
        <w:t> (not N) = 1 – .70 = .30. This value, also a marginal probability, goes in the row indicated by No under noise reduction. In the column under Yes for increased storage space, the marginal probability </w:t>
      </w:r>
      <w:r w:rsidRPr="00176715">
        <w:rPr>
          <w:i/>
          <w:iCs/>
        </w:rPr>
        <w:t>P</w:t>
      </w:r>
      <w:r w:rsidRPr="00176715">
        <w:t> (S) = .67 is recorded. Finally, the marginal probability of No for increased storage space, </w:t>
      </w:r>
      <w:r w:rsidRPr="00176715">
        <w:rPr>
          <w:i/>
          <w:iCs/>
        </w:rPr>
        <w:t>P</w:t>
      </w:r>
      <w:r w:rsidRPr="00176715">
        <w:t> (not S) = 1 – .67 = .33, is placed in the No column.</w:t>
      </w:r>
    </w:p>
    <w:p w14:paraId="5AE2DBDD" w14:textId="77777777" w:rsidR="00176715" w:rsidRPr="00176715" w:rsidRDefault="00176715" w:rsidP="00176715">
      <w:r w:rsidRPr="00176715">
        <w:t>In this joint probability table, all four marginal probabilities are given or can be computed simply by using the probability of a complement rule, </w:t>
      </w:r>
      <w:r w:rsidRPr="00176715">
        <w:rPr>
          <w:i/>
          <w:iCs/>
        </w:rPr>
        <w:t>P</w:t>
      </w:r>
      <w:r w:rsidRPr="00176715">
        <w:t> (not S) = 1 </w:t>
      </w:r>
      <w:r w:rsidRPr="00176715">
        <w:rPr>
          <w:i/>
          <w:iCs/>
        </w:rPr>
        <w:t>P</w:t>
      </w:r>
      <w:r w:rsidRPr="00176715">
        <w:t> (S). The intersection of noise reduction and increased storage space is given as </w:t>
      </w:r>
      <w:r w:rsidRPr="00176715">
        <w:rPr>
          <w:i/>
          <w:iCs/>
        </w:rPr>
        <w:t>P</w:t>
      </w:r>
      <w:r w:rsidRPr="00176715">
        <w:t> (N ∩ S) = .56. This value is entered into the joint probability table in the cell under Yes Yes, as shown in </w:t>
      </w:r>
      <w:hyperlink r:id="rId218" w:anchor="tab4.3" w:history="1">
        <w:r w:rsidRPr="00176715">
          <w:rPr>
            <w:rStyle w:val="Hyperlink"/>
            <w:b/>
            <w:bCs/>
          </w:rPr>
          <w:t>Table 4.3</w:t>
        </w:r>
      </w:hyperlink>
      <w:r w:rsidRPr="00176715">
        <w:t xml:space="preserve">. The rest of the table can be determined by subtracting the cell values from the marginal </w:t>
      </w:r>
      <w:r w:rsidRPr="00176715">
        <w:lastRenderedPageBreak/>
        <w:t>probabilities. For example, subtracting .56 from .70 and getting .14 yields the value for the cell under Yes for noise reduction and No for increased storage space. In other words, 14% of all respondents said that noise reduction would improve productivity but increased storage space would not. Filling out the rest of the table results in the probabilities shown in </w:t>
      </w:r>
      <w:hyperlink r:id="rId219" w:anchor="tab4.3" w:history="1">
        <w:r w:rsidRPr="00176715">
          <w:rPr>
            <w:rStyle w:val="Hyperlink"/>
            <w:b/>
            <w:bCs/>
          </w:rPr>
          <w:t>Table 4.3</w:t>
        </w:r>
      </w:hyperlink>
      <w:r w:rsidRPr="00176715">
        <w:t>.</w:t>
      </w:r>
    </w:p>
    <w:p w14:paraId="4C1985C6" w14:textId="77777777" w:rsidR="00176715" w:rsidRPr="00176715" w:rsidRDefault="00176715" w:rsidP="00176715">
      <w:r w:rsidRPr="00176715">
        <w:rPr>
          <w:b/>
          <w:bCs/>
        </w:rPr>
        <w:t>TABLE 4.3</w:t>
      </w:r>
      <w:r w:rsidRPr="00176715">
        <w:t> Joint Probability Table for the Office Design Problem</w:t>
      </w:r>
    </w:p>
    <w:p w14:paraId="0A2DEAA1" w14:textId="35F90A37" w:rsidR="00176715" w:rsidRPr="00176715" w:rsidRDefault="00176715" w:rsidP="00176715">
      <w:r w:rsidRPr="00176715">
        <w:drawing>
          <wp:inline distT="0" distB="0" distL="0" distR="0" wp14:anchorId="543CA3E2" wp14:editId="446A1D76">
            <wp:extent cx="2619375" cy="1533525"/>
            <wp:effectExtent l="0" t="0" r="9525" b="9525"/>
            <wp:docPr id="209026405" name="Picture 4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descr="im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9375" cy="1533525"/>
                    </a:xfrm>
                    <a:prstGeom prst="rect">
                      <a:avLst/>
                    </a:prstGeom>
                    <a:noFill/>
                    <a:ln>
                      <a:noFill/>
                    </a:ln>
                  </pic:spPr>
                </pic:pic>
              </a:graphicData>
            </a:graphic>
          </wp:inline>
        </w:drawing>
      </w:r>
    </w:p>
    <w:p w14:paraId="1E8ED2F8" w14:textId="77777777" w:rsidR="00176715" w:rsidRPr="00176715" w:rsidRDefault="00176715" w:rsidP="00176715">
      <w:r w:rsidRPr="00176715">
        <w:rPr>
          <w:b/>
          <w:bCs/>
        </w:rPr>
        <w:t>TABLE 4.4</w:t>
      </w:r>
      <w:r w:rsidRPr="00176715">
        <w:t> Yes Row and Yes Column for the Joint Probability Table of the Office Design Problem</w:t>
      </w:r>
    </w:p>
    <w:p w14:paraId="68403B93" w14:textId="048C534E" w:rsidR="00176715" w:rsidRPr="00176715" w:rsidRDefault="00176715" w:rsidP="00176715">
      <w:r w:rsidRPr="00176715">
        <w:drawing>
          <wp:inline distT="0" distB="0" distL="0" distR="0" wp14:anchorId="35680A5E" wp14:editId="29CEFB52">
            <wp:extent cx="2609850" cy="1533525"/>
            <wp:effectExtent l="0" t="0" r="0" b="9525"/>
            <wp:docPr id="1536557779" name="Picture 4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descr="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09850" cy="1533525"/>
                    </a:xfrm>
                    <a:prstGeom prst="rect">
                      <a:avLst/>
                    </a:prstGeom>
                    <a:noFill/>
                    <a:ln>
                      <a:noFill/>
                    </a:ln>
                  </pic:spPr>
                </pic:pic>
              </a:graphicData>
            </a:graphic>
          </wp:inline>
        </w:drawing>
      </w:r>
    </w:p>
    <w:p w14:paraId="033A5B2F" w14:textId="77777777" w:rsidR="00176715" w:rsidRPr="00176715" w:rsidRDefault="00176715" w:rsidP="00176715">
      <w:r w:rsidRPr="00176715">
        <w:t>Now we can solve the union probability, </w:t>
      </w:r>
      <w:r w:rsidRPr="00176715">
        <w:rPr>
          <w:i/>
          <w:iCs/>
        </w:rPr>
        <w:t>P</w:t>
      </w:r>
      <w:r w:rsidRPr="00176715">
        <w:t xml:space="preserve"> (N </w:t>
      </w:r>
      <w:r w:rsidRPr="00176715">
        <w:rPr>
          <w:rFonts w:ascii="Cambria Math" w:hAnsi="Cambria Math" w:cs="Cambria Math"/>
        </w:rPr>
        <w:t>∪</w:t>
      </w:r>
      <w:r w:rsidRPr="00176715">
        <w:t xml:space="preserve"> S), in at least two different ways using the joint probability table. The focus is on the Yes row for noise reduction and the Yes column for increase storage space, as displayed in</w:t>
      </w:r>
      <w:r w:rsidRPr="00176715">
        <w:rPr>
          <w:rFonts w:ascii="Aptos" w:hAnsi="Aptos" w:cs="Aptos"/>
        </w:rPr>
        <w:t> </w:t>
      </w:r>
      <w:hyperlink r:id="rId222" w:anchor="tab4.4" w:history="1">
        <w:r w:rsidRPr="00176715">
          <w:rPr>
            <w:rStyle w:val="Hyperlink"/>
            <w:b/>
            <w:bCs/>
          </w:rPr>
          <w:t>Table 4.4</w:t>
        </w:r>
      </w:hyperlink>
      <w:r w:rsidRPr="00176715">
        <w:t>. The probability of a person suggesting noise reduction </w:t>
      </w:r>
      <w:r w:rsidRPr="00176715">
        <w:rPr>
          <w:i/>
          <w:iCs/>
        </w:rPr>
        <w:t>or</w:t>
      </w:r>
      <w:r w:rsidRPr="00176715">
        <w:t> increased storage space as a solution for improving productivity, </w:t>
      </w:r>
      <w:r w:rsidRPr="00176715">
        <w:rPr>
          <w:i/>
          <w:iCs/>
        </w:rPr>
        <w:t>P</w:t>
      </w:r>
      <w:r w:rsidRPr="00176715">
        <w:t> (N </w:t>
      </w:r>
      <w:r w:rsidRPr="00176715">
        <w:rPr>
          <w:rFonts w:ascii="Cambria Math" w:hAnsi="Cambria Math" w:cs="Cambria Math"/>
          <w:b/>
          <w:bCs/>
          <w:vertAlign w:val="superscript"/>
        </w:rPr>
        <w:t>∪</w:t>
      </w:r>
      <w:r w:rsidRPr="00176715">
        <w:t> S), can be determined from the joint probability table by adding the marginal probabilities of Yes for noise reduction and Yes for increased storage space and then subtracting the Yes Yes cell, following the pattern of the general law of probabilities.</w:t>
      </w:r>
    </w:p>
    <w:p w14:paraId="70C8D950" w14:textId="7F589B31" w:rsidR="00176715" w:rsidRPr="00176715" w:rsidRDefault="00176715" w:rsidP="00176715">
      <w:r w:rsidRPr="00176715">
        <w:drawing>
          <wp:inline distT="0" distB="0" distL="0" distR="0" wp14:anchorId="736275E3" wp14:editId="29E989CF">
            <wp:extent cx="3371850" cy="304800"/>
            <wp:effectExtent l="0" t="0" r="0" b="0"/>
            <wp:docPr id="1536874615" name="Picture 4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71850" cy="304800"/>
                    </a:xfrm>
                    <a:prstGeom prst="rect">
                      <a:avLst/>
                    </a:prstGeom>
                    <a:noFill/>
                    <a:ln>
                      <a:noFill/>
                    </a:ln>
                  </pic:spPr>
                </pic:pic>
              </a:graphicData>
            </a:graphic>
          </wp:inline>
        </w:drawing>
      </w:r>
    </w:p>
    <w:p w14:paraId="6445B797" w14:textId="77777777" w:rsidR="00176715" w:rsidRPr="00176715" w:rsidRDefault="00176715" w:rsidP="00176715">
      <w:r w:rsidRPr="00176715">
        <w:t>Another way to solve for the union probability from the information displayed in the joint probability table is to sum all cells in any of the Yes rows or columns. Observe the following from </w:t>
      </w:r>
      <w:hyperlink r:id="rId224" w:anchor="tab4.4" w:history="1">
        <w:r w:rsidRPr="00176715">
          <w:rPr>
            <w:rStyle w:val="Hyperlink"/>
            <w:b/>
            <w:bCs/>
          </w:rPr>
          <w:t>Table 4.4</w:t>
        </w:r>
      </w:hyperlink>
      <w:r w:rsidRPr="00176715">
        <w:t>.</w:t>
      </w:r>
    </w:p>
    <w:p w14:paraId="61A1116B" w14:textId="403A1B7C" w:rsidR="00176715" w:rsidRPr="00176715" w:rsidRDefault="00176715" w:rsidP="00176715">
      <w:r w:rsidRPr="00176715">
        <w:lastRenderedPageBreak/>
        <w:drawing>
          <wp:inline distT="0" distB="0" distL="0" distR="0" wp14:anchorId="23517915" wp14:editId="28A0E9E7">
            <wp:extent cx="4800600" cy="619125"/>
            <wp:effectExtent l="0" t="0" r="0" b="9525"/>
            <wp:docPr id="1123777580" name="Picture 4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00600" cy="619125"/>
                    </a:xfrm>
                    <a:prstGeom prst="rect">
                      <a:avLst/>
                    </a:prstGeom>
                    <a:noFill/>
                    <a:ln>
                      <a:noFill/>
                    </a:ln>
                  </pic:spPr>
                </pic:pic>
              </a:graphicData>
            </a:graphic>
          </wp:inline>
        </w:drawing>
      </w:r>
    </w:p>
    <w:p w14:paraId="7B260F7B" w14:textId="77777777" w:rsidR="00176715" w:rsidRPr="00176715" w:rsidRDefault="00176715" w:rsidP="00176715">
      <w:r w:rsidRPr="00176715">
        <w:rPr>
          <w:b/>
          <w:bCs/>
        </w:rPr>
        <w:t>DEMONSTRATION PROBLEM 4.1</w:t>
      </w:r>
    </w:p>
    <w:p w14:paraId="7E2CEB2C" w14:textId="77777777" w:rsidR="00176715" w:rsidRPr="00176715" w:rsidRDefault="00176715" w:rsidP="00176715">
      <w:r w:rsidRPr="00176715">
        <w:t>The client company data from the Decision Dilemma reveal that 155 employees worked one of four types of positions. Shown here again is the cross-tabulation table (also called a contingency table) with the frequency counts for each category and for subtotals and totals containing a breakdown of these employees by type of position and by sex. If an employee of the company is selected randomly, what is the probability that the employee is female or a professional worker?</w:t>
      </w:r>
    </w:p>
    <w:p w14:paraId="1C47032D" w14:textId="0FC81EB6" w:rsidR="00176715" w:rsidRPr="00176715" w:rsidRDefault="00176715" w:rsidP="00176715">
      <w:r w:rsidRPr="00176715">
        <w:drawing>
          <wp:inline distT="0" distB="0" distL="0" distR="0" wp14:anchorId="079ED899" wp14:editId="615833CD">
            <wp:extent cx="2714625" cy="1752600"/>
            <wp:effectExtent l="0" t="0" r="9525" b="0"/>
            <wp:docPr id="1951417279" name="Picture 4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14625" cy="1752600"/>
                    </a:xfrm>
                    <a:prstGeom prst="rect">
                      <a:avLst/>
                    </a:prstGeom>
                    <a:noFill/>
                    <a:ln>
                      <a:noFill/>
                    </a:ln>
                  </pic:spPr>
                </pic:pic>
              </a:graphicData>
            </a:graphic>
          </wp:inline>
        </w:drawing>
      </w:r>
    </w:p>
    <w:p w14:paraId="6B51A97D" w14:textId="77777777" w:rsidR="00176715" w:rsidRPr="00176715" w:rsidRDefault="00176715" w:rsidP="00176715">
      <w:pPr>
        <w:rPr>
          <w:b/>
          <w:bCs/>
        </w:rPr>
      </w:pPr>
      <w:r w:rsidRPr="00176715">
        <w:rPr>
          <w:b/>
          <w:bCs/>
        </w:rPr>
        <w:t>Solution</w:t>
      </w:r>
    </w:p>
    <w:p w14:paraId="36E01FF0" w14:textId="77777777" w:rsidR="00176715" w:rsidRPr="00176715" w:rsidRDefault="00176715" w:rsidP="00176715">
      <w:r w:rsidRPr="00176715">
        <w:t>Let F denote the event of female and P denote the event of professional worker. The question is</w:t>
      </w:r>
    </w:p>
    <w:p w14:paraId="4F361A05" w14:textId="77777777" w:rsidR="00176715" w:rsidRPr="00176715" w:rsidRDefault="00176715" w:rsidP="00176715">
      <w:r w:rsidRPr="00176715">
        <w:rPr>
          <w:i/>
          <w:iCs/>
        </w:rPr>
        <w:t>P</w:t>
      </w:r>
      <w:r w:rsidRPr="00176715">
        <w:t> (F</w:t>
      </w:r>
      <w:r w:rsidRPr="00176715">
        <w:rPr>
          <w:rFonts w:ascii="Cambria Math" w:hAnsi="Cambria Math" w:cs="Cambria Math"/>
        </w:rPr>
        <w:t>∪</w:t>
      </w:r>
      <w:r w:rsidRPr="00176715">
        <w:t>P) = ?</w:t>
      </w:r>
    </w:p>
    <w:p w14:paraId="699117DE" w14:textId="77777777" w:rsidR="00176715" w:rsidRPr="00176715" w:rsidRDefault="00176715" w:rsidP="00176715">
      <w:r w:rsidRPr="00176715">
        <w:t>By the general law of addition,</w:t>
      </w:r>
    </w:p>
    <w:p w14:paraId="7E4D889F" w14:textId="77777777" w:rsidR="00176715" w:rsidRPr="00176715" w:rsidRDefault="00176715" w:rsidP="00176715">
      <w:r w:rsidRPr="00176715">
        <w:rPr>
          <w:i/>
          <w:iCs/>
        </w:rPr>
        <w:t>P</w:t>
      </w:r>
      <w:r w:rsidRPr="00176715">
        <w:t xml:space="preserve"> (F </w:t>
      </w:r>
      <w:r w:rsidRPr="00176715">
        <w:rPr>
          <w:rFonts w:ascii="Cambria Math" w:hAnsi="Cambria Math" w:cs="Cambria Math"/>
        </w:rPr>
        <w:t>∪</w:t>
      </w:r>
      <w:r w:rsidRPr="00176715">
        <w:t xml:space="preserve"> P) =</w:t>
      </w:r>
      <w:r w:rsidRPr="00176715">
        <w:rPr>
          <w:rFonts w:ascii="Aptos" w:hAnsi="Aptos" w:cs="Aptos"/>
        </w:rPr>
        <w:t> </w:t>
      </w:r>
      <w:r w:rsidRPr="00176715">
        <w:rPr>
          <w:i/>
          <w:iCs/>
        </w:rPr>
        <w:t>P</w:t>
      </w:r>
      <w:r w:rsidRPr="00176715">
        <w:t> (F) + </w:t>
      </w:r>
      <w:r w:rsidRPr="00176715">
        <w:rPr>
          <w:i/>
          <w:iCs/>
        </w:rPr>
        <w:t>P</w:t>
      </w:r>
      <w:r w:rsidRPr="00176715">
        <w:t> (P) </w:t>
      </w:r>
      <w:r w:rsidRPr="00176715">
        <w:rPr>
          <w:i/>
          <w:iCs/>
        </w:rPr>
        <w:t>P</w:t>
      </w:r>
      <w:r w:rsidRPr="00176715">
        <w:t> (F ∩ P)</w:t>
      </w:r>
    </w:p>
    <w:p w14:paraId="7F7F27F4" w14:textId="77777777" w:rsidR="00176715" w:rsidRPr="00176715" w:rsidRDefault="00176715" w:rsidP="00176715">
      <w:r w:rsidRPr="00176715">
        <w:t>Of the 155 employees, 55 are women. Therefore, </w:t>
      </w:r>
      <w:r w:rsidRPr="00176715">
        <w:rPr>
          <w:i/>
          <w:iCs/>
        </w:rPr>
        <w:t>P</w:t>
      </w:r>
      <w:r w:rsidRPr="00176715">
        <w:t>(F) = 55 155 = .355. The 155 employees include 44 professionals. Therefore, </w:t>
      </w:r>
      <w:r w:rsidRPr="00176715">
        <w:rPr>
          <w:i/>
          <w:iCs/>
        </w:rPr>
        <w:t>P</w:t>
      </w:r>
      <w:r w:rsidRPr="00176715">
        <w:t> (P) = 44 155 = &gt; .284. Because 13 employees are both female and professional, </w:t>
      </w:r>
      <w:r w:rsidRPr="00176715">
        <w:rPr>
          <w:i/>
          <w:iCs/>
        </w:rPr>
        <w:t>P</w:t>
      </w:r>
      <w:r w:rsidRPr="00176715">
        <w:t> (F ∩ P) = &gt; 13 – 155 = .084. The union probability is solved as</w:t>
      </w:r>
    </w:p>
    <w:p w14:paraId="4C2CC6EF" w14:textId="77777777" w:rsidR="00176715" w:rsidRPr="00176715" w:rsidRDefault="00176715" w:rsidP="00176715">
      <w:r w:rsidRPr="00176715">
        <w:rPr>
          <w:i/>
          <w:iCs/>
        </w:rPr>
        <w:t>P</w:t>
      </w:r>
      <w:r w:rsidRPr="00176715">
        <w:t xml:space="preserve">(F </w:t>
      </w:r>
      <w:r w:rsidRPr="00176715">
        <w:rPr>
          <w:rFonts w:ascii="Cambria Math" w:hAnsi="Cambria Math" w:cs="Cambria Math"/>
        </w:rPr>
        <w:t>∪</w:t>
      </w:r>
      <w:r w:rsidRPr="00176715">
        <w:t xml:space="preserve"> P) = .355 + .284 </w:t>
      </w:r>
      <w:r w:rsidRPr="00176715">
        <w:rPr>
          <w:rFonts w:ascii="Aptos" w:hAnsi="Aptos" w:cs="Aptos"/>
        </w:rPr>
        <w:t>–</w:t>
      </w:r>
      <w:r w:rsidRPr="00176715">
        <w:t xml:space="preserve"> .084 = .555.</w:t>
      </w:r>
    </w:p>
    <w:p w14:paraId="6CD88C13" w14:textId="77777777" w:rsidR="00176715" w:rsidRPr="00176715" w:rsidRDefault="00176715" w:rsidP="00176715">
      <w:r w:rsidRPr="00176715">
        <w:t>To solve this probability using a joint probability table, you can either use the cross-tabulation table shown previously or convert the cross-tabulation table to a joint probability table by dividing every value in the table by the value of </w:t>
      </w:r>
      <w:r w:rsidRPr="00176715">
        <w:rPr>
          <w:i/>
          <w:iCs/>
        </w:rPr>
        <w:t>N</w:t>
      </w:r>
      <w:r w:rsidRPr="00176715">
        <w:t>, 155. The cross-</w:t>
      </w:r>
      <w:r w:rsidRPr="00176715">
        <w:lastRenderedPageBreak/>
        <w:t>tabulation table is used in a manner similar to that of the joint probability table. To compute the union probability of selecting a person who is either female or a professional worker from the cross-tabulation table, add the number of people in the Female column (55) to the number of people in the Professional row (44), then subtract the number of people in the intersection cell of Female and Professional (13). This step yields the value 55 + 44 – 13 = 86. Dividing this value (86) by the value of </w:t>
      </w:r>
      <w:r w:rsidRPr="00176715">
        <w:rPr>
          <w:i/>
          <w:iCs/>
        </w:rPr>
        <w:t>N</w:t>
      </w:r>
      <w:r w:rsidRPr="00176715">
        <w:t>(155) produces the union probability.</w:t>
      </w:r>
    </w:p>
    <w:p w14:paraId="4A829928" w14:textId="77777777" w:rsidR="00176715" w:rsidRPr="00176715" w:rsidRDefault="00176715" w:rsidP="00176715">
      <w:r w:rsidRPr="00176715">
        <w:rPr>
          <w:i/>
          <w:iCs/>
        </w:rPr>
        <w:t>P</w:t>
      </w:r>
      <w:r w:rsidRPr="00176715">
        <w:t xml:space="preserve">(F </w:t>
      </w:r>
      <w:r w:rsidRPr="00176715">
        <w:rPr>
          <w:rFonts w:ascii="Cambria Math" w:hAnsi="Cambria Math" w:cs="Cambria Math"/>
        </w:rPr>
        <w:t>∪</w:t>
      </w:r>
      <w:r w:rsidRPr="00176715">
        <w:t xml:space="preserve"> P) = 86/155 = .555</w:t>
      </w:r>
    </w:p>
    <w:p w14:paraId="0F3A6EDF" w14:textId="77777777" w:rsidR="00176715" w:rsidRPr="00176715" w:rsidRDefault="00176715" w:rsidP="00176715">
      <w:r w:rsidRPr="00176715">
        <w:t>A second way to produce the answer from the cross-tabulation table is to add all the cells one time that are in either the Female column or the Professional row</w:t>
      </w:r>
    </w:p>
    <w:p w14:paraId="4FBC2499" w14:textId="77777777" w:rsidR="00176715" w:rsidRPr="00176715" w:rsidRDefault="00176715" w:rsidP="00176715">
      <w:r w:rsidRPr="00176715">
        <w:t>3 + 13 + 17 + 22 + 31 = 86</w:t>
      </w:r>
    </w:p>
    <w:p w14:paraId="7FD4D546" w14:textId="77777777" w:rsidR="00176715" w:rsidRPr="00176715" w:rsidRDefault="00176715" w:rsidP="00176715">
      <w:r w:rsidRPr="00176715">
        <w:t>and then divide by the total number of employees, </w:t>
      </w:r>
      <w:r w:rsidRPr="00176715">
        <w:rPr>
          <w:i/>
          <w:iCs/>
        </w:rPr>
        <w:t>N</w:t>
      </w:r>
      <w:r w:rsidRPr="00176715">
        <w:t> = 155, which gives</w:t>
      </w:r>
    </w:p>
    <w:p w14:paraId="2306DA83" w14:textId="77777777" w:rsidR="00176715" w:rsidRPr="00176715" w:rsidRDefault="00176715" w:rsidP="00176715">
      <w:r w:rsidRPr="00176715">
        <w:rPr>
          <w:i/>
          <w:iCs/>
        </w:rPr>
        <w:t>P</w:t>
      </w:r>
      <w:r w:rsidRPr="00176715">
        <w:t xml:space="preserve"> (F </w:t>
      </w:r>
      <w:r w:rsidRPr="00176715">
        <w:rPr>
          <w:rFonts w:ascii="Cambria Math" w:hAnsi="Cambria Math" w:cs="Cambria Math"/>
        </w:rPr>
        <w:t>∪</w:t>
      </w:r>
      <w:r w:rsidRPr="00176715">
        <w:t xml:space="preserve"> P) = 86/155 = .555</w:t>
      </w:r>
    </w:p>
    <w:p w14:paraId="58F9A5A3" w14:textId="77777777" w:rsidR="00176715" w:rsidRPr="00176715" w:rsidRDefault="00176715" w:rsidP="00176715">
      <w:r w:rsidRPr="00176715">
        <w:rPr>
          <w:b/>
          <w:bCs/>
        </w:rPr>
        <w:t>DEMONSTRATION PROBLEM 4.2</w:t>
      </w:r>
    </w:p>
    <w:p w14:paraId="7C543414" w14:textId="4B28B0C5" w:rsidR="00176715" w:rsidRPr="00176715" w:rsidRDefault="00176715" w:rsidP="00176715">
      <w:r w:rsidRPr="00176715">
        <w:drawing>
          <wp:inline distT="0" distB="0" distL="0" distR="0" wp14:anchorId="73E8215F" wp14:editId="40926490">
            <wp:extent cx="1695450" cy="542925"/>
            <wp:effectExtent l="0" t="0" r="0" b="9525"/>
            <wp:docPr id="972451451" name="Picture 4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6715">
        <w:t> Shown here are the cross-tabulation table and corresponding joint probability table for the results of a national survey of 200 executives who were asked to identify the geographic locale of their company and their company's industry type. The executives were only allowed to select one locale and one industry type.</w:t>
      </w:r>
    </w:p>
    <w:p w14:paraId="455EE99D" w14:textId="2ACB4B08" w:rsidR="00176715" w:rsidRPr="00176715" w:rsidRDefault="00176715" w:rsidP="00176715">
      <w:r w:rsidRPr="00176715">
        <w:drawing>
          <wp:inline distT="0" distB="0" distL="0" distR="0" wp14:anchorId="2B5537C4" wp14:editId="05265659">
            <wp:extent cx="4819650" cy="1895475"/>
            <wp:effectExtent l="0" t="0" r="0" b="9525"/>
            <wp:docPr id="81413655" name="Picture 4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19650" cy="1895475"/>
                    </a:xfrm>
                    <a:prstGeom prst="rect">
                      <a:avLst/>
                    </a:prstGeom>
                    <a:noFill/>
                    <a:ln>
                      <a:noFill/>
                    </a:ln>
                  </pic:spPr>
                </pic:pic>
              </a:graphicData>
            </a:graphic>
          </wp:inline>
        </w:drawing>
      </w:r>
    </w:p>
    <w:p w14:paraId="6534F9BC" w14:textId="77777777" w:rsidR="00176715" w:rsidRPr="00176715" w:rsidRDefault="00176715" w:rsidP="00176715">
      <w:r w:rsidRPr="00176715">
        <w:t>By dividing every value of the cross-tabulation table by the total (200), the corresponding joint probability table (shown at top of next page) can be constructed.</w:t>
      </w:r>
    </w:p>
    <w:p w14:paraId="3C5D8900" w14:textId="7BD734CD" w:rsidR="00176715" w:rsidRPr="00176715" w:rsidRDefault="00176715" w:rsidP="00176715">
      <w:r w:rsidRPr="00176715">
        <w:lastRenderedPageBreak/>
        <w:drawing>
          <wp:inline distT="0" distB="0" distL="0" distR="0" wp14:anchorId="7F493696" wp14:editId="3A020DC6">
            <wp:extent cx="4810125" cy="1895475"/>
            <wp:effectExtent l="0" t="0" r="9525" b="9525"/>
            <wp:docPr id="697167096" name="Picture 4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imag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10125" cy="1895475"/>
                    </a:xfrm>
                    <a:prstGeom prst="rect">
                      <a:avLst/>
                    </a:prstGeom>
                    <a:noFill/>
                    <a:ln>
                      <a:noFill/>
                    </a:ln>
                  </pic:spPr>
                </pic:pic>
              </a:graphicData>
            </a:graphic>
          </wp:inline>
        </w:drawing>
      </w:r>
    </w:p>
    <w:p w14:paraId="6B5D8776" w14:textId="77777777" w:rsidR="00176715" w:rsidRPr="00176715" w:rsidRDefault="00176715" w:rsidP="00176715">
      <w:r w:rsidRPr="00176715">
        <w:t>Suppose a respondent is selected randomly from these data.</w:t>
      </w:r>
    </w:p>
    <w:p w14:paraId="7E229820" w14:textId="77777777" w:rsidR="00176715" w:rsidRPr="00176715" w:rsidRDefault="00176715" w:rsidP="00176715">
      <w:pPr>
        <w:numPr>
          <w:ilvl w:val="0"/>
          <w:numId w:val="109"/>
        </w:numPr>
      </w:pPr>
      <w:r w:rsidRPr="00176715">
        <w:t>What is the probability that the respondent is from the Midwest (F)?</w:t>
      </w:r>
    </w:p>
    <w:p w14:paraId="1032F0F3" w14:textId="77777777" w:rsidR="00176715" w:rsidRPr="00176715" w:rsidRDefault="00176715" w:rsidP="00176715">
      <w:pPr>
        <w:numPr>
          <w:ilvl w:val="0"/>
          <w:numId w:val="110"/>
        </w:numPr>
      </w:pPr>
      <w:r w:rsidRPr="00176715">
        <w:t>What is the probability that the respondent is from the communications industry (C) or from the Northeast (D)?</w:t>
      </w:r>
    </w:p>
    <w:p w14:paraId="0D524E5B" w14:textId="77777777" w:rsidR="00176715" w:rsidRPr="00176715" w:rsidRDefault="00176715" w:rsidP="00176715">
      <w:pPr>
        <w:numPr>
          <w:ilvl w:val="0"/>
          <w:numId w:val="111"/>
        </w:numPr>
      </w:pPr>
      <w:r w:rsidRPr="00176715">
        <w:t>What is the probability that the respondent is from the Southeast (E) or from the finance industry (A)?</w:t>
      </w:r>
    </w:p>
    <w:p w14:paraId="2994B5C1" w14:textId="77777777" w:rsidR="00176715" w:rsidRPr="00176715" w:rsidRDefault="00176715" w:rsidP="00176715">
      <w:pPr>
        <w:rPr>
          <w:b/>
          <w:bCs/>
        </w:rPr>
      </w:pPr>
      <w:r w:rsidRPr="00176715">
        <w:rPr>
          <w:b/>
          <w:bCs/>
        </w:rPr>
        <w:t>Solution</w:t>
      </w:r>
    </w:p>
    <w:p w14:paraId="490D6589" w14:textId="77777777" w:rsidR="00176715" w:rsidRPr="00176715" w:rsidRDefault="00176715" w:rsidP="00176715">
      <w:pPr>
        <w:numPr>
          <w:ilvl w:val="0"/>
          <w:numId w:val="112"/>
        </w:numPr>
      </w:pPr>
      <w:r w:rsidRPr="00176715">
        <w:rPr>
          <w:i/>
          <w:iCs/>
        </w:rPr>
        <w:t>P</w:t>
      </w:r>
      <w:r w:rsidRPr="00176715">
        <w:t>(Midwest) = </w:t>
      </w:r>
      <w:r w:rsidRPr="00176715">
        <w:rPr>
          <w:i/>
          <w:iCs/>
        </w:rPr>
        <w:t>P</w:t>
      </w:r>
      <w:r w:rsidRPr="00176715">
        <w:t>(F) = .21</w:t>
      </w:r>
    </w:p>
    <w:p w14:paraId="21FD09FE" w14:textId="77777777" w:rsidR="00176715" w:rsidRPr="00176715" w:rsidRDefault="00176715" w:rsidP="00176715">
      <w:pPr>
        <w:numPr>
          <w:ilvl w:val="0"/>
          <w:numId w:val="113"/>
        </w:numPr>
      </w:pPr>
      <w:r w:rsidRPr="00176715">
        <w:rPr>
          <w:i/>
          <w:iCs/>
        </w:rPr>
        <w:t>P</w:t>
      </w:r>
      <w:r w:rsidRPr="00176715">
        <w:t xml:space="preserve">(C </w:t>
      </w:r>
      <w:r w:rsidRPr="00176715">
        <w:rPr>
          <w:rFonts w:ascii="Cambria Math" w:hAnsi="Cambria Math" w:cs="Cambria Math"/>
        </w:rPr>
        <w:t>∪</w:t>
      </w:r>
      <w:r w:rsidRPr="00176715">
        <w:t xml:space="preserve"> D) =</w:t>
      </w:r>
      <w:r w:rsidRPr="00176715">
        <w:rPr>
          <w:rFonts w:ascii="Aptos" w:hAnsi="Aptos" w:cs="Aptos"/>
        </w:rPr>
        <w:t> </w:t>
      </w:r>
      <w:r w:rsidRPr="00176715">
        <w:rPr>
          <w:i/>
          <w:iCs/>
        </w:rPr>
        <w:t>P</w:t>
      </w:r>
      <w:r w:rsidRPr="00176715">
        <w:t>(C) + </w:t>
      </w:r>
      <w:r w:rsidRPr="00176715">
        <w:rPr>
          <w:i/>
          <w:iCs/>
        </w:rPr>
        <w:t>P</w:t>
      </w:r>
      <w:r w:rsidRPr="00176715">
        <w:t>(D) – </w:t>
      </w:r>
      <w:r w:rsidRPr="00176715">
        <w:rPr>
          <w:i/>
          <w:iCs/>
        </w:rPr>
        <w:t>P</w:t>
      </w:r>
      <w:r w:rsidRPr="00176715">
        <w:t>(C ∩ D) = .37 + .41 – .14 = .64</w:t>
      </w:r>
    </w:p>
    <w:p w14:paraId="03752B38" w14:textId="77777777" w:rsidR="00176715" w:rsidRPr="00176715" w:rsidRDefault="00176715" w:rsidP="00176715">
      <w:pPr>
        <w:numPr>
          <w:ilvl w:val="0"/>
          <w:numId w:val="114"/>
        </w:numPr>
        <w:rPr>
          <w:lang w:val="es-ES"/>
        </w:rPr>
      </w:pPr>
      <w:r w:rsidRPr="00176715">
        <w:rPr>
          <w:i/>
          <w:iCs/>
          <w:lang w:val="es-ES"/>
        </w:rPr>
        <w:t>P</w:t>
      </w:r>
      <w:r w:rsidRPr="00176715">
        <w:rPr>
          <w:lang w:val="es-ES"/>
        </w:rPr>
        <w:t xml:space="preserve">(E </w:t>
      </w:r>
      <w:r w:rsidRPr="00176715">
        <w:rPr>
          <w:rFonts w:ascii="Cambria Math" w:hAnsi="Cambria Math" w:cs="Cambria Math"/>
          <w:lang w:val="es-ES"/>
        </w:rPr>
        <w:t>∪</w:t>
      </w:r>
      <w:r w:rsidRPr="00176715">
        <w:rPr>
          <w:lang w:val="es-ES"/>
        </w:rPr>
        <w:t xml:space="preserve"> A) =</w:t>
      </w:r>
      <w:r w:rsidRPr="00176715">
        <w:rPr>
          <w:rFonts w:ascii="Aptos" w:hAnsi="Aptos" w:cs="Aptos"/>
          <w:lang w:val="es-ES"/>
        </w:rPr>
        <w:t> </w:t>
      </w:r>
      <w:r w:rsidRPr="00176715">
        <w:rPr>
          <w:i/>
          <w:iCs/>
          <w:lang w:val="es-ES"/>
        </w:rPr>
        <w:t>P</w:t>
      </w:r>
      <w:r w:rsidRPr="00176715">
        <w:rPr>
          <w:lang w:val="es-ES"/>
        </w:rPr>
        <w:t>(E) + </w:t>
      </w:r>
      <w:r w:rsidRPr="00176715">
        <w:rPr>
          <w:i/>
          <w:iCs/>
          <w:lang w:val="es-ES"/>
        </w:rPr>
        <w:t>P</w:t>
      </w:r>
      <w:r w:rsidRPr="00176715">
        <w:rPr>
          <w:lang w:val="es-ES"/>
        </w:rPr>
        <w:t>(A) – </w:t>
      </w:r>
      <w:r w:rsidRPr="00176715">
        <w:rPr>
          <w:i/>
          <w:iCs/>
          <w:lang w:val="es-ES"/>
        </w:rPr>
        <w:t>P</w:t>
      </w:r>
      <w:r w:rsidRPr="00176715">
        <w:rPr>
          <w:lang w:val="es-ES"/>
        </w:rPr>
        <w:t>(E ∩ A) = .17 + .28 – .05 = .40</w:t>
      </w:r>
    </w:p>
    <w:p w14:paraId="4107C3EF" w14:textId="77777777" w:rsidR="00176715" w:rsidRPr="00176715" w:rsidRDefault="00176715" w:rsidP="00176715">
      <w:r w:rsidRPr="00176715">
        <w:rPr>
          <w:b/>
          <w:bCs/>
        </w:rPr>
        <w:t>FIGURE 4.8</w:t>
      </w:r>
      <w:r w:rsidRPr="00176715">
        <w:t> The </w:t>
      </w:r>
      <w:r w:rsidRPr="00176715">
        <w:rPr>
          <w:i/>
          <w:iCs/>
        </w:rPr>
        <w:t>X</w:t>
      </w:r>
      <w:r w:rsidRPr="00176715">
        <w:t>or </w:t>
      </w:r>
      <w:r w:rsidRPr="00176715">
        <w:rPr>
          <w:i/>
          <w:iCs/>
        </w:rPr>
        <w:t>Y</w:t>
      </w:r>
      <w:r w:rsidRPr="00176715">
        <w:t> but Not Both Case</w:t>
      </w:r>
    </w:p>
    <w:p w14:paraId="61F47154" w14:textId="02CB0553" w:rsidR="00176715" w:rsidRPr="00176715" w:rsidRDefault="00176715" w:rsidP="00176715">
      <w:r w:rsidRPr="00176715">
        <w:drawing>
          <wp:inline distT="0" distB="0" distL="0" distR="0" wp14:anchorId="36C01746" wp14:editId="5DE70581">
            <wp:extent cx="1895475" cy="1200150"/>
            <wp:effectExtent l="0" t="0" r="9525" b="0"/>
            <wp:docPr id="2031735294" name="Picture 4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95475" cy="1200150"/>
                    </a:xfrm>
                    <a:prstGeom prst="rect">
                      <a:avLst/>
                    </a:prstGeom>
                    <a:noFill/>
                    <a:ln>
                      <a:noFill/>
                    </a:ln>
                  </pic:spPr>
                </pic:pic>
              </a:graphicData>
            </a:graphic>
          </wp:inline>
        </w:drawing>
      </w:r>
    </w:p>
    <w:p w14:paraId="79AC849F" w14:textId="77777777" w:rsidR="00176715" w:rsidRPr="00176715" w:rsidRDefault="00176715" w:rsidP="00176715">
      <w:r w:rsidRPr="00176715">
        <w:t>In computing the union by using the general law of addition, the intersection probability is subtracted because it is already included in both marginal probabilities. This adjusted probability leaves a union probability that properly includes both marginal values and the intersection value. If the intersection probability is subtracted out a second time, the intersection is removed, leaving the probability of </w:t>
      </w:r>
      <w:r w:rsidRPr="00176715">
        <w:rPr>
          <w:i/>
          <w:iCs/>
        </w:rPr>
        <w:t>X or Y</w:t>
      </w:r>
      <w:r w:rsidRPr="00176715">
        <w:t> but not </w:t>
      </w:r>
      <w:r w:rsidRPr="00176715">
        <w:rPr>
          <w:i/>
          <w:iCs/>
        </w:rPr>
        <w:t>both</w:t>
      </w:r>
      <w:r w:rsidRPr="00176715">
        <w:t>.</w:t>
      </w:r>
    </w:p>
    <w:p w14:paraId="6A68B12F" w14:textId="59D9DAA8" w:rsidR="00176715" w:rsidRPr="00176715" w:rsidRDefault="00176715" w:rsidP="00176715">
      <w:r w:rsidRPr="00176715">
        <w:drawing>
          <wp:inline distT="0" distB="0" distL="0" distR="0" wp14:anchorId="024998CC" wp14:editId="24A49AF8">
            <wp:extent cx="3914775" cy="352425"/>
            <wp:effectExtent l="0" t="0" r="9525" b="9525"/>
            <wp:docPr id="1957174409" name="Picture 4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14775" cy="352425"/>
                    </a:xfrm>
                    <a:prstGeom prst="rect">
                      <a:avLst/>
                    </a:prstGeom>
                    <a:noFill/>
                    <a:ln>
                      <a:noFill/>
                    </a:ln>
                  </pic:spPr>
                </pic:pic>
              </a:graphicData>
            </a:graphic>
          </wp:inline>
        </w:drawing>
      </w:r>
    </w:p>
    <w:p w14:paraId="4D6247CB" w14:textId="77777777" w:rsidR="00176715" w:rsidRPr="00176715" w:rsidRDefault="00176715" w:rsidP="00176715">
      <w:hyperlink r:id="rId231" w:anchor="fig4.8" w:history="1">
        <w:r w:rsidRPr="00176715">
          <w:rPr>
            <w:rStyle w:val="Hyperlink"/>
            <w:b/>
            <w:bCs/>
          </w:rPr>
          <w:t>Figure 4.8</w:t>
        </w:r>
      </w:hyperlink>
      <w:r w:rsidRPr="00176715">
        <w:t> is the Venn diagram for this probability.</w:t>
      </w:r>
    </w:p>
    <w:p w14:paraId="4E6909EA" w14:textId="77777777" w:rsidR="00176715" w:rsidRPr="00176715" w:rsidRDefault="00176715" w:rsidP="00176715">
      <w:pPr>
        <w:rPr>
          <w:b/>
          <w:bCs/>
        </w:rPr>
      </w:pPr>
      <w:r w:rsidRPr="00176715">
        <w:rPr>
          <w:b/>
          <w:bCs/>
        </w:rPr>
        <w:t>Complement of a Union</w:t>
      </w:r>
    </w:p>
    <w:p w14:paraId="2EAE47AD" w14:textId="77777777" w:rsidR="00176715" w:rsidRPr="00176715" w:rsidRDefault="00176715" w:rsidP="00176715">
      <w:r w:rsidRPr="00176715">
        <w:t>The probability of the union of two events </w:t>
      </w:r>
      <w:r w:rsidRPr="00176715">
        <w:rPr>
          <w:i/>
          <w:iCs/>
        </w:rPr>
        <w:t>X</w:t>
      </w:r>
      <w:r w:rsidRPr="00176715">
        <w:t> and </w:t>
      </w:r>
      <w:r w:rsidRPr="00176715">
        <w:rPr>
          <w:i/>
          <w:iCs/>
        </w:rPr>
        <w:t>Y</w:t>
      </w:r>
      <w:r w:rsidRPr="00176715">
        <w:t> represents the probability that the outcome is </w:t>
      </w:r>
      <w:r w:rsidRPr="00176715">
        <w:rPr>
          <w:i/>
          <w:iCs/>
        </w:rPr>
        <w:t>either X or</w:t>
      </w:r>
      <w:r w:rsidRPr="00176715">
        <w:t> it is </w:t>
      </w:r>
      <w:r w:rsidRPr="00176715">
        <w:rPr>
          <w:i/>
          <w:iCs/>
        </w:rPr>
        <w:t>Y</w:t>
      </w:r>
      <w:r w:rsidRPr="00176715">
        <w:t> or it is </w:t>
      </w:r>
      <w:r w:rsidRPr="00176715">
        <w:rPr>
          <w:i/>
          <w:iCs/>
        </w:rPr>
        <w:t>both X</w:t>
      </w:r>
      <w:r w:rsidRPr="00176715">
        <w:t> and </w:t>
      </w:r>
      <w:r w:rsidRPr="00176715">
        <w:rPr>
          <w:i/>
          <w:iCs/>
        </w:rPr>
        <w:t>Y</w:t>
      </w:r>
      <w:r w:rsidRPr="00176715">
        <w:t>. The union includes everything except the possibility that it is neither (</w:t>
      </w:r>
      <w:r w:rsidRPr="00176715">
        <w:rPr>
          <w:i/>
          <w:iCs/>
        </w:rPr>
        <w:t>X</w:t>
      </w:r>
      <w:r w:rsidRPr="00176715">
        <w:t> or </w:t>
      </w:r>
      <w:r w:rsidRPr="00176715">
        <w:rPr>
          <w:i/>
          <w:iCs/>
        </w:rPr>
        <w:t>Y</w:t>
      </w:r>
      <w:r w:rsidRPr="00176715">
        <w:t>). Another way to state it is as </w:t>
      </w:r>
      <w:r w:rsidRPr="00176715">
        <w:rPr>
          <w:i/>
          <w:iCs/>
        </w:rPr>
        <w:t>neither X nor Y</w:t>
      </w:r>
      <w:r w:rsidRPr="00176715">
        <w:t>, which can symbolically be represented as </w:t>
      </w:r>
      <w:r w:rsidRPr="00176715">
        <w:rPr>
          <w:i/>
          <w:iCs/>
        </w:rPr>
        <w:t>P</w:t>
      </w:r>
      <w:r w:rsidRPr="00176715">
        <w:t> (not </w:t>
      </w:r>
      <w:r w:rsidRPr="00176715">
        <w:rPr>
          <w:i/>
          <w:iCs/>
        </w:rPr>
        <w:t>X</w:t>
      </w:r>
      <w:r w:rsidRPr="00176715">
        <w:t> ∩ not </w:t>
      </w:r>
      <w:r w:rsidRPr="00176715">
        <w:rPr>
          <w:i/>
          <w:iCs/>
        </w:rPr>
        <w:t>Y</w:t>
      </w:r>
      <w:r w:rsidRPr="00176715">
        <w:t>). Because it is the only possible case other than the union of </w:t>
      </w:r>
      <w:r w:rsidRPr="00176715">
        <w:rPr>
          <w:i/>
          <w:iCs/>
        </w:rPr>
        <w:t>X</w:t>
      </w:r>
      <w:r w:rsidRPr="00176715">
        <w:t> or </w:t>
      </w:r>
      <w:r w:rsidRPr="00176715">
        <w:rPr>
          <w:i/>
          <w:iCs/>
        </w:rPr>
        <w:t>Y</w:t>
      </w:r>
      <w:r w:rsidRPr="00176715">
        <w:t>, it is the </w:t>
      </w:r>
      <w:r w:rsidRPr="00176715">
        <w:rPr>
          <w:b/>
          <w:bCs/>
        </w:rPr>
        <w:t>complement of a union</w:t>
      </w:r>
      <w:r w:rsidRPr="00176715">
        <w:t>. Stated more formally,</w:t>
      </w:r>
    </w:p>
    <w:p w14:paraId="6F008060" w14:textId="77777777" w:rsidR="00176715" w:rsidRPr="00176715" w:rsidRDefault="00176715" w:rsidP="00176715">
      <w:r w:rsidRPr="00176715">
        <w:rPr>
          <w:i/>
          <w:iCs/>
        </w:rPr>
        <w:t>P</w:t>
      </w:r>
      <w:r w:rsidRPr="00176715">
        <w:t> (neither </w:t>
      </w:r>
      <w:r w:rsidRPr="00176715">
        <w:rPr>
          <w:i/>
          <w:iCs/>
        </w:rPr>
        <w:t>X</w:t>
      </w:r>
      <w:r w:rsidRPr="00176715">
        <w:t> nor </w:t>
      </w:r>
      <w:r w:rsidRPr="00176715">
        <w:rPr>
          <w:i/>
          <w:iCs/>
        </w:rPr>
        <w:t>Y</w:t>
      </w:r>
      <w:r w:rsidRPr="00176715">
        <w:t>) = </w:t>
      </w:r>
      <w:r w:rsidRPr="00176715">
        <w:rPr>
          <w:i/>
          <w:iCs/>
        </w:rPr>
        <w:t>P</w:t>
      </w:r>
      <w:r w:rsidRPr="00176715">
        <w:t> (not </w:t>
      </w:r>
      <w:r w:rsidRPr="00176715">
        <w:rPr>
          <w:i/>
          <w:iCs/>
        </w:rPr>
        <w:t>X</w:t>
      </w:r>
      <w:r w:rsidRPr="00176715">
        <w:t> ∩ not </w:t>
      </w:r>
      <w:r w:rsidRPr="00176715">
        <w:rPr>
          <w:i/>
          <w:iCs/>
        </w:rPr>
        <w:t>Y</w:t>
      </w:r>
      <w:r w:rsidRPr="00176715">
        <w:t>) = 1 </w:t>
      </w:r>
      <w:r w:rsidRPr="00176715">
        <w:rPr>
          <w:i/>
          <w:iCs/>
        </w:rPr>
        <w:t>P</w:t>
      </w:r>
      <w:r w:rsidRPr="00176715">
        <w:t> (</w:t>
      </w:r>
      <w:r w:rsidRPr="00176715">
        <w:rPr>
          <w:i/>
          <w:iCs/>
        </w:rPr>
        <w:t>X</w:t>
      </w:r>
      <w:r w:rsidRPr="00176715">
        <w:t> </w:t>
      </w:r>
      <w:r w:rsidRPr="00176715">
        <w:rPr>
          <w:rFonts w:ascii="Cambria Math" w:hAnsi="Cambria Math" w:cs="Cambria Math"/>
        </w:rPr>
        <w:t>∪</w:t>
      </w:r>
      <w:r w:rsidRPr="00176715">
        <w:rPr>
          <w:rFonts w:ascii="Aptos" w:hAnsi="Aptos" w:cs="Aptos"/>
        </w:rPr>
        <w:t> </w:t>
      </w:r>
      <w:r w:rsidRPr="00176715">
        <w:rPr>
          <w:i/>
          <w:iCs/>
        </w:rPr>
        <w:t>Y</w:t>
      </w:r>
      <w:r w:rsidRPr="00176715">
        <w:t>).</w:t>
      </w:r>
    </w:p>
    <w:p w14:paraId="0149DC7D" w14:textId="77777777" w:rsidR="00176715" w:rsidRPr="00176715" w:rsidRDefault="00176715" w:rsidP="00176715">
      <w:r w:rsidRPr="00176715">
        <w:t>Examine the Venn diagram in </w:t>
      </w:r>
      <w:hyperlink r:id="rId232" w:anchor="fig4.9" w:history="1">
        <w:r w:rsidRPr="00176715">
          <w:rPr>
            <w:rStyle w:val="Hyperlink"/>
            <w:b/>
            <w:bCs/>
          </w:rPr>
          <w:t>Figure 4.9</w:t>
        </w:r>
      </w:hyperlink>
      <w:r w:rsidRPr="00176715">
        <w:t>. Note that the complement of the union of </w:t>
      </w:r>
      <w:r w:rsidRPr="00176715">
        <w:rPr>
          <w:i/>
          <w:iCs/>
        </w:rPr>
        <w:t>X</w:t>
      </w:r>
      <w:r w:rsidRPr="00176715">
        <w:t>, </w:t>
      </w:r>
      <w:r w:rsidRPr="00176715">
        <w:rPr>
          <w:i/>
          <w:iCs/>
        </w:rPr>
        <w:t>Y</w:t>
      </w:r>
      <w:r w:rsidRPr="00176715">
        <w:t> is the shaded area outside the circles. This area represents the neither </w:t>
      </w:r>
      <w:r w:rsidRPr="00176715">
        <w:rPr>
          <w:i/>
          <w:iCs/>
        </w:rPr>
        <w:t>X</w:t>
      </w:r>
      <w:r w:rsidRPr="00176715">
        <w:t> nor </w:t>
      </w:r>
      <w:r w:rsidRPr="00176715">
        <w:rPr>
          <w:i/>
          <w:iCs/>
        </w:rPr>
        <w:t>Y</w:t>
      </w:r>
      <w:r w:rsidRPr="00176715">
        <w:t> region.</w:t>
      </w:r>
    </w:p>
    <w:p w14:paraId="099C5366" w14:textId="77777777" w:rsidR="00176715" w:rsidRPr="00176715" w:rsidRDefault="00176715" w:rsidP="00176715">
      <w:r w:rsidRPr="00176715">
        <w:t>In the survey about increasing worker productivity by changing the office design discussed earlier, the probability that a randomly selected worker would respond with noise reduction </w:t>
      </w:r>
      <w:r w:rsidRPr="00176715">
        <w:rPr>
          <w:i/>
          <w:iCs/>
        </w:rPr>
        <w:t>or</w:t>
      </w:r>
      <w:r w:rsidRPr="00176715">
        <w:t> increased storage space was determined to be</w:t>
      </w:r>
    </w:p>
    <w:p w14:paraId="4D381512" w14:textId="77777777" w:rsidR="00176715" w:rsidRPr="00176715" w:rsidRDefault="00176715" w:rsidP="00176715">
      <w:r w:rsidRPr="00176715">
        <w:rPr>
          <w:b/>
          <w:bCs/>
        </w:rPr>
        <w:t>FIGURE 4.9</w:t>
      </w:r>
      <w:r w:rsidRPr="00176715">
        <w:t> The Complement of a Union: The Neither/Nor Region</w:t>
      </w:r>
    </w:p>
    <w:p w14:paraId="7B8D2E89" w14:textId="04A29552" w:rsidR="00176715" w:rsidRPr="00176715" w:rsidRDefault="00176715" w:rsidP="00176715">
      <w:r w:rsidRPr="00176715">
        <w:drawing>
          <wp:inline distT="0" distB="0" distL="0" distR="0" wp14:anchorId="5C777EB5" wp14:editId="40D69F1B">
            <wp:extent cx="1809750" cy="1362075"/>
            <wp:effectExtent l="0" t="0" r="0" b="9525"/>
            <wp:docPr id="1223431088" name="Picture 4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09750" cy="1362075"/>
                    </a:xfrm>
                    <a:prstGeom prst="rect">
                      <a:avLst/>
                    </a:prstGeom>
                    <a:noFill/>
                    <a:ln>
                      <a:noFill/>
                    </a:ln>
                  </pic:spPr>
                </pic:pic>
              </a:graphicData>
            </a:graphic>
          </wp:inline>
        </w:drawing>
      </w:r>
    </w:p>
    <w:p w14:paraId="723F41F1" w14:textId="77777777" w:rsidR="00176715" w:rsidRPr="00176715" w:rsidRDefault="00176715" w:rsidP="00176715">
      <w:r w:rsidRPr="00176715">
        <w:rPr>
          <w:i/>
          <w:iCs/>
        </w:rPr>
        <w:t>P</w:t>
      </w:r>
      <w:r w:rsidRPr="00176715">
        <w:t xml:space="preserve">(N </w:t>
      </w:r>
      <w:r w:rsidRPr="00176715">
        <w:rPr>
          <w:rFonts w:ascii="Cambria Math" w:hAnsi="Cambria Math" w:cs="Cambria Math"/>
        </w:rPr>
        <w:t>∪</w:t>
      </w:r>
      <w:r w:rsidRPr="00176715">
        <w:t xml:space="preserve"> S) =</w:t>
      </w:r>
      <w:r w:rsidRPr="00176715">
        <w:rPr>
          <w:rFonts w:ascii="Aptos" w:hAnsi="Aptos" w:cs="Aptos"/>
        </w:rPr>
        <w:t> </w:t>
      </w:r>
      <w:r w:rsidRPr="00176715">
        <w:rPr>
          <w:i/>
          <w:iCs/>
        </w:rPr>
        <w:t>P</w:t>
      </w:r>
      <w:r w:rsidRPr="00176715">
        <w:t> (N) + </w:t>
      </w:r>
      <w:r w:rsidRPr="00176715">
        <w:rPr>
          <w:i/>
          <w:iCs/>
        </w:rPr>
        <w:t>P</w:t>
      </w:r>
      <w:r w:rsidRPr="00176715">
        <w:t> (S) </w:t>
      </w:r>
      <w:r w:rsidRPr="00176715">
        <w:rPr>
          <w:i/>
          <w:iCs/>
        </w:rPr>
        <w:t>P</w:t>
      </w:r>
      <w:r w:rsidRPr="00176715">
        <w:t> (N ∩ S) = .70 + .67 .56 = .81</w:t>
      </w:r>
    </w:p>
    <w:p w14:paraId="7FD1A445" w14:textId="77777777" w:rsidR="00176715" w:rsidRPr="00176715" w:rsidRDefault="00176715" w:rsidP="00176715">
      <w:r w:rsidRPr="00176715">
        <w:t>The probability that a worker would respond with </w:t>
      </w:r>
      <w:r w:rsidRPr="00176715">
        <w:rPr>
          <w:i/>
          <w:iCs/>
        </w:rPr>
        <w:t>neither</w:t>
      </w:r>
      <w:r w:rsidRPr="00176715">
        <w:t> noise reduction </w:t>
      </w:r>
      <w:r w:rsidRPr="00176715">
        <w:rPr>
          <w:i/>
          <w:iCs/>
        </w:rPr>
        <w:t>nor</w:t>
      </w:r>
      <w:r w:rsidRPr="00176715">
        <w:t> increased storage space is calculated as the complement of this union.</w:t>
      </w:r>
    </w:p>
    <w:p w14:paraId="2897F6A9" w14:textId="77777777" w:rsidR="00176715" w:rsidRPr="00176715" w:rsidRDefault="00176715" w:rsidP="00176715">
      <w:r w:rsidRPr="00176715">
        <w:rPr>
          <w:i/>
          <w:iCs/>
        </w:rPr>
        <w:t>P</w:t>
      </w:r>
      <w:r w:rsidRPr="00176715">
        <w:t> (neither N nor S) = </w:t>
      </w:r>
      <w:r w:rsidRPr="00176715">
        <w:rPr>
          <w:i/>
          <w:iCs/>
        </w:rPr>
        <w:t>P</w:t>
      </w:r>
      <w:r w:rsidRPr="00176715">
        <w:t> (not N ∩ not S) = 1 – </w:t>
      </w:r>
      <w:r w:rsidRPr="00176715">
        <w:rPr>
          <w:i/>
          <w:iCs/>
        </w:rPr>
        <w:t>P</w:t>
      </w:r>
      <w:r w:rsidRPr="00176715">
        <w:t xml:space="preserve"> (N </w:t>
      </w:r>
      <w:r w:rsidRPr="00176715">
        <w:rPr>
          <w:rFonts w:ascii="Cambria Math" w:hAnsi="Cambria Math" w:cs="Cambria Math"/>
        </w:rPr>
        <w:t>∪</w:t>
      </w:r>
      <w:r w:rsidRPr="00176715">
        <w:t xml:space="preserve"> S) = 1 </w:t>
      </w:r>
      <w:r w:rsidRPr="00176715">
        <w:rPr>
          <w:rFonts w:ascii="Aptos" w:hAnsi="Aptos" w:cs="Aptos"/>
        </w:rPr>
        <w:t>–</w:t>
      </w:r>
      <w:r w:rsidRPr="00176715">
        <w:t xml:space="preserve"> .81 = .19</w:t>
      </w:r>
    </w:p>
    <w:p w14:paraId="68DE7427" w14:textId="77777777" w:rsidR="00176715" w:rsidRPr="00176715" w:rsidRDefault="00176715" w:rsidP="00176715">
      <w:r w:rsidRPr="00176715">
        <w:t>Thus 19% of the workers selected neither noise reduction nor increased storage space as solutions to increasing productivity. In </w:t>
      </w:r>
      <w:hyperlink r:id="rId234" w:anchor="tab4.3" w:history="1">
        <w:r w:rsidRPr="00176715">
          <w:rPr>
            <w:rStyle w:val="Hyperlink"/>
            <w:b/>
            <w:bCs/>
          </w:rPr>
          <w:t>Table 4.3</w:t>
        </w:r>
      </w:hyperlink>
      <w:r w:rsidRPr="00176715">
        <w:t>, this </w:t>
      </w:r>
      <w:r w:rsidRPr="00176715">
        <w:rPr>
          <w:i/>
          <w:iCs/>
        </w:rPr>
        <w:t>neither/nor</w:t>
      </w:r>
      <w:r w:rsidRPr="00176715">
        <w:t> probability is found in the No No cell of the table, .19.</w:t>
      </w:r>
    </w:p>
    <w:p w14:paraId="391AF64D" w14:textId="77777777" w:rsidR="00176715" w:rsidRPr="00176715" w:rsidRDefault="00176715" w:rsidP="00176715">
      <w:pPr>
        <w:rPr>
          <w:b/>
          <w:bCs/>
        </w:rPr>
      </w:pPr>
      <w:r w:rsidRPr="00176715">
        <w:rPr>
          <w:b/>
          <w:bCs/>
        </w:rPr>
        <w:t>Special Law of Addition</w:t>
      </w:r>
    </w:p>
    <w:p w14:paraId="5A67C4A8" w14:textId="77777777" w:rsidR="00176715" w:rsidRPr="00176715" w:rsidRDefault="00176715" w:rsidP="00176715">
      <w:r w:rsidRPr="00176715">
        <w:t>If two events are mutually exclusive, the probability of the union of the two events is the probability of the first event plus the probability of the second event. Because mutually exclusive events do not intersect, nothing has to be subtracted.</w:t>
      </w:r>
    </w:p>
    <w:p w14:paraId="59F05552" w14:textId="5CF552D4" w:rsidR="00176715" w:rsidRPr="00176715" w:rsidRDefault="00176715" w:rsidP="00176715">
      <w:r w:rsidRPr="00176715">
        <w:lastRenderedPageBreak/>
        <w:drawing>
          <wp:inline distT="0" distB="0" distL="0" distR="0" wp14:anchorId="6F44D339" wp14:editId="4161B8A4">
            <wp:extent cx="5943600" cy="370840"/>
            <wp:effectExtent l="0" t="0" r="0" b="0"/>
            <wp:docPr id="2127356940" name="Picture 4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70840"/>
                    </a:xfrm>
                    <a:prstGeom prst="rect">
                      <a:avLst/>
                    </a:prstGeom>
                    <a:noFill/>
                    <a:ln>
                      <a:noFill/>
                    </a:ln>
                  </pic:spPr>
                </pic:pic>
              </a:graphicData>
            </a:graphic>
          </wp:inline>
        </w:drawing>
      </w:r>
    </w:p>
    <w:p w14:paraId="74060107" w14:textId="77777777" w:rsidR="00176715" w:rsidRPr="00176715" w:rsidRDefault="00176715" w:rsidP="00176715">
      <w:r w:rsidRPr="00176715">
        <w:t>The special law of addition is a special case of the general law of addition. In a sense, the general law fits all cases. However, when the events are mutually exclusive, a zero is inserted into the general law formula for the intersection, resulting in the special law formula.</w:t>
      </w:r>
    </w:p>
    <w:p w14:paraId="25626C5F" w14:textId="77777777" w:rsidR="00176715" w:rsidRPr="00176715" w:rsidRDefault="00176715" w:rsidP="00176715">
      <w:r w:rsidRPr="00176715">
        <w:t>In the survey about improving productivity by changing office design, the respondents were allowed to choose more than one possible office design change. Therefore, it is most likely that virtually none of the change choices were mutually exclusive, and the special law of addition would not apply to that example.</w:t>
      </w:r>
    </w:p>
    <w:p w14:paraId="4BE431AE" w14:textId="77777777" w:rsidR="00176715" w:rsidRPr="00176715" w:rsidRDefault="00176715" w:rsidP="00176715">
      <w:r w:rsidRPr="00176715">
        <w:t>In another survey, however, respondents were allowed to select only one option for their answer, which made the possible options mutually exclusive. In this survey, conducted by Yankelovich Partners for William M. Mercer, Inc., workers were asked what most hinders their productivity and were given only the following selections from which to choose only one answer.</w:t>
      </w:r>
    </w:p>
    <w:p w14:paraId="0C52D0C2" w14:textId="77777777" w:rsidR="00176715" w:rsidRPr="00176715" w:rsidRDefault="00176715" w:rsidP="00176715">
      <w:pPr>
        <w:numPr>
          <w:ilvl w:val="0"/>
          <w:numId w:val="115"/>
        </w:numPr>
      </w:pPr>
      <w:r w:rsidRPr="00176715">
        <w:t>Lack of direction</w:t>
      </w:r>
    </w:p>
    <w:p w14:paraId="601F4F35" w14:textId="77777777" w:rsidR="00176715" w:rsidRPr="00176715" w:rsidRDefault="00176715" w:rsidP="00176715">
      <w:pPr>
        <w:numPr>
          <w:ilvl w:val="0"/>
          <w:numId w:val="115"/>
        </w:numPr>
      </w:pPr>
      <w:r w:rsidRPr="00176715">
        <w:t>Lack of support</w:t>
      </w:r>
    </w:p>
    <w:p w14:paraId="2C2E8EF4" w14:textId="77777777" w:rsidR="00176715" w:rsidRPr="00176715" w:rsidRDefault="00176715" w:rsidP="00176715">
      <w:pPr>
        <w:numPr>
          <w:ilvl w:val="0"/>
          <w:numId w:val="115"/>
        </w:numPr>
      </w:pPr>
      <w:r w:rsidRPr="00176715">
        <w:t>Too much work</w:t>
      </w:r>
    </w:p>
    <w:p w14:paraId="112EF34C" w14:textId="77777777" w:rsidR="00176715" w:rsidRPr="00176715" w:rsidRDefault="00176715" w:rsidP="00176715">
      <w:pPr>
        <w:numPr>
          <w:ilvl w:val="0"/>
          <w:numId w:val="115"/>
        </w:numPr>
      </w:pPr>
      <w:r w:rsidRPr="00176715">
        <w:t>Inefficient process</w:t>
      </w:r>
    </w:p>
    <w:p w14:paraId="5138571E" w14:textId="77777777" w:rsidR="00176715" w:rsidRPr="00176715" w:rsidRDefault="00176715" w:rsidP="00176715">
      <w:pPr>
        <w:numPr>
          <w:ilvl w:val="0"/>
          <w:numId w:val="115"/>
        </w:numPr>
      </w:pPr>
      <w:r w:rsidRPr="00176715">
        <w:t>Not enough equipment/supplies</w:t>
      </w:r>
    </w:p>
    <w:p w14:paraId="7972EFB0" w14:textId="77777777" w:rsidR="00176715" w:rsidRPr="00176715" w:rsidRDefault="00176715" w:rsidP="00176715">
      <w:pPr>
        <w:numPr>
          <w:ilvl w:val="0"/>
          <w:numId w:val="115"/>
        </w:numPr>
      </w:pPr>
      <w:r w:rsidRPr="00176715">
        <w:t>Low pay/chance to advance</w:t>
      </w:r>
    </w:p>
    <w:p w14:paraId="49623251" w14:textId="77777777" w:rsidR="00176715" w:rsidRPr="00176715" w:rsidRDefault="00176715" w:rsidP="00176715">
      <w:r w:rsidRPr="00176715">
        <w:t>Lack of direction was cited by the most workers (20%), followed by lack of support (18%), too much work (18%), inefficient process (8%), not enough equipment/supplies (7%), low pay/chance to advance (7%), and a variety of other factors added by respondents. If a worker who responded to this survey is selected (or if the survey actually reflects the views of the working public and a worker in general is selected) and that worker is asked which of the given selections most hinders his or her productivity, what is the probability that the worker will respond that it is either too much work or inefficient process?</w:t>
      </w:r>
    </w:p>
    <w:p w14:paraId="57311F2C" w14:textId="77777777" w:rsidR="00176715" w:rsidRPr="00176715" w:rsidRDefault="00176715" w:rsidP="00176715">
      <w:r w:rsidRPr="00176715">
        <w:t>Let M denote the event “too much work” and I denote the event “inefficient process.” The question is:</w:t>
      </w:r>
    </w:p>
    <w:p w14:paraId="1285BB58" w14:textId="77777777" w:rsidR="00176715" w:rsidRPr="00176715" w:rsidRDefault="00176715" w:rsidP="00176715">
      <w:r w:rsidRPr="00176715">
        <w:rPr>
          <w:i/>
          <w:iCs/>
        </w:rPr>
        <w:t>P</w:t>
      </w:r>
      <w:r w:rsidRPr="00176715">
        <w:t xml:space="preserve">(M </w:t>
      </w:r>
      <w:r w:rsidRPr="00176715">
        <w:rPr>
          <w:rFonts w:ascii="Cambria Math" w:hAnsi="Cambria Math" w:cs="Cambria Math"/>
        </w:rPr>
        <w:t>∪</w:t>
      </w:r>
      <w:r w:rsidRPr="00176715">
        <w:t xml:space="preserve"> I) = ?</w:t>
      </w:r>
    </w:p>
    <w:p w14:paraId="2F70E913" w14:textId="77777777" w:rsidR="00176715" w:rsidRPr="00176715" w:rsidRDefault="00176715" w:rsidP="00176715">
      <w:r w:rsidRPr="00176715">
        <w:t>Because 18% of the survey respondents said “too much work,”</w:t>
      </w:r>
    </w:p>
    <w:p w14:paraId="19AA4A08" w14:textId="77777777" w:rsidR="00176715" w:rsidRPr="00176715" w:rsidRDefault="00176715" w:rsidP="00176715">
      <w:r w:rsidRPr="00176715">
        <w:rPr>
          <w:i/>
          <w:iCs/>
        </w:rPr>
        <w:lastRenderedPageBreak/>
        <w:t>P</w:t>
      </w:r>
      <w:r w:rsidRPr="00176715">
        <w:t>(M) = .18</w:t>
      </w:r>
    </w:p>
    <w:p w14:paraId="34E6DD5D" w14:textId="77777777" w:rsidR="00176715" w:rsidRPr="00176715" w:rsidRDefault="00176715" w:rsidP="00176715">
      <w:r w:rsidRPr="00176715">
        <w:t>Because 8% of the survey respondents said “inefficient process,”</w:t>
      </w:r>
    </w:p>
    <w:p w14:paraId="17C70511" w14:textId="77777777" w:rsidR="00176715" w:rsidRPr="00176715" w:rsidRDefault="00176715" w:rsidP="00176715">
      <w:r w:rsidRPr="00176715">
        <w:rPr>
          <w:i/>
          <w:iCs/>
        </w:rPr>
        <w:t>P</w:t>
      </w:r>
      <w:r w:rsidRPr="00176715">
        <w:t> (I) = .08</w:t>
      </w:r>
    </w:p>
    <w:p w14:paraId="491A0D34" w14:textId="77777777" w:rsidR="00176715" w:rsidRPr="00176715" w:rsidRDefault="00176715" w:rsidP="00176715">
      <w:r w:rsidRPr="00176715">
        <w:t>Because it was not possible to select more than one answer,</w:t>
      </w:r>
    </w:p>
    <w:p w14:paraId="07796E4B" w14:textId="77777777" w:rsidR="00176715" w:rsidRPr="00176715" w:rsidRDefault="00176715" w:rsidP="00176715">
      <w:r w:rsidRPr="00176715">
        <w:rPr>
          <w:i/>
          <w:iCs/>
        </w:rPr>
        <w:t>P</w:t>
      </w:r>
      <w:r w:rsidRPr="00176715">
        <w:t>(M ∩ I) = .0000</w:t>
      </w:r>
    </w:p>
    <w:p w14:paraId="5888E406" w14:textId="77777777" w:rsidR="00176715" w:rsidRPr="00176715" w:rsidRDefault="00176715" w:rsidP="00176715">
      <w:r w:rsidRPr="00176715">
        <w:t>Implementing the special law of addition gives</w:t>
      </w:r>
    </w:p>
    <w:p w14:paraId="16A09D8A" w14:textId="77777777" w:rsidR="00176715" w:rsidRPr="00176715" w:rsidRDefault="00176715" w:rsidP="00176715">
      <w:r w:rsidRPr="00176715">
        <w:rPr>
          <w:i/>
          <w:iCs/>
        </w:rPr>
        <w:t>P</w:t>
      </w:r>
      <w:r w:rsidRPr="00176715">
        <w:t xml:space="preserve">(M </w:t>
      </w:r>
      <w:r w:rsidRPr="00176715">
        <w:rPr>
          <w:rFonts w:ascii="Cambria Math" w:hAnsi="Cambria Math" w:cs="Cambria Math"/>
        </w:rPr>
        <w:t>∪</w:t>
      </w:r>
      <w:r w:rsidRPr="00176715">
        <w:t xml:space="preserve"> I) =</w:t>
      </w:r>
      <w:r w:rsidRPr="00176715">
        <w:rPr>
          <w:rFonts w:ascii="Aptos" w:hAnsi="Aptos" w:cs="Aptos"/>
        </w:rPr>
        <w:t> </w:t>
      </w:r>
      <w:r w:rsidRPr="00176715">
        <w:rPr>
          <w:i/>
          <w:iCs/>
        </w:rPr>
        <w:t>P</w:t>
      </w:r>
      <w:r w:rsidRPr="00176715">
        <w:t>(M) + </w:t>
      </w:r>
      <w:r w:rsidRPr="00176715">
        <w:rPr>
          <w:i/>
          <w:iCs/>
        </w:rPr>
        <w:t>P</w:t>
      </w:r>
      <w:r w:rsidRPr="00176715">
        <w:t>(I) = .18 + .08 = .26</w:t>
      </w:r>
    </w:p>
    <w:p w14:paraId="2AC86511" w14:textId="77777777" w:rsidR="00176715" w:rsidRPr="00176715" w:rsidRDefault="00176715" w:rsidP="00176715">
      <w:r w:rsidRPr="00176715">
        <w:t>DEMONSTRATION PROBLEM 4.3</w:t>
      </w:r>
    </w:p>
    <w:p w14:paraId="64D9FDE9" w14:textId="77777777" w:rsidR="00176715" w:rsidRPr="00176715" w:rsidRDefault="00176715" w:rsidP="00176715">
      <w:r w:rsidRPr="00176715">
        <w:t>If a worker is randomly selected from the company described in Demonstration Problem 4.1, what is the probability that the worker is either technical or clerical? What is the probability that the worker is either a professional or a clerical?</w:t>
      </w:r>
    </w:p>
    <w:p w14:paraId="19EED174" w14:textId="77777777" w:rsidR="00176715" w:rsidRPr="00176715" w:rsidRDefault="00176715" w:rsidP="00176715">
      <w:pPr>
        <w:rPr>
          <w:b/>
          <w:bCs/>
        </w:rPr>
      </w:pPr>
      <w:r w:rsidRPr="00176715">
        <w:rPr>
          <w:b/>
          <w:bCs/>
        </w:rPr>
        <w:t>Solution</w:t>
      </w:r>
    </w:p>
    <w:p w14:paraId="79E601A4" w14:textId="77777777" w:rsidR="00176715" w:rsidRPr="00176715" w:rsidRDefault="00176715" w:rsidP="00176715">
      <w:r w:rsidRPr="00176715">
        <w:t>Examine the cross-tabulation table of the company's human resources data shown in Demonstration Problem 4.1. In many cross-tabulation tables like this one, the rows are nonoverlapping or mutually exclusive, as are the columns. In this matrix, a worker can be classified as being in only one type of position and as either male or female but not both. Thus, the categories of type of position are mutually exclusive, as are the categories of sex, and the special law of addition can be applied to the human resource data to determine the union probabilities.</w:t>
      </w:r>
    </w:p>
    <w:p w14:paraId="07D9DAC1" w14:textId="77777777" w:rsidR="00176715" w:rsidRPr="00176715" w:rsidRDefault="00176715" w:rsidP="00176715">
      <w:r w:rsidRPr="00176715">
        <w:t>Let T denote technical, C denote clerical, and P denote professional. The probability that a worker is either technical or clerical is</w:t>
      </w:r>
    </w:p>
    <w:p w14:paraId="4BA9E06D" w14:textId="07A1E3DB" w:rsidR="00176715" w:rsidRPr="00176715" w:rsidRDefault="00176715" w:rsidP="00176715">
      <w:r w:rsidRPr="00176715">
        <w:drawing>
          <wp:inline distT="0" distB="0" distL="0" distR="0" wp14:anchorId="3E683103" wp14:editId="50271D75">
            <wp:extent cx="3105150" cy="276225"/>
            <wp:effectExtent l="0" t="0" r="0" b="9525"/>
            <wp:docPr id="1615913947" name="Picture 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ima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105150" cy="276225"/>
                    </a:xfrm>
                    <a:prstGeom prst="rect">
                      <a:avLst/>
                    </a:prstGeom>
                    <a:noFill/>
                    <a:ln>
                      <a:noFill/>
                    </a:ln>
                  </pic:spPr>
                </pic:pic>
              </a:graphicData>
            </a:graphic>
          </wp:inline>
        </w:drawing>
      </w:r>
    </w:p>
    <w:p w14:paraId="4F1385EC" w14:textId="77777777" w:rsidR="00176715" w:rsidRPr="00176715" w:rsidRDefault="00176715" w:rsidP="00176715">
      <w:r w:rsidRPr="00176715">
        <w:t>The probability that a worker is either professional or clerical is</w:t>
      </w:r>
    </w:p>
    <w:p w14:paraId="3B057DC9" w14:textId="0FB6021D" w:rsidR="00176715" w:rsidRPr="00176715" w:rsidRDefault="00176715" w:rsidP="00176715">
      <w:r w:rsidRPr="00176715">
        <w:drawing>
          <wp:inline distT="0" distB="0" distL="0" distR="0" wp14:anchorId="3E2D0AF2" wp14:editId="7261097D">
            <wp:extent cx="3114675" cy="276225"/>
            <wp:effectExtent l="0" t="0" r="9525" b="9525"/>
            <wp:docPr id="1678588685" name="Picture 4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14675" cy="276225"/>
                    </a:xfrm>
                    <a:prstGeom prst="rect">
                      <a:avLst/>
                    </a:prstGeom>
                    <a:noFill/>
                    <a:ln>
                      <a:noFill/>
                    </a:ln>
                  </pic:spPr>
                </pic:pic>
              </a:graphicData>
            </a:graphic>
          </wp:inline>
        </w:drawing>
      </w:r>
    </w:p>
    <w:p w14:paraId="5CB753B2" w14:textId="77777777" w:rsidR="00176715" w:rsidRPr="00176715" w:rsidRDefault="00176715" w:rsidP="00176715">
      <w:r w:rsidRPr="00176715">
        <w:rPr>
          <w:b/>
          <w:bCs/>
        </w:rPr>
        <w:t>DEMONSTRATION PROBLEM 4.4</w:t>
      </w:r>
    </w:p>
    <w:p w14:paraId="0012BF0A" w14:textId="77777777" w:rsidR="00176715" w:rsidRPr="00176715" w:rsidRDefault="00176715" w:rsidP="00176715">
      <w:r w:rsidRPr="00176715">
        <w:t>Use the data from the matrices in Demonstration Problem 4.2. What is the probability that a randomly selected respondent is from the Southeast or the West?</w:t>
      </w:r>
    </w:p>
    <w:p w14:paraId="6A37A145" w14:textId="77777777" w:rsidR="00176715" w:rsidRPr="00176715" w:rsidRDefault="00176715" w:rsidP="00176715">
      <w:r w:rsidRPr="00176715">
        <w:rPr>
          <w:i/>
          <w:iCs/>
        </w:rPr>
        <w:t>P</w:t>
      </w:r>
      <w:r w:rsidRPr="00176715">
        <w:t xml:space="preserve">(E </w:t>
      </w:r>
      <w:r w:rsidRPr="00176715">
        <w:rPr>
          <w:rFonts w:ascii="Cambria Math" w:hAnsi="Cambria Math" w:cs="Cambria Math"/>
        </w:rPr>
        <w:t>∪</w:t>
      </w:r>
      <w:r w:rsidRPr="00176715">
        <w:t xml:space="preserve"> G) = ?</w:t>
      </w:r>
    </w:p>
    <w:p w14:paraId="7332CE93" w14:textId="77777777" w:rsidR="00176715" w:rsidRPr="00176715" w:rsidRDefault="00176715" w:rsidP="00176715">
      <w:pPr>
        <w:rPr>
          <w:b/>
          <w:bCs/>
        </w:rPr>
      </w:pPr>
      <w:r w:rsidRPr="00176715">
        <w:rPr>
          <w:b/>
          <w:bCs/>
        </w:rPr>
        <w:lastRenderedPageBreak/>
        <w:t>Solution</w:t>
      </w:r>
    </w:p>
    <w:p w14:paraId="7F2BC433" w14:textId="77777777" w:rsidR="00176715" w:rsidRPr="00176715" w:rsidRDefault="00176715" w:rsidP="00176715">
      <w:r w:rsidRPr="00176715">
        <w:t>Because geographic location is mutually exclusive (the work location is either in the Southeast or in the West but not in both),</w:t>
      </w:r>
    </w:p>
    <w:p w14:paraId="4D12E0D2" w14:textId="77777777" w:rsidR="00176715" w:rsidRPr="00176715" w:rsidRDefault="00176715" w:rsidP="00176715">
      <w:pPr>
        <w:rPr>
          <w:lang w:val="es-ES"/>
        </w:rPr>
      </w:pPr>
      <w:r w:rsidRPr="00176715">
        <w:rPr>
          <w:i/>
          <w:iCs/>
          <w:lang w:val="es-ES"/>
        </w:rPr>
        <w:t>P</w:t>
      </w:r>
      <w:r w:rsidRPr="00176715">
        <w:rPr>
          <w:lang w:val="es-ES"/>
        </w:rPr>
        <w:t xml:space="preserve"> (E </w:t>
      </w:r>
      <w:r w:rsidRPr="00176715">
        <w:rPr>
          <w:rFonts w:ascii="Cambria Math" w:hAnsi="Cambria Math" w:cs="Cambria Math"/>
          <w:lang w:val="es-ES"/>
        </w:rPr>
        <w:t>∪</w:t>
      </w:r>
      <w:r w:rsidRPr="00176715">
        <w:rPr>
          <w:lang w:val="es-ES"/>
        </w:rPr>
        <w:t xml:space="preserve"> G) =</w:t>
      </w:r>
      <w:r w:rsidRPr="00176715">
        <w:rPr>
          <w:rFonts w:ascii="Aptos" w:hAnsi="Aptos" w:cs="Aptos"/>
          <w:lang w:val="es-ES"/>
        </w:rPr>
        <w:t> </w:t>
      </w:r>
      <w:r w:rsidRPr="00176715">
        <w:rPr>
          <w:i/>
          <w:iCs/>
          <w:lang w:val="es-ES"/>
        </w:rPr>
        <w:t>P</w:t>
      </w:r>
      <w:r w:rsidRPr="00176715">
        <w:rPr>
          <w:lang w:val="es-ES"/>
        </w:rPr>
        <w:t> (E) + </w:t>
      </w:r>
      <w:r w:rsidRPr="00176715">
        <w:rPr>
          <w:i/>
          <w:iCs/>
          <w:lang w:val="es-ES"/>
        </w:rPr>
        <w:t>P</w:t>
      </w:r>
      <w:r w:rsidRPr="00176715">
        <w:rPr>
          <w:lang w:val="es-ES"/>
        </w:rPr>
        <w:t> (G) = .17 + .21 = .38</w:t>
      </w:r>
    </w:p>
    <w:p w14:paraId="6847C1B6" w14:textId="77777777" w:rsidR="00176715" w:rsidRPr="00176715" w:rsidRDefault="00176715" w:rsidP="00176715">
      <w:pPr>
        <w:rPr>
          <w:b/>
          <w:bCs/>
          <w:lang w:val="es-ES"/>
        </w:rPr>
      </w:pPr>
      <w:r w:rsidRPr="00176715">
        <w:rPr>
          <w:b/>
          <w:bCs/>
          <w:lang w:val="es-ES"/>
        </w:rPr>
        <w:t>4.5 PROBLEMS</w:t>
      </w:r>
    </w:p>
    <w:p w14:paraId="23DF52C3" w14:textId="77777777" w:rsidR="00176715" w:rsidRPr="00176715" w:rsidRDefault="00176715" w:rsidP="00176715">
      <w:pPr>
        <w:numPr>
          <w:ilvl w:val="0"/>
          <w:numId w:val="116"/>
        </w:numPr>
      </w:pPr>
      <w:r w:rsidRPr="00176715">
        <w:rPr>
          <w:b/>
          <w:bCs/>
        </w:rPr>
        <w:t>4.8</w:t>
      </w:r>
      <w:r w:rsidRPr="00176715">
        <w:t> Given </w:t>
      </w:r>
      <w:r w:rsidRPr="00176715">
        <w:rPr>
          <w:i/>
          <w:iCs/>
        </w:rPr>
        <w:t>P</w:t>
      </w:r>
      <w:r w:rsidRPr="00176715">
        <w:t>(A)=.10, </w:t>
      </w:r>
      <w:r w:rsidRPr="00176715">
        <w:rPr>
          <w:i/>
          <w:iCs/>
        </w:rPr>
        <w:t>P</w:t>
      </w:r>
      <w:r w:rsidRPr="00176715">
        <w:t> (B)=.12, </w:t>
      </w:r>
      <w:r w:rsidRPr="00176715">
        <w:rPr>
          <w:i/>
          <w:iCs/>
        </w:rPr>
        <w:t>P</w:t>
      </w:r>
      <w:r w:rsidRPr="00176715">
        <w:t>(C)=.21, </w:t>
      </w:r>
      <w:r w:rsidRPr="00176715">
        <w:rPr>
          <w:i/>
          <w:iCs/>
        </w:rPr>
        <w:t>P</w:t>
      </w:r>
      <w:r w:rsidRPr="00176715">
        <w:t>(A ∩ C) = .05, and </w:t>
      </w:r>
      <w:r w:rsidRPr="00176715">
        <w:rPr>
          <w:i/>
          <w:iCs/>
        </w:rPr>
        <w:t>P</w:t>
      </w:r>
      <w:r w:rsidRPr="00176715">
        <w:t> (B ∩ C) = .03, solve the following.</w:t>
      </w:r>
    </w:p>
    <w:p w14:paraId="4976CF0B" w14:textId="77777777" w:rsidR="00176715" w:rsidRPr="00176715" w:rsidRDefault="00176715" w:rsidP="00176715">
      <w:pPr>
        <w:numPr>
          <w:ilvl w:val="1"/>
          <w:numId w:val="117"/>
        </w:numPr>
      </w:pPr>
      <w:r w:rsidRPr="00176715">
        <w:rPr>
          <w:i/>
          <w:iCs/>
        </w:rPr>
        <w:t>P</w:t>
      </w:r>
      <w:r w:rsidRPr="00176715">
        <w:t xml:space="preserve"> (A </w:t>
      </w:r>
      <w:r w:rsidRPr="00176715">
        <w:rPr>
          <w:rFonts w:ascii="Cambria Math" w:hAnsi="Cambria Math" w:cs="Cambria Math"/>
        </w:rPr>
        <w:t>∪</w:t>
      </w:r>
      <w:r w:rsidRPr="00176715">
        <w:t xml:space="preserve"> C)=____</w:t>
      </w:r>
    </w:p>
    <w:p w14:paraId="6DF1A86B" w14:textId="77777777" w:rsidR="00176715" w:rsidRPr="00176715" w:rsidRDefault="00176715" w:rsidP="00176715">
      <w:pPr>
        <w:numPr>
          <w:ilvl w:val="1"/>
          <w:numId w:val="118"/>
        </w:numPr>
      </w:pPr>
      <w:r w:rsidRPr="00176715">
        <w:rPr>
          <w:i/>
          <w:iCs/>
        </w:rPr>
        <w:t>P</w:t>
      </w:r>
      <w:r w:rsidRPr="00176715">
        <w:t xml:space="preserve"> (B </w:t>
      </w:r>
      <w:r w:rsidRPr="00176715">
        <w:rPr>
          <w:rFonts w:ascii="Cambria Math" w:hAnsi="Cambria Math" w:cs="Cambria Math"/>
        </w:rPr>
        <w:t>∪</w:t>
      </w:r>
      <w:r w:rsidRPr="00176715">
        <w:t xml:space="preserve"> C)=____</w:t>
      </w:r>
    </w:p>
    <w:p w14:paraId="6AD6FF63" w14:textId="77777777" w:rsidR="00176715" w:rsidRPr="00176715" w:rsidRDefault="00176715" w:rsidP="00176715">
      <w:pPr>
        <w:numPr>
          <w:ilvl w:val="1"/>
          <w:numId w:val="119"/>
        </w:numPr>
      </w:pPr>
      <w:r w:rsidRPr="00176715">
        <w:t>If A and B are mutually exclusive, </w:t>
      </w:r>
      <w:r w:rsidRPr="00176715">
        <w:rPr>
          <w:i/>
          <w:iCs/>
        </w:rPr>
        <w:t>P</w:t>
      </w:r>
      <w:r w:rsidRPr="00176715">
        <w:t xml:space="preserve"> (A </w:t>
      </w:r>
      <w:r w:rsidRPr="00176715">
        <w:rPr>
          <w:rFonts w:ascii="Cambria Math" w:hAnsi="Cambria Math" w:cs="Cambria Math"/>
        </w:rPr>
        <w:t>∪</w:t>
      </w:r>
      <w:r w:rsidRPr="00176715">
        <w:t xml:space="preserve"> B)=____</w:t>
      </w:r>
    </w:p>
    <w:p w14:paraId="5510762B" w14:textId="77777777" w:rsidR="00176715" w:rsidRPr="00176715" w:rsidRDefault="00176715" w:rsidP="00176715">
      <w:pPr>
        <w:numPr>
          <w:ilvl w:val="0"/>
          <w:numId w:val="116"/>
        </w:numPr>
      </w:pPr>
      <w:r w:rsidRPr="00176715">
        <w:rPr>
          <w:b/>
          <w:bCs/>
        </w:rPr>
        <w:t>4.9</w:t>
      </w:r>
      <w:r w:rsidRPr="00176715">
        <w:t> Use the values in the cross-tabulation table to solve the equations given.</w:t>
      </w:r>
    </w:p>
    <w:p w14:paraId="73923D8A" w14:textId="19D2CFDE" w:rsidR="00176715" w:rsidRPr="00176715" w:rsidRDefault="00176715" w:rsidP="00176715">
      <w:r w:rsidRPr="00176715">
        <w:drawing>
          <wp:inline distT="0" distB="0" distL="0" distR="0" wp14:anchorId="6109AAFF" wp14:editId="471C0AB0">
            <wp:extent cx="1114425" cy="952500"/>
            <wp:effectExtent l="0" t="0" r="9525" b="0"/>
            <wp:docPr id="1639977182" name="Picture 4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14425" cy="952500"/>
                    </a:xfrm>
                    <a:prstGeom prst="rect">
                      <a:avLst/>
                    </a:prstGeom>
                    <a:noFill/>
                    <a:ln>
                      <a:noFill/>
                    </a:ln>
                  </pic:spPr>
                </pic:pic>
              </a:graphicData>
            </a:graphic>
          </wp:inline>
        </w:drawing>
      </w:r>
    </w:p>
    <w:p w14:paraId="4C4FC2E1" w14:textId="77777777" w:rsidR="00176715" w:rsidRPr="00176715" w:rsidRDefault="00176715" w:rsidP="00176715">
      <w:pPr>
        <w:numPr>
          <w:ilvl w:val="1"/>
          <w:numId w:val="120"/>
        </w:numPr>
      </w:pPr>
      <w:r w:rsidRPr="00176715">
        <w:rPr>
          <w:i/>
          <w:iCs/>
        </w:rPr>
        <w:t>P</w:t>
      </w:r>
      <w:r w:rsidRPr="00176715">
        <w:t xml:space="preserve">(A </w:t>
      </w:r>
      <w:r w:rsidRPr="00176715">
        <w:rPr>
          <w:rFonts w:ascii="Cambria Math" w:hAnsi="Cambria Math" w:cs="Cambria Math"/>
        </w:rPr>
        <w:t>∪</w:t>
      </w:r>
      <w:r w:rsidRPr="00176715">
        <w:t xml:space="preserve"> D)=____</w:t>
      </w:r>
    </w:p>
    <w:p w14:paraId="2AF4135F" w14:textId="77777777" w:rsidR="00176715" w:rsidRPr="00176715" w:rsidRDefault="00176715" w:rsidP="00176715">
      <w:pPr>
        <w:numPr>
          <w:ilvl w:val="1"/>
          <w:numId w:val="121"/>
        </w:numPr>
      </w:pPr>
      <w:r w:rsidRPr="00176715">
        <w:rPr>
          <w:i/>
          <w:iCs/>
        </w:rPr>
        <w:t>P</w:t>
      </w:r>
      <w:r w:rsidRPr="00176715">
        <w:t xml:space="preserve">(E </w:t>
      </w:r>
      <w:r w:rsidRPr="00176715">
        <w:rPr>
          <w:rFonts w:ascii="Cambria Math" w:hAnsi="Cambria Math" w:cs="Cambria Math"/>
        </w:rPr>
        <w:t>∪</w:t>
      </w:r>
      <w:r w:rsidRPr="00176715">
        <w:t xml:space="preserve"> B)=____</w:t>
      </w:r>
    </w:p>
    <w:p w14:paraId="7097F0FC" w14:textId="77777777" w:rsidR="00176715" w:rsidRPr="00176715" w:rsidRDefault="00176715" w:rsidP="00176715">
      <w:pPr>
        <w:numPr>
          <w:ilvl w:val="1"/>
          <w:numId w:val="122"/>
        </w:numPr>
      </w:pPr>
      <w:r w:rsidRPr="00176715">
        <w:rPr>
          <w:i/>
          <w:iCs/>
        </w:rPr>
        <w:t>P</w:t>
      </w:r>
      <w:r w:rsidRPr="00176715">
        <w:t xml:space="preserve">(D </w:t>
      </w:r>
      <w:r w:rsidRPr="00176715">
        <w:rPr>
          <w:rFonts w:ascii="Cambria Math" w:hAnsi="Cambria Math" w:cs="Cambria Math"/>
        </w:rPr>
        <w:t>∪</w:t>
      </w:r>
      <w:r w:rsidRPr="00176715">
        <w:t xml:space="preserve"> E)=____</w:t>
      </w:r>
    </w:p>
    <w:p w14:paraId="1004ECB6" w14:textId="77777777" w:rsidR="00176715" w:rsidRPr="00176715" w:rsidRDefault="00176715" w:rsidP="00176715">
      <w:pPr>
        <w:numPr>
          <w:ilvl w:val="1"/>
          <w:numId w:val="123"/>
        </w:numPr>
      </w:pPr>
      <w:r w:rsidRPr="00176715">
        <w:rPr>
          <w:i/>
          <w:iCs/>
        </w:rPr>
        <w:t>P</w:t>
      </w:r>
      <w:r w:rsidRPr="00176715">
        <w:t xml:space="preserve">(C </w:t>
      </w:r>
      <w:r w:rsidRPr="00176715">
        <w:rPr>
          <w:rFonts w:ascii="Cambria Math" w:hAnsi="Cambria Math" w:cs="Cambria Math"/>
        </w:rPr>
        <w:t>∪</w:t>
      </w:r>
      <w:r w:rsidRPr="00176715">
        <w:t xml:space="preserve"> F)=____</w:t>
      </w:r>
    </w:p>
    <w:p w14:paraId="27F9AAA8" w14:textId="77777777" w:rsidR="00176715" w:rsidRPr="00176715" w:rsidRDefault="00176715" w:rsidP="00176715">
      <w:pPr>
        <w:numPr>
          <w:ilvl w:val="0"/>
          <w:numId w:val="116"/>
        </w:numPr>
      </w:pPr>
      <w:r w:rsidRPr="00176715">
        <w:rPr>
          <w:b/>
          <w:bCs/>
        </w:rPr>
        <w:t>4.10</w:t>
      </w:r>
      <w:r w:rsidRPr="00176715">
        <w:t> Use the values in the joint probability table to solve the equations given.</w:t>
      </w:r>
    </w:p>
    <w:p w14:paraId="3014ACC6" w14:textId="54BA338C" w:rsidR="00176715" w:rsidRPr="00176715" w:rsidRDefault="00176715" w:rsidP="00176715">
      <w:r w:rsidRPr="00176715">
        <w:drawing>
          <wp:inline distT="0" distB="0" distL="0" distR="0" wp14:anchorId="4AF1E49C" wp14:editId="3762649A">
            <wp:extent cx="914400" cy="1209675"/>
            <wp:effectExtent l="0" t="0" r="0" b="9525"/>
            <wp:docPr id="1534778685" name="Picture 4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14400" cy="1209675"/>
                    </a:xfrm>
                    <a:prstGeom prst="rect">
                      <a:avLst/>
                    </a:prstGeom>
                    <a:noFill/>
                    <a:ln>
                      <a:noFill/>
                    </a:ln>
                  </pic:spPr>
                </pic:pic>
              </a:graphicData>
            </a:graphic>
          </wp:inline>
        </w:drawing>
      </w:r>
    </w:p>
    <w:p w14:paraId="2434F52F" w14:textId="77777777" w:rsidR="00176715" w:rsidRPr="00176715" w:rsidRDefault="00176715" w:rsidP="00176715">
      <w:pPr>
        <w:numPr>
          <w:ilvl w:val="1"/>
          <w:numId w:val="124"/>
        </w:numPr>
      </w:pPr>
      <w:r w:rsidRPr="00176715">
        <w:rPr>
          <w:i/>
          <w:iCs/>
        </w:rPr>
        <w:t>P</w:t>
      </w:r>
      <w:r w:rsidRPr="00176715">
        <w:t xml:space="preserve">(A </w:t>
      </w:r>
      <w:r w:rsidRPr="00176715">
        <w:rPr>
          <w:rFonts w:ascii="Cambria Math" w:hAnsi="Cambria Math" w:cs="Cambria Math"/>
        </w:rPr>
        <w:t>∪</w:t>
      </w:r>
      <w:r w:rsidRPr="00176715">
        <w:t xml:space="preserve"> F)=____</w:t>
      </w:r>
    </w:p>
    <w:p w14:paraId="1EAEC9F8" w14:textId="77777777" w:rsidR="00176715" w:rsidRPr="00176715" w:rsidRDefault="00176715" w:rsidP="00176715">
      <w:pPr>
        <w:numPr>
          <w:ilvl w:val="1"/>
          <w:numId w:val="125"/>
        </w:numPr>
      </w:pPr>
      <w:r w:rsidRPr="00176715">
        <w:rPr>
          <w:i/>
          <w:iCs/>
        </w:rPr>
        <w:t>P</w:t>
      </w:r>
      <w:r w:rsidRPr="00176715">
        <w:t xml:space="preserve">(E </w:t>
      </w:r>
      <w:r w:rsidRPr="00176715">
        <w:rPr>
          <w:rFonts w:ascii="Cambria Math" w:hAnsi="Cambria Math" w:cs="Cambria Math"/>
        </w:rPr>
        <w:t>∪</w:t>
      </w:r>
      <w:r w:rsidRPr="00176715">
        <w:t xml:space="preserve"> B)=____</w:t>
      </w:r>
    </w:p>
    <w:p w14:paraId="3286E3EB" w14:textId="77777777" w:rsidR="00176715" w:rsidRPr="00176715" w:rsidRDefault="00176715" w:rsidP="00176715">
      <w:pPr>
        <w:numPr>
          <w:ilvl w:val="1"/>
          <w:numId w:val="126"/>
        </w:numPr>
      </w:pPr>
      <w:r w:rsidRPr="00176715">
        <w:rPr>
          <w:i/>
          <w:iCs/>
        </w:rPr>
        <w:t>P</w:t>
      </w:r>
      <w:r w:rsidRPr="00176715">
        <w:t xml:space="preserve">(B </w:t>
      </w:r>
      <w:r w:rsidRPr="00176715">
        <w:rPr>
          <w:rFonts w:ascii="Cambria Math" w:hAnsi="Cambria Math" w:cs="Cambria Math"/>
        </w:rPr>
        <w:t>∪</w:t>
      </w:r>
      <w:r w:rsidRPr="00176715">
        <w:t xml:space="preserve"> C)=____</w:t>
      </w:r>
    </w:p>
    <w:p w14:paraId="7BE28A61" w14:textId="77777777" w:rsidR="00176715" w:rsidRPr="00176715" w:rsidRDefault="00176715" w:rsidP="00176715">
      <w:pPr>
        <w:numPr>
          <w:ilvl w:val="1"/>
          <w:numId w:val="127"/>
        </w:numPr>
      </w:pPr>
      <w:r w:rsidRPr="00176715">
        <w:rPr>
          <w:i/>
          <w:iCs/>
        </w:rPr>
        <w:lastRenderedPageBreak/>
        <w:t>P</w:t>
      </w:r>
      <w:r w:rsidRPr="00176715">
        <w:t xml:space="preserve">(E </w:t>
      </w:r>
      <w:r w:rsidRPr="00176715">
        <w:rPr>
          <w:rFonts w:ascii="Cambria Math" w:hAnsi="Cambria Math" w:cs="Cambria Math"/>
        </w:rPr>
        <w:t>∪</w:t>
      </w:r>
      <w:r w:rsidRPr="00176715">
        <w:t xml:space="preserve"> F)=____</w:t>
      </w:r>
    </w:p>
    <w:p w14:paraId="3CE3AD8A" w14:textId="77777777" w:rsidR="00176715" w:rsidRPr="00176715" w:rsidRDefault="00176715" w:rsidP="00176715">
      <w:pPr>
        <w:numPr>
          <w:ilvl w:val="0"/>
          <w:numId w:val="116"/>
        </w:numPr>
      </w:pPr>
      <w:r w:rsidRPr="00176715">
        <w:rPr>
          <w:b/>
          <w:bCs/>
        </w:rPr>
        <w:t>4.11</w:t>
      </w:r>
      <w:r w:rsidRPr="00176715">
        <w:t> Suppose that 47% of all Americans have flown in an airplane at least once and that 28% of all Americans have ridden on a train at least once. What is the probability that a randomly selected American has either ridden on a train or flown in an airplane? Can this problem be solved? Under what conditions can it be solved? If the problem cannot be solved, what information is needed to make it solvable?</w:t>
      </w:r>
    </w:p>
    <w:p w14:paraId="05855C2E" w14:textId="77777777" w:rsidR="00176715" w:rsidRPr="00176715" w:rsidRDefault="00176715" w:rsidP="00176715">
      <w:pPr>
        <w:numPr>
          <w:ilvl w:val="0"/>
          <w:numId w:val="116"/>
        </w:numPr>
      </w:pPr>
      <w:r w:rsidRPr="00176715">
        <w:rPr>
          <w:b/>
          <w:bCs/>
        </w:rPr>
        <w:t>4.12</w:t>
      </w:r>
      <w:r w:rsidRPr="00176715">
        <w:t> According to the U.S. Bureau of Labor Statistics, 75% of the women 25 through 49 years of age participate in the labor force. Suppose 78% of the women in that age group are married. Suppose also that 61% of women 25 through 49 years of age are married and are participating in the labor force.</w:t>
      </w:r>
    </w:p>
    <w:p w14:paraId="682E0A67" w14:textId="77777777" w:rsidR="00176715" w:rsidRPr="00176715" w:rsidRDefault="00176715" w:rsidP="00176715">
      <w:pPr>
        <w:numPr>
          <w:ilvl w:val="1"/>
          <w:numId w:val="128"/>
        </w:numPr>
      </w:pPr>
      <w:r w:rsidRPr="00176715">
        <w:t>What is the probability that a randomly selected woman in that age group is married or is participating in the labor force?</w:t>
      </w:r>
    </w:p>
    <w:p w14:paraId="49520C60" w14:textId="77777777" w:rsidR="00176715" w:rsidRPr="00176715" w:rsidRDefault="00176715" w:rsidP="00176715">
      <w:pPr>
        <w:numPr>
          <w:ilvl w:val="1"/>
          <w:numId w:val="129"/>
        </w:numPr>
      </w:pPr>
      <w:r w:rsidRPr="00176715">
        <w:t>What is the probability that a randomly selected woman in that age group is married or is participating in the labor force but not both?</w:t>
      </w:r>
    </w:p>
    <w:p w14:paraId="6BB19B7C" w14:textId="77777777" w:rsidR="00176715" w:rsidRPr="00176715" w:rsidRDefault="00176715" w:rsidP="00176715">
      <w:pPr>
        <w:numPr>
          <w:ilvl w:val="1"/>
          <w:numId w:val="130"/>
        </w:numPr>
      </w:pPr>
      <w:r w:rsidRPr="00176715">
        <w:t>What is the probability that a randomly selected woman in that age group is neither married nor participating in the labor force?</w:t>
      </w:r>
    </w:p>
    <w:p w14:paraId="17A6D15F" w14:textId="77777777" w:rsidR="00176715" w:rsidRPr="00176715" w:rsidRDefault="00176715" w:rsidP="00176715">
      <w:pPr>
        <w:numPr>
          <w:ilvl w:val="0"/>
          <w:numId w:val="116"/>
        </w:numPr>
      </w:pPr>
      <w:r w:rsidRPr="00176715">
        <w:rPr>
          <w:b/>
          <w:bCs/>
        </w:rPr>
        <w:t>4.13</w:t>
      </w:r>
      <w:r w:rsidRPr="00176715">
        <w:t> According to Nielsen Media Research, approximately 67% of all U.S. households with television have cable TV. Seventy-four percent of all U.S. households with television have two or more TV sets. Suppose 55% of all U.S. households with television have cable TV and two or more TV sets. A U.S. household with television is randomly selected.</w:t>
      </w:r>
    </w:p>
    <w:p w14:paraId="75BADD95" w14:textId="77777777" w:rsidR="00176715" w:rsidRPr="00176715" w:rsidRDefault="00176715" w:rsidP="00176715">
      <w:pPr>
        <w:numPr>
          <w:ilvl w:val="1"/>
          <w:numId w:val="131"/>
        </w:numPr>
      </w:pPr>
      <w:r w:rsidRPr="00176715">
        <w:t>What is the probability that the household has cable TV or two or more TV sets?</w:t>
      </w:r>
    </w:p>
    <w:p w14:paraId="1CD3A68D" w14:textId="77777777" w:rsidR="00176715" w:rsidRPr="00176715" w:rsidRDefault="00176715" w:rsidP="00176715">
      <w:pPr>
        <w:numPr>
          <w:ilvl w:val="1"/>
          <w:numId w:val="132"/>
        </w:numPr>
      </w:pPr>
      <w:r w:rsidRPr="00176715">
        <w:t>What is the probability that the household has cable TV or two or more TV sets but not both?</w:t>
      </w:r>
    </w:p>
    <w:p w14:paraId="7EA927CA" w14:textId="77777777" w:rsidR="00176715" w:rsidRPr="00176715" w:rsidRDefault="00176715" w:rsidP="00176715">
      <w:pPr>
        <w:numPr>
          <w:ilvl w:val="1"/>
          <w:numId w:val="133"/>
        </w:numPr>
      </w:pPr>
      <w:r w:rsidRPr="00176715">
        <w:t>What is the probability that the household has neither cable TV nor two or more TV sets?</w:t>
      </w:r>
    </w:p>
    <w:p w14:paraId="3A6875E8" w14:textId="77777777" w:rsidR="00176715" w:rsidRPr="00176715" w:rsidRDefault="00176715" w:rsidP="00176715">
      <w:pPr>
        <w:numPr>
          <w:ilvl w:val="1"/>
          <w:numId w:val="134"/>
        </w:numPr>
      </w:pPr>
      <w:r w:rsidRPr="00176715">
        <w:t>Why does the special law of addition not apply to this problem?</w:t>
      </w:r>
    </w:p>
    <w:p w14:paraId="54801321" w14:textId="77777777" w:rsidR="00176715" w:rsidRPr="00176715" w:rsidRDefault="00176715" w:rsidP="00176715">
      <w:pPr>
        <w:numPr>
          <w:ilvl w:val="0"/>
          <w:numId w:val="116"/>
        </w:numPr>
      </w:pPr>
      <w:r w:rsidRPr="00176715">
        <w:rPr>
          <w:b/>
          <w:bCs/>
        </w:rPr>
        <w:t>4.14</w:t>
      </w:r>
      <w:r w:rsidRPr="00176715">
        <w:t xml:space="preserve"> A survey conducted by the Northwestern University Lindquist-Endicott Report asked 320 companies about the procedures they use in hiring. Only 54% of the responding companies review the applicant's college transcript as part of the hiring process, and only 44% consider faculty references. Assume that these percentages </w:t>
      </w:r>
      <w:r w:rsidRPr="00176715">
        <w:lastRenderedPageBreak/>
        <w:t>are true for the population of companies in the United States and that 35% of all companies use both the applicant's college transcript and faculty references.</w:t>
      </w:r>
    </w:p>
    <w:p w14:paraId="506ACEA0" w14:textId="77777777" w:rsidR="00176715" w:rsidRPr="00176715" w:rsidRDefault="00176715" w:rsidP="00176715">
      <w:pPr>
        <w:numPr>
          <w:ilvl w:val="1"/>
          <w:numId w:val="135"/>
        </w:numPr>
      </w:pPr>
      <w:r w:rsidRPr="00176715">
        <w:t>What is the probability that a randomly selected company uses either faculty references or college transcript as part of the hiring process?</w:t>
      </w:r>
    </w:p>
    <w:p w14:paraId="2C85B0B6" w14:textId="77777777" w:rsidR="00176715" w:rsidRPr="00176715" w:rsidRDefault="00176715" w:rsidP="00176715">
      <w:pPr>
        <w:numPr>
          <w:ilvl w:val="1"/>
          <w:numId w:val="136"/>
        </w:numPr>
      </w:pPr>
      <w:r w:rsidRPr="00176715">
        <w:t>What is the probability that a randomly selected company uses either faculty references or college transcript but not both as part of the hiring process?</w:t>
      </w:r>
    </w:p>
    <w:p w14:paraId="1FD8EEC4" w14:textId="77777777" w:rsidR="00176715" w:rsidRPr="00176715" w:rsidRDefault="00176715" w:rsidP="00176715">
      <w:pPr>
        <w:numPr>
          <w:ilvl w:val="1"/>
          <w:numId w:val="137"/>
        </w:numPr>
      </w:pPr>
      <w:r w:rsidRPr="00176715">
        <w:t>What is the probability that a randomly selected company uses neither faculty references nor college transcript as part of the hiring process?</w:t>
      </w:r>
    </w:p>
    <w:p w14:paraId="604C94F7" w14:textId="77777777" w:rsidR="00176715" w:rsidRPr="00176715" w:rsidRDefault="00176715" w:rsidP="00176715">
      <w:pPr>
        <w:numPr>
          <w:ilvl w:val="1"/>
          <w:numId w:val="138"/>
        </w:numPr>
      </w:pPr>
      <w:r w:rsidRPr="00176715">
        <w:t>Construct a joint probability table for this problem and indicate the locations of your answers for parts (a), (b), and (c) on the table.</w:t>
      </w:r>
    </w:p>
    <w:p w14:paraId="74FBB7AC" w14:textId="77777777" w:rsidR="00176715" w:rsidRPr="00176715" w:rsidRDefault="00176715" w:rsidP="00176715">
      <w:pPr>
        <w:rPr>
          <w:b/>
          <w:bCs/>
        </w:rPr>
      </w:pPr>
      <w:r w:rsidRPr="00176715">
        <w:rPr>
          <w:b/>
          <w:bCs/>
        </w:rPr>
        <w:t>4.6 MULTIPLICATION LAWS</w:t>
      </w:r>
    </w:p>
    <w:p w14:paraId="77C2298F" w14:textId="77777777" w:rsidR="00176715" w:rsidRPr="00176715" w:rsidRDefault="00176715" w:rsidP="00176715">
      <w:pPr>
        <w:rPr>
          <w:b/>
          <w:bCs/>
        </w:rPr>
      </w:pPr>
      <w:r w:rsidRPr="00176715">
        <w:rPr>
          <w:b/>
          <w:bCs/>
        </w:rPr>
        <w:t>General Law of Multiplication</w:t>
      </w:r>
    </w:p>
    <w:p w14:paraId="6EC13853" w14:textId="68D2BFEB" w:rsidR="00176715" w:rsidRPr="00176715" w:rsidRDefault="00176715" w:rsidP="00176715">
      <w:r w:rsidRPr="00176715">
        <w:drawing>
          <wp:inline distT="0" distB="0" distL="0" distR="0" wp14:anchorId="3CDC04B2" wp14:editId="5047AD5E">
            <wp:extent cx="1314450" cy="542925"/>
            <wp:effectExtent l="0" t="0" r="0" b="9525"/>
            <wp:docPr id="1361868671" name="Picture 4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As stated in Section 4.4, the probability of the intersection of two events (</w:t>
      </w:r>
      <w:r w:rsidRPr="00176715">
        <w:rPr>
          <w:i/>
          <w:iCs/>
        </w:rPr>
        <w:t>X∩Y</w:t>
      </w:r>
      <w:r w:rsidRPr="00176715">
        <w:t>) is called the joint probability. The general law of multiplication is used to find the joint probability.</w:t>
      </w:r>
    </w:p>
    <w:p w14:paraId="059ABF38" w14:textId="15AAA3E2" w:rsidR="00176715" w:rsidRPr="00176715" w:rsidRDefault="00176715" w:rsidP="00176715">
      <w:r w:rsidRPr="00176715">
        <w:drawing>
          <wp:inline distT="0" distB="0" distL="0" distR="0" wp14:anchorId="5FACFA34" wp14:editId="2BB33951">
            <wp:extent cx="5943600" cy="379095"/>
            <wp:effectExtent l="0" t="0" r="0" b="1905"/>
            <wp:docPr id="920499136" name="Picture 3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79095"/>
                    </a:xfrm>
                    <a:prstGeom prst="rect">
                      <a:avLst/>
                    </a:prstGeom>
                    <a:noFill/>
                    <a:ln>
                      <a:noFill/>
                    </a:ln>
                  </pic:spPr>
                </pic:pic>
              </a:graphicData>
            </a:graphic>
          </wp:inline>
        </w:drawing>
      </w:r>
    </w:p>
    <w:p w14:paraId="1CA66C96" w14:textId="77777777" w:rsidR="00176715" w:rsidRPr="00176715" w:rsidRDefault="00176715" w:rsidP="00176715">
      <w:r w:rsidRPr="00176715">
        <w:t>The notation </w:t>
      </w:r>
      <w:r w:rsidRPr="00176715">
        <w:rPr>
          <w:i/>
          <w:iCs/>
        </w:rPr>
        <w:t>X∩Y</w:t>
      </w:r>
      <w:r w:rsidRPr="00176715">
        <w:t> means that both </w:t>
      </w:r>
      <w:r w:rsidRPr="00176715">
        <w:rPr>
          <w:i/>
          <w:iCs/>
        </w:rPr>
        <w:t>X and Y</w:t>
      </w:r>
      <w:r w:rsidRPr="00176715">
        <w:t> must </w:t>
      </w:r>
      <w:r w:rsidRPr="00176715">
        <w:rPr>
          <w:i/>
          <w:iCs/>
        </w:rPr>
        <w:t>happen</w:t>
      </w:r>
      <w:r w:rsidRPr="00176715">
        <w:t>. The general law of multiplication gives the probability that </w:t>
      </w:r>
      <w:r w:rsidRPr="00176715">
        <w:rPr>
          <w:i/>
          <w:iCs/>
        </w:rPr>
        <w:t>both</w:t>
      </w:r>
      <w:r w:rsidRPr="00176715">
        <w:t> event </w:t>
      </w:r>
      <w:r w:rsidRPr="00176715">
        <w:rPr>
          <w:i/>
          <w:iCs/>
        </w:rPr>
        <w:t>X</w:t>
      </w:r>
      <w:r w:rsidRPr="00176715">
        <w:t> and event </w:t>
      </w:r>
      <w:r w:rsidRPr="00176715">
        <w:rPr>
          <w:i/>
          <w:iCs/>
        </w:rPr>
        <w:t>Y</w:t>
      </w:r>
      <w:r w:rsidRPr="00176715">
        <w:t> will occur at the same time.</w:t>
      </w:r>
    </w:p>
    <w:p w14:paraId="37A07489" w14:textId="77777777" w:rsidR="00176715" w:rsidRPr="00176715" w:rsidRDefault="00176715" w:rsidP="00176715">
      <w:r w:rsidRPr="00176715">
        <w:t>According to the U.S. Bureau of Labor Statistics, 46% of the U.S. labor force is female. In addition, 25% of the women in the labor force work part time. What is the probability that a randomly selected member of the U.S. labor force is a woman </w:t>
      </w:r>
      <w:r w:rsidRPr="00176715">
        <w:rPr>
          <w:i/>
          <w:iCs/>
        </w:rPr>
        <w:t>and</w:t>
      </w:r>
      <w:r w:rsidRPr="00176715">
        <w:t> works part-time? This question is one of joint probability, and the general law of multiplication can be applied to answer it.</w:t>
      </w:r>
    </w:p>
    <w:p w14:paraId="21A36E88" w14:textId="77777777" w:rsidR="00176715" w:rsidRPr="00176715" w:rsidRDefault="00176715" w:rsidP="00176715">
      <w:r w:rsidRPr="00176715">
        <w:t>Let W denote the event that the member of the labor force is a woman. Let T denote the event that the member is a part-time worker. The question is:</w:t>
      </w:r>
    </w:p>
    <w:p w14:paraId="15D42B2E" w14:textId="77777777" w:rsidR="00176715" w:rsidRPr="00176715" w:rsidRDefault="00176715" w:rsidP="00176715">
      <w:r w:rsidRPr="00176715">
        <w:rPr>
          <w:i/>
          <w:iCs/>
        </w:rPr>
        <w:t>P</w:t>
      </w:r>
      <w:r w:rsidRPr="00176715">
        <w:t> (W ∩ T) = ?</w:t>
      </w:r>
    </w:p>
    <w:p w14:paraId="07893A0A" w14:textId="77777777" w:rsidR="00176715" w:rsidRPr="00176715" w:rsidRDefault="00176715" w:rsidP="00176715">
      <w:r w:rsidRPr="00176715">
        <w:t>According to the general law of multiplication, this problem can be solved by</w:t>
      </w:r>
    </w:p>
    <w:p w14:paraId="36843932" w14:textId="77777777" w:rsidR="00176715" w:rsidRPr="00176715" w:rsidRDefault="00176715" w:rsidP="00176715">
      <w:r w:rsidRPr="00176715">
        <w:rPr>
          <w:i/>
          <w:iCs/>
        </w:rPr>
        <w:t>P</w:t>
      </w:r>
      <w:r w:rsidRPr="00176715">
        <w:t> (W ∩ T) = </w:t>
      </w:r>
      <w:r w:rsidRPr="00176715">
        <w:rPr>
          <w:i/>
          <w:iCs/>
        </w:rPr>
        <w:t>P</w:t>
      </w:r>
      <w:r w:rsidRPr="00176715">
        <w:t> (W).</w:t>
      </w:r>
      <w:r w:rsidRPr="00176715">
        <w:rPr>
          <w:i/>
          <w:iCs/>
        </w:rPr>
        <w:t>P</w:t>
      </w:r>
      <w:r w:rsidRPr="00176715">
        <w:t> (T|W)</w:t>
      </w:r>
    </w:p>
    <w:p w14:paraId="09930969" w14:textId="77777777" w:rsidR="00176715" w:rsidRPr="00176715" w:rsidRDefault="00176715" w:rsidP="00176715">
      <w:r w:rsidRPr="00176715">
        <w:lastRenderedPageBreak/>
        <w:t>Since 46% of the labor force is women, </w:t>
      </w:r>
      <w:r w:rsidRPr="00176715">
        <w:rPr>
          <w:i/>
          <w:iCs/>
        </w:rPr>
        <w:t>P</w:t>
      </w:r>
      <w:r w:rsidRPr="00176715">
        <w:t> (W) = .46. </w:t>
      </w:r>
      <w:r w:rsidRPr="00176715">
        <w:rPr>
          <w:i/>
          <w:iCs/>
        </w:rPr>
        <w:t>P</w:t>
      </w:r>
      <w:r w:rsidRPr="00176715">
        <w:t> (T|W) is a conditional probability that can be stated as the probability that a worker is a part-time worker given that the worker is a woman. This condition is what was given in the statement that 25% </w:t>
      </w:r>
      <w:r w:rsidRPr="00176715">
        <w:rPr>
          <w:i/>
          <w:iCs/>
        </w:rPr>
        <w:t>of the women in the labor force</w:t>
      </w:r>
      <w:r w:rsidRPr="00176715">
        <w:t> work part time. Hence, </w:t>
      </w:r>
      <w:r w:rsidRPr="00176715">
        <w:rPr>
          <w:i/>
          <w:iCs/>
        </w:rPr>
        <w:t>P</w:t>
      </w:r>
      <w:r w:rsidRPr="00176715">
        <w:t> (T|W) = .25. From there it follows that</w:t>
      </w:r>
    </w:p>
    <w:p w14:paraId="68DCB73E" w14:textId="77777777" w:rsidR="00176715" w:rsidRPr="00176715" w:rsidRDefault="00176715" w:rsidP="00176715">
      <w:r w:rsidRPr="00176715">
        <w:rPr>
          <w:i/>
          <w:iCs/>
        </w:rPr>
        <w:t>P</w:t>
      </w:r>
      <w:r w:rsidRPr="00176715">
        <w:t>(W ∩ T) = </w:t>
      </w:r>
      <w:r w:rsidRPr="00176715">
        <w:rPr>
          <w:i/>
          <w:iCs/>
        </w:rPr>
        <w:t>P</w:t>
      </w:r>
      <w:r w:rsidRPr="00176715">
        <w:t>(W) · </w:t>
      </w:r>
      <w:r w:rsidRPr="00176715">
        <w:rPr>
          <w:i/>
          <w:iCs/>
        </w:rPr>
        <w:t>P</w:t>
      </w:r>
      <w:r w:rsidRPr="00176715">
        <w:t>(T|W) = ( .46)( .25) = .115</w:t>
      </w:r>
    </w:p>
    <w:p w14:paraId="766EA4E7" w14:textId="77777777" w:rsidR="00176715" w:rsidRPr="00176715" w:rsidRDefault="00176715" w:rsidP="00176715">
      <w:r w:rsidRPr="00176715">
        <w:t>It can be stated that 11.5% of the U.S. labor force are women </w:t>
      </w:r>
      <w:r w:rsidRPr="00176715">
        <w:rPr>
          <w:i/>
          <w:iCs/>
        </w:rPr>
        <w:t>and</w:t>
      </w:r>
      <w:r w:rsidRPr="00176715">
        <w:t> work part-time. The Venn diagram in </w:t>
      </w:r>
      <w:hyperlink r:id="rId241" w:anchor="fig4.10" w:history="1">
        <w:r w:rsidRPr="00176715">
          <w:rPr>
            <w:rStyle w:val="Hyperlink"/>
            <w:b/>
            <w:bCs/>
          </w:rPr>
          <w:t>Figure 4.10</w:t>
        </w:r>
      </w:hyperlink>
      <w:r w:rsidRPr="00176715">
        <w:t> shows these relationships and the joint probability.</w:t>
      </w:r>
    </w:p>
    <w:p w14:paraId="0DB93AE4" w14:textId="77777777" w:rsidR="00176715" w:rsidRPr="00176715" w:rsidRDefault="00176715" w:rsidP="00176715">
      <w:r w:rsidRPr="00176715">
        <w:rPr>
          <w:b/>
          <w:bCs/>
        </w:rPr>
        <w:t>FIGURE 4.10</w:t>
      </w:r>
      <w:r w:rsidRPr="00176715">
        <w:t> Joint Probability that a Woman Is in the Labor Force and Is a Part-Time Worker</w:t>
      </w:r>
    </w:p>
    <w:p w14:paraId="1614F1CE" w14:textId="314EB817" w:rsidR="00176715" w:rsidRPr="00176715" w:rsidRDefault="00176715" w:rsidP="00176715">
      <w:r w:rsidRPr="00176715">
        <w:drawing>
          <wp:inline distT="0" distB="0" distL="0" distR="0" wp14:anchorId="0A07790E" wp14:editId="701002F7">
            <wp:extent cx="1876425" cy="1419225"/>
            <wp:effectExtent l="0" t="0" r="9525" b="9525"/>
            <wp:docPr id="448917906" name="Picture 3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76425" cy="1419225"/>
                    </a:xfrm>
                    <a:prstGeom prst="rect">
                      <a:avLst/>
                    </a:prstGeom>
                    <a:noFill/>
                    <a:ln>
                      <a:noFill/>
                    </a:ln>
                  </pic:spPr>
                </pic:pic>
              </a:graphicData>
            </a:graphic>
          </wp:inline>
        </w:drawing>
      </w:r>
    </w:p>
    <w:p w14:paraId="3C8D2F6C" w14:textId="77777777" w:rsidR="00176715" w:rsidRPr="00176715" w:rsidRDefault="00176715" w:rsidP="00176715">
      <w:r w:rsidRPr="00176715">
        <w:t>Determining joint probabilities from joint probability tables is easy because every cell of these matrices is a joint probability, hence the name “joint probability table.”</w:t>
      </w:r>
    </w:p>
    <w:p w14:paraId="0F6115EF" w14:textId="77777777" w:rsidR="00176715" w:rsidRPr="00176715" w:rsidRDefault="00176715" w:rsidP="00176715">
      <w:r w:rsidRPr="00176715">
        <w:t>For example, suppose the cross-tabulation table of the client company data from Demonstration Problem 4.1 and the Decision Dilemma is converted to a joint probability table by dividing by the total number of employees (</w:t>
      </w:r>
      <w:r w:rsidRPr="00176715">
        <w:rPr>
          <w:i/>
          <w:iCs/>
        </w:rPr>
        <w:t>N</w:t>
      </w:r>
      <w:r w:rsidRPr="00176715">
        <w:t> = 155), resulting in </w:t>
      </w:r>
      <w:hyperlink r:id="rId243" w:anchor="tab4.5" w:history="1">
        <w:r w:rsidRPr="00176715">
          <w:rPr>
            <w:rStyle w:val="Hyperlink"/>
            <w:b/>
            <w:bCs/>
          </w:rPr>
          <w:t>Table 4.5</w:t>
        </w:r>
      </w:hyperlink>
      <w:r w:rsidRPr="00176715">
        <w:t>. Each value in the cell of </w:t>
      </w:r>
      <w:hyperlink r:id="rId244" w:anchor="tab4.5" w:history="1">
        <w:r w:rsidRPr="00176715">
          <w:rPr>
            <w:rStyle w:val="Hyperlink"/>
            <w:b/>
            <w:bCs/>
          </w:rPr>
          <w:t>Table 4.5</w:t>
        </w:r>
      </w:hyperlink>
      <w:r w:rsidRPr="00176715">
        <w:t> is an intersection, and the table contains all possible intersections (joint probabilities) for the events of sex and type of position. For example, the probability that a randomly selected worker is male </w:t>
      </w:r>
      <w:r w:rsidRPr="00176715">
        <w:rPr>
          <w:i/>
          <w:iCs/>
        </w:rPr>
        <w:t>and</w:t>
      </w:r>
      <w:r w:rsidRPr="00176715">
        <w:t> a technical worker, </w:t>
      </w:r>
      <w:r w:rsidRPr="00176715">
        <w:rPr>
          <w:i/>
          <w:iCs/>
        </w:rPr>
        <w:t>P</w:t>
      </w:r>
      <w:r w:rsidRPr="00176715">
        <w:t> (M ∩ T), is .335. The probability that a randomly selected worker is female </w:t>
      </w:r>
      <w:r w:rsidRPr="00176715">
        <w:rPr>
          <w:i/>
          <w:iCs/>
        </w:rPr>
        <w:t>and</w:t>
      </w:r>
      <w:r w:rsidRPr="00176715">
        <w:t> a professional worker, </w:t>
      </w:r>
      <w:r w:rsidRPr="00176715">
        <w:rPr>
          <w:i/>
          <w:iCs/>
        </w:rPr>
        <w:t>P</w:t>
      </w:r>
      <w:r w:rsidRPr="00176715">
        <w:t> (F ∩ P), is .084. Once a joint probability table is constructed for a problem, usually the easiest way to solve for the joint probability is to find the appropriate cell in the table and select the answer. However, sometimes because of what is given in a problem, using the formula is easier than constructing the table.</w:t>
      </w:r>
    </w:p>
    <w:p w14:paraId="1A93212E" w14:textId="77777777" w:rsidR="00176715" w:rsidRPr="00176715" w:rsidRDefault="00176715" w:rsidP="00176715">
      <w:r w:rsidRPr="00176715">
        <w:rPr>
          <w:b/>
          <w:bCs/>
        </w:rPr>
        <w:t>TABLE 4.5</w:t>
      </w:r>
      <w:r w:rsidRPr="00176715">
        <w:t> Joint Probability Table of Company Human Resource Data</w:t>
      </w:r>
    </w:p>
    <w:p w14:paraId="196CB3C3" w14:textId="627C87AC" w:rsidR="00176715" w:rsidRPr="00176715" w:rsidRDefault="00176715" w:rsidP="00176715">
      <w:r w:rsidRPr="00176715">
        <w:lastRenderedPageBreak/>
        <w:drawing>
          <wp:inline distT="0" distB="0" distL="0" distR="0" wp14:anchorId="5BBBD198" wp14:editId="2D3EEFA6">
            <wp:extent cx="2771775" cy="1866900"/>
            <wp:effectExtent l="0" t="0" r="9525" b="0"/>
            <wp:docPr id="1946792752" name="Picture 3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71775" cy="1866900"/>
                    </a:xfrm>
                    <a:prstGeom prst="rect">
                      <a:avLst/>
                    </a:prstGeom>
                    <a:noFill/>
                    <a:ln>
                      <a:noFill/>
                    </a:ln>
                  </pic:spPr>
                </pic:pic>
              </a:graphicData>
            </a:graphic>
          </wp:inline>
        </w:drawing>
      </w:r>
    </w:p>
    <w:p w14:paraId="7A38EF57" w14:textId="77777777" w:rsidR="00176715" w:rsidRPr="00176715" w:rsidRDefault="00176715" w:rsidP="00176715">
      <w:r w:rsidRPr="00176715">
        <w:rPr>
          <w:b/>
          <w:bCs/>
        </w:rPr>
        <w:t>DEMONSTRATION PROBLEM 4.5</w:t>
      </w:r>
    </w:p>
    <w:p w14:paraId="7542E2F3" w14:textId="77777777" w:rsidR="00176715" w:rsidRPr="00176715" w:rsidRDefault="00176715" w:rsidP="00176715">
      <w:r w:rsidRPr="00176715">
        <w:t>A company has 140 employees, of which 30 are supervisors. Eighty of the employees are married, and 20% of the married employees are supervisors. If a company employee is randomly selected, what is the probability that the employee is married and is a supervisor?</w:t>
      </w:r>
    </w:p>
    <w:p w14:paraId="22097858" w14:textId="77777777" w:rsidR="00176715" w:rsidRPr="00176715" w:rsidRDefault="00176715" w:rsidP="00176715">
      <w:pPr>
        <w:rPr>
          <w:b/>
          <w:bCs/>
        </w:rPr>
      </w:pPr>
      <w:r w:rsidRPr="00176715">
        <w:rPr>
          <w:b/>
          <w:bCs/>
        </w:rPr>
        <w:t>Solution</w:t>
      </w:r>
    </w:p>
    <w:p w14:paraId="605A8961" w14:textId="77777777" w:rsidR="00176715" w:rsidRPr="00176715" w:rsidRDefault="00176715" w:rsidP="00176715">
      <w:r w:rsidRPr="00176715">
        <w:t>Let M denote married and S denote supervisor. The question is:</w:t>
      </w:r>
    </w:p>
    <w:p w14:paraId="0C553E09" w14:textId="77777777" w:rsidR="00176715" w:rsidRPr="00176715" w:rsidRDefault="00176715" w:rsidP="00176715">
      <w:r w:rsidRPr="00176715">
        <w:rPr>
          <w:i/>
          <w:iCs/>
        </w:rPr>
        <w:t>P</w:t>
      </w:r>
      <w:r w:rsidRPr="00176715">
        <w:t> (M ∩ S) = ?</w:t>
      </w:r>
    </w:p>
    <w:p w14:paraId="3D39930C" w14:textId="77777777" w:rsidR="00176715" w:rsidRPr="00176715" w:rsidRDefault="00176715" w:rsidP="00176715">
      <w:r w:rsidRPr="00176715">
        <w:t>First, calculate the marginal probability.</w:t>
      </w:r>
    </w:p>
    <w:p w14:paraId="64CAFA8A" w14:textId="0D0F17CB" w:rsidR="00176715" w:rsidRPr="00176715" w:rsidRDefault="00176715" w:rsidP="00176715">
      <w:r w:rsidRPr="00176715">
        <w:drawing>
          <wp:inline distT="0" distB="0" distL="0" distR="0" wp14:anchorId="4F64A74F" wp14:editId="01DCC21A">
            <wp:extent cx="1257300" cy="276225"/>
            <wp:effectExtent l="0" t="0" r="0" b="9525"/>
            <wp:docPr id="1838576617" name="Picture 3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imag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57300" cy="276225"/>
                    </a:xfrm>
                    <a:prstGeom prst="rect">
                      <a:avLst/>
                    </a:prstGeom>
                    <a:noFill/>
                    <a:ln>
                      <a:noFill/>
                    </a:ln>
                  </pic:spPr>
                </pic:pic>
              </a:graphicData>
            </a:graphic>
          </wp:inline>
        </w:drawing>
      </w:r>
    </w:p>
    <w:p w14:paraId="59FA6F66" w14:textId="77777777" w:rsidR="00176715" w:rsidRPr="00176715" w:rsidRDefault="00176715" w:rsidP="00176715">
      <w:r w:rsidRPr="00176715">
        <w:t>Then, note that 20% of the married employees are supervisors, which is the conditional probability, </w:t>
      </w:r>
      <w:r w:rsidRPr="00176715">
        <w:rPr>
          <w:i/>
          <w:iCs/>
        </w:rPr>
        <w:t>P</w:t>
      </w:r>
      <w:r w:rsidRPr="00176715">
        <w:t>(S|M) = .20. Finally, applying the general law of multiplication gives</w:t>
      </w:r>
    </w:p>
    <w:p w14:paraId="77909223" w14:textId="77777777" w:rsidR="00176715" w:rsidRPr="00176715" w:rsidRDefault="00176715" w:rsidP="00176715">
      <w:r w:rsidRPr="00176715">
        <w:rPr>
          <w:i/>
          <w:iCs/>
        </w:rPr>
        <w:t>P</w:t>
      </w:r>
      <w:r w:rsidRPr="00176715">
        <w:t> (M ∩ S) = </w:t>
      </w:r>
      <w:r w:rsidRPr="00176715">
        <w:rPr>
          <w:i/>
          <w:iCs/>
        </w:rPr>
        <w:t>P</w:t>
      </w:r>
      <w:r w:rsidRPr="00176715">
        <w:t> (M).</w:t>
      </w:r>
      <w:r w:rsidRPr="00176715">
        <w:rPr>
          <w:i/>
          <w:iCs/>
        </w:rPr>
        <w:t>P</w:t>
      </w:r>
      <w:r w:rsidRPr="00176715">
        <w:t> (S|M) = (.5714)(.20) = .1143</w:t>
      </w:r>
    </w:p>
    <w:p w14:paraId="0043531D" w14:textId="77777777" w:rsidR="00176715" w:rsidRPr="00176715" w:rsidRDefault="00176715" w:rsidP="00176715">
      <w:r w:rsidRPr="00176715">
        <w:t>Hence, 11.43% of the 140 employees are married and are supervisors.</w:t>
      </w:r>
    </w:p>
    <w:p w14:paraId="31D81F88" w14:textId="77777777" w:rsidR="00176715" w:rsidRPr="00176715" w:rsidRDefault="00176715" w:rsidP="00176715">
      <w:r w:rsidRPr="00176715">
        <w:rPr>
          <w:b/>
          <w:bCs/>
        </w:rPr>
        <w:t>DEMONSTRATION PROBLEM 4.6</w:t>
      </w:r>
    </w:p>
    <w:p w14:paraId="4B3E6D63" w14:textId="77777777" w:rsidR="00176715" w:rsidRPr="00176715" w:rsidRDefault="00176715" w:rsidP="00176715">
      <w:r w:rsidRPr="00176715">
        <w:t>From the data obtained from the interviews of 200 executives in Demonstration Problem 4.2, find:</w:t>
      </w:r>
    </w:p>
    <w:p w14:paraId="34F7540B" w14:textId="77777777" w:rsidR="00176715" w:rsidRPr="00176715" w:rsidRDefault="00176715" w:rsidP="00176715">
      <w:pPr>
        <w:numPr>
          <w:ilvl w:val="0"/>
          <w:numId w:val="139"/>
        </w:numPr>
      </w:pPr>
      <w:r w:rsidRPr="00176715">
        <w:rPr>
          <w:i/>
          <w:iCs/>
        </w:rPr>
        <w:t>P</w:t>
      </w:r>
      <w:r w:rsidRPr="00176715">
        <w:t>(B ∩ E)</w:t>
      </w:r>
    </w:p>
    <w:p w14:paraId="0F60051D" w14:textId="77777777" w:rsidR="00176715" w:rsidRPr="00176715" w:rsidRDefault="00176715" w:rsidP="00176715">
      <w:pPr>
        <w:numPr>
          <w:ilvl w:val="0"/>
          <w:numId w:val="140"/>
        </w:numPr>
      </w:pPr>
      <w:r w:rsidRPr="00176715">
        <w:rPr>
          <w:i/>
          <w:iCs/>
        </w:rPr>
        <w:t>P</w:t>
      </w:r>
      <w:r w:rsidRPr="00176715">
        <w:t>(G ∩ A)</w:t>
      </w:r>
    </w:p>
    <w:p w14:paraId="71B0D836" w14:textId="77777777" w:rsidR="00176715" w:rsidRPr="00176715" w:rsidRDefault="00176715" w:rsidP="00176715">
      <w:pPr>
        <w:numPr>
          <w:ilvl w:val="0"/>
          <w:numId w:val="141"/>
        </w:numPr>
      </w:pPr>
      <w:r w:rsidRPr="00176715">
        <w:rPr>
          <w:i/>
          <w:iCs/>
        </w:rPr>
        <w:t>P</w:t>
      </w:r>
      <w:r w:rsidRPr="00176715">
        <w:t>(B ∩ C)</w:t>
      </w:r>
    </w:p>
    <w:p w14:paraId="2863960A" w14:textId="0D51FB2C" w:rsidR="00176715" w:rsidRPr="00176715" w:rsidRDefault="00176715" w:rsidP="00176715">
      <w:r w:rsidRPr="00176715">
        <w:lastRenderedPageBreak/>
        <w:drawing>
          <wp:inline distT="0" distB="0" distL="0" distR="0" wp14:anchorId="63735B89" wp14:editId="5888A5EB">
            <wp:extent cx="4819650" cy="1885950"/>
            <wp:effectExtent l="0" t="0" r="0" b="0"/>
            <wp:docPr id="333180475" name="Picture 3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ima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19650" cy="1885950"/>
                    </a:xfrm>
                    <a:prstGeom prst="rect">
                      <a:avLst/>
                    </a:prstGeom>
                    <a:noFill/>
                    <a:ln>
                      <a:noFill/>
                    </a:ln>
                  </pic:spPr>
                </pic:pic>
              </a:graphicData>
            </a:graphic>
          </wp:inline>
        </w:drawing>
      </w:r>
    </w:p>
    <w:p w14:paraId="0F7FD261" w14:textId="77777777" w:rsidR="00176715" w:rsidRPr="00176715" w:rsidRDefault="00176715" w:rsidP="00176715">
      <w:pPr>
        <w:rPr>
          <w:b/>
          <w:bCs/>
        </w:rPr>
      </w:pPr>
      <w:r w:rsidRPr="00176715">
        <w:rPr>
          <w:b/>
          <w:bCs/>
        </w:rPr>
        <w:t>Solution</w:t>
      </w:r>
    </w:p>
    <w:p w14:paraId="35B6976D" w14:textId="77777777" w:rsidR="00176715" w:rsidRPr="00176715" w:rsidRDefault="00176715" w:rsidP="00176715">
      <w:pPr>
        <w:numPr>
          <w:ilvl w:val="0"/>
          <w:numId w:val="142"/>
        </w:numPr>
      </w:pPr>
      <w:r w:rsidRPr="00176715">
        <w:t>From the cell of the joint probability table, </w:t>
      </w:r>
      <w:r w:rsidRPr="00176715">
        <w:rPr>
          <w:i/>
          <w:iCs/>
        </w:rPr>
        <w:t>P</w:t>
      </w:r>
      <w:r w:rsidRPr="00176715">
        <w:t>(B∩E)=.03. To solve by the </w:t>
      </w:r>
      <w:r w:rsidRPr="00176715">
        <w:rPr>
          <w:i/>
          <w:iCs/>
        </w:rPr>
        <w:t>P</w:t>
      </w:r>
      <w:r w:rsidRPr="00176715">
        <w:t> (</w:t>
      </w:r>
      <w:r w:rsidRPr="00176715">
        <w:rPr>
          <w:i/>
          <w:iCs/>
        </w:rPr>
        <w:t>B</w:t>
      </w:r>
      <w:r w:rsidRPr="00176715">
        <w:t> ∩ </w:t>
      </w:r>
      <w:r w:rsidRPr="00176715">
        <w:rPr>
          <w:i/>
          <w:iCs/>
        </w:rPr>
        <w:t>E</w:t>
      </w:r>
      <w:r w:rsidRPr="00176715">
        <w:t>) = </w:t>
      </w:r>
      <w:r w:rsidRPr="00176715">
        <w:rPr>
          <w:i/>
          <w:iCs/>
        </w:rPr>
        <w:t>P</w:t>
      </w:r>
      <w:r w:rsidRPr="00176715">
        <w:t>(B)·(</w:t>
      </w:r>
      <w:r w:rsidRPr="00176715">
        <w:rPr>
          <w:i/>
          <w:iCs/>
        </w:rPr>
        <w:t>E</w:t>
      </w:r>
      <w:r w:rsidRPr="00176715">
        <w:t>|</w:t>
      </w:r>
      <w:r w:rsidRPr="00176715">
        <w:rPr>
          <w:i/>
          <w:iCs/>
        </w:rPr>
        <w:t>B</w:t>
      </w:r>
      <w:r w:rsidRPr="00176715">
        <w:t>), first find </w:t>
      </w:r>
      <w:r w:rsidRPr="00176715">
        <w:rPr>
          <w:i/>
          <w:iCs/>
        </w:rPr>
        <w:t>P</w:t>
      </w:r>
      <w:r w:rsidRPr="00176715">
        <w:t>(B):</w:t>
      </w:r>
    </w:p>
    <w:p w14:paraId="38DBEF50" w14:textId="77777777" w:rsidR="00176715" w:rsidRPr="00176715" w:rsidRDefault="00176715" w:rsidP="00176715">
      <w:r w:rsidRPr="00176715">
        <w:rPr>
          <w:i/>
          <w:iCs/>
        </w:rPr>
        <w:t>P</w:t>
      </w:r>
      <w:r w:rsidRPr="00176715">
        <w:t>(B) = .35</w:t>
      </w:r>
    </w:p>
    <w:p w14:paraId="6878AB2C" w14:textId="77777777" w:rsidR="00176715" w:rsidRPr="00176715" w:rsidRDefault="00176715" w:rsidP="00176715">
      <w:r w:rsidRPr="00176715">
        <w:t>The probability of E occurring given that B has occurred, </w:t>
      </w:r>
      <w:r w:rsidRPr="00176715">
        <w:rPr>
          <w:i/>
          <w:iCs/>
        </w:rPr>
        <w:t>P</w:t>
      </w:r>
      <w:r w:rsidRPr="00176715">
        <w:t>(E|B), can be determined from the joint probability table as </w:t>
      </w:r>
      <w:r w:rsidRPr="00176715">
        <w:rPr>
          <w:i/>
          <w:iCs/>
        </w:rPr>
        <w:t>P</w:t>
      </w:r>
      <w:r w:rsidRPr="00176715">
        <w:t>(E|B) = .03/.35. Therefore,</w:t>
      </w:r>
    </w:p>
    <w:p w14:paraId="784BB263" w14:textId="3684DE1B" w:rsidR="00176715" w:rsidRPr="00176715" w:rsidRDefault="00176715" w:rsidP="00176715">
      <w:r w:rsidRPr="00176715">
        <w:drawing>
          <wp:inline distT="0" distB="0" distL="0" distR="0" wp14:anchorId="5B8B8ECE" wp14:editId="2A2A5ED5">
            <wp:extent cx="2724150" cy="314325"/>
            <wp:effectExtent l="0" t="0" r="0" b="9525"/>
            <wp:docPr id="998683752" name="Picture 3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24150" cy="314325"/>
                    </a:xfrm>
                    <a:prstGeom prst="rect">
                      <a:avLst/>
                    </a:prstGeom>
                    <a:noFill/>
                    <a:ln>
                      <a:noFill/>
                    </a:ln>
                  </pic:spPr>
                </pic:pic>
              </a:graphicData>
            </a:graphic>
          </wp:inline>
        </w:drawing>
      </w:r>
    </w:p>
    <w:p w14:paraId="0B078664" w14:textId="77777777" w:rsidR="00176715" w:rsidRPr="00176715" w:rsidRDefault="00176715" w:rsidP="00176715">
      <w:r w:rsidRPr="00176715">
        <w:t>Although the formula works, finding the joint probability in the cell of the joint probability table is faster than using the formula.</w:t>
      </w:r>
    </w:p>
    <w:p w14:paraId="3ABB58B6" w14:textId="77777777" w:rsidR="00176715" w:rsidRPr="00176715" w:rsidRDefault="00176715" w:rsidP="00176715">
      <w:r w:rsidRPr="00176715">
        <w:t>An alternative formula is </w:t>
      </w:r>
      <w:r w:rsidRPr="00176715">
        <w:rPr>
          <w:i/>
          <w:iCs/>
        </w:rPr>
        <w:t>P</w:t>
      </w:r>
      <w:r w:rsidRPr="00176715">
        <w:t>(B ∩E) = </w:t>
      </w:r>
      <w:r w:rsidRPr="00176715">
        <w:rPr>
          <w:i/>
          <w:iCs/>
        </w:rPr>
        <w:t>P</w:t>
      </w:r>
      <w:r w:rsidRPr="00176715">
        <w:t>(E). </w:t>
      </w:r>
      <w:r w:rsidRPr="00176715">
        <w:rPr>
          <w:i/>
          <w:iCs/>
        </w:rPr>
        <w:t>P</w:t>
      </w:r>
      <w:r w:rsidRPr="00176715">
        <w:t>(B|E), but </w:t>
      </w:r>
      <w:r w:rsidRPr="00176715">
        <w:rPr>
          <w:i/>
          <w:iCs/>
        </w:rPr>
        <w:t>P</w:t>
      </w:r>
      <w:r w:rsidRPr="00176715">
        <w:t>(E) = .17. Then </w:t>
      </w:r>
      <w:r w:rsidRPr="00176715">
        <w:rPr>
          <w:i/>
          <w:iCs/>
        </w:rPr>
        <w:t>P</w:t>
      </w:r>
      <w:r w:rsidRPr="00176715">
        <w:t>(B|E) means the probability of B if E is given. There are .17 Es in the probability matrix and .03 Bs in these Es. Hence,</w:t>
      </w:r>
    </w:p>
    <w:p w14:paraId="4047024D" w14:textId="2C7EE918" w:rsidR="00176715" w:rsidRPr="00176715" w:rsidRDefault="00176715" w:rsidP="00176715">
      <w:r w:rsidRPr="00176715">
        <w:drawing>
          <wp:inline distT="0" distB="0" distL="0" distR="0" wp14:anchorId="13F24E3A" wp14:editId="1EDA01AC">
            <wp:extent cx="3762375" cy="314325"/>
            <wp:effectExtent l="0" t="0" r="9525" b="9525"/>
            <wp:docPr id="967264378" name="Picture 3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imag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62375" cy="314325"/>
                    </a:xfrm>
                    <a:prstGeom prst="rect">
                      <a:avLst/>
                    </a:prstGeom>
                    <a:noFill/>
                    <a:ln>
                      <a:noFill/>
                    </a:ln>
                  </pic:spPr>
                </pic:pic>
              </a:graphicData>
            </a:graphic>
          </wp:inline>
        </w:drawing>
      </w:r>
    </w:p>
    <w:p w14:paraId="7F30290C" w14:textId="77777777" w:rsidR="00176715" w:rsidRPr="00176715" w:rsidRDefault="00176715" w:rsidP="00176715">
      <w:pPr>
        <w:numPr>
          <w:ilvl w:val="0"/>
          <w:numId w:val="143"/>
        </w:numPr>
      </w:pPr>
      <w:r w:rsidRPr="00176715">
        <w:t>To obtain </w:t>
      </w:r>
      <w:r w:rsidRPr="00176715">
        <w:rPr>
          <w:i/>
          <w:iCs/>
        </w:rPr>
        <w:t>P</w:t>
      </w:r>
      <w:r w:rsidRPr="00176715">
        <w:t>(G ∩ A), find the intersecting cell of G and A in the probability matrix, .07, or use one of the following formulas:</w:t>
      </w:r>
    </w:p>
    <w:p w14:paraId="75A3B2D5" w14:textId="1077FDAF" w:rsidR="00176715" w:rsidRPr="00176715" w:rsidRDefault="00176715" w:rsidP="00176715">
      <w:r w:rsidRPr="00176715">
        <w:drawing>
          <wp:inline distT="0" distB="0" distL="0" distR="0" wp14:anchorId="51AFD54B" wp14:editId="4213E654">
            <wp:extent cx="2705100" cy="314325"/>
            <wp:effectExtent l="0" t="0" r="0" b="9525"/>
            <wp:docPr id="2035444067" name="Picture 3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05100" cy="314325"/>
                    </a:xfrm>
                    <a:prstGeom prst="rect">
                      <a:avLst/>
                    </a:prstGeom>
                    <a:noFill/>
                    <a:ln>
                      <a:noFill/>
                    </a:ln>
                  </pic:spPr>
                </pic:pic>
              </a:graphicData>
            </a:graphic>
          </wp:inline>
        </w:drawing>
      </w:r>
    </w:p>
    <w:p w14:paraId="241090CA" w14:textId="77777777" w:rsidR="00176715" w:rsidRPr="00176715" w:rsidRDefault="00176715" w:rsidP="00176715">
      <w:r w:rsidRPr="00176715">
        <w:t>or</w:t>
      </w:r>
    </w:p>
    <w:p w14:paraId="2A8F4F27" w14:textId="1050AB3A" w:rsidR="00176715" w:rsidRPr="00176715" w:rsidRDefault="00176715" w:rsidP="00176715">
      <w:r w:rsidRPr="00176715">
        <w:drawing>
          <wp:inline distT="0" distB="0" distL="0" distR="0" wp14:anchorId="6196905C" wp14:editId="71136683">
            <wp:extent cx="2705100" cy="314325"/>
            <wp:effectExtent l="0" t="0" r="0" b="9525"/>
            <wp:docPr id="114333658" name="Picture 3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imag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05100" cy="314325"/>
                    </a:xfrm>
                    <a:prstGeom prst="rect">
                      <a:avLst/>
                    </a:prstGeom>
                    <a:noFill/>
                    <a:ln>
                      <a:noFill/>
                    </a:ln>
                  </pic:spPr>
                </pic:pic>
              </a:graphicData>
            </a:graphic>
          </wp:inline>
        </w:drawing>
      </w:r>
    </w:p>
    <w:p w14:paraId="56DC66BB" w14:textId="77777777" w:rsidR="00176715" w:rsidRPr="00176715" w:rsidRDefault="00176715" w:rsidP="00176715">
      <w:pPr>
        <w:numPr>
          <w:ilvl w:val="0"/>
          <w:numId w:val="144"/>
        </w:numPr>
      </w:pPr>
      <w:r w:rsidRPr="00176715">
        <w:t>The probability </w:t>
      </w:r>
      <w:r w:rsidRPr="00176715">
        <w:rPr>
          <w:i/>
          <w:iCs/>
        </w:rPr>
        <w:t>P</w:t>
      </w:r>
      <w:r w:rsidRPr="00176715">
        <w:t xml:space="preserve">(B ∩ C) means that one respondent would have to work both in the manufacturing industry and the communications industry. The survey used to gather data </w:t>
      </w:r>
      <w:r w:rsidRPr="00176715">
        <w:lastRenderedPageBreak/>
        <w:t>from the 200 executives, however, requested that each respondent specify only one industry type for his or her company. The joint probability table shows no intersection for these two events. Thus B and C are mutually exclusive. None of the respondents is in both manufacturing and communications. Hence,</w:t>
      </w:r>
    </w:p>
    <w:p w14:paraId="605DEC6C" w14:textId="77777777" w:rsidR="00176715" w:rsidRPr="00176715" w:rsidRDefault="00176715" w:rsidP="00176715">
      <w:r w:rsidRPr="00176715">
        <w:rPr>
          <w:i/>
          <w:iCs/>
        </w:rPr>
        <w:t>P</w:t>
      </w:r>
      <w:r w:rsidRPr="00176715">
        <w:t>(B ∩ C) = .0</w:t>
      </w:r>
    </w:p>
    <w:p w14:paraId="0E43D8EF" w14:textId="77777777" w:rsidR="00176715" w:rsidRPr="00176715" w:rsidRDefault="00176715" w:rsidP="00176715">
      <w:pPr>
        <w:rPr>
          <w:b/>
          <w:bCs/>
        </w:rPr>
      </w:pPr>
      <w:r w:rsidRPr="00176715">
        <w:rPr>
          <w:b/>
          <w:bCs/>
        </w:rPr>
        <w:t>Special Law of Multiplication</w:t>
      </w:r>
    </w:p>
    <w:p w14:paraId="5BE5F94D" w14:textId="77777777" w:rsidR="00176715" w:rsidRPr="00176715" w:rsidRDefault="00176715" w:rsidP="00176715">
      <w:r w:rsidRPr="00176715">
        <w:t>If events </w:t>
      </w:r>
      <w:r w:rsidRPr="00176715">
        <w:rPr>
          <w:i/>
          <w:iCs/>
        </w:rPr>
        <w:t>X</w:t>
      </w:r>
      <w:r w:rsidRPr="00176715">
        <w:t> and </w:t>
      </w:r>
      <w:r w:rsidRPr="00176715">
        <w:rPr>
          <w:i/>
          <w:iCs/>
        </w:rPr>
        <w:t>Y</w:t>
      </w:r>
      <w:r w:rsidRPr="00176715">
        <w:t> are independent, a special law of multiplication can be used to find the intersection of </w:t>
      </w:r>
      <w:r w:rsidRPr="00176715">
        <w:rPr>
          <w:i/>
          <w:iCs/>
        </w:rPr>
        <w:t>X</w:t>
      </w:r>
      <w:r w:rsidRPr="00176715">
        <w:t> and </w:t>
      </w:r>
      <w:r w:rsidRPr="00176715">
        <w:rPr>
          <w:i/>
          <w:iCs/>
        </w:rPr>
        <w:t>Y</w:t>
      </w:r>
      <w:r w:rsidRPr="00176715">
        <w:t>. This special law utilizes the fact that when two events </w:t>
      </w:r>
      <w:r w:rsidRPr="00176715">
        <w:rPr>
          <w:i/>
          <w:iCs/>
        </w:rPr>
        <w:t>X</w:t>
      </w:r>
      <w:r w:rsidRPr="00176715">
        <w:t>, </w:t>
      </w:r>
      <w:r w:rsidRPr="00176715">
        <w:rPr>
          <w:i/>
          <w:iCs/>
        </w:rPr>
        <w:t>Y</w:t>
      </w:r>
      <w:r w:rsidRPr="00176715">
        <w:t> are independent, </w:t>
      </w:r>
      <w:r w:rsidRPr="00176715">
        <w:rPr>
          <w:i/>
          <w:iCs/>
        </w:rPr>
        <w:t>P</w:t>
      </w:r>
      <w:r w:rsidRPr="00176715">
        <w:t>(</w:t>
      </w:r>
      <w:r w:rsidRPr="00176715">
        <w:rPr>
          <w:i/>
          <w:iCs/>
        </w:rPr>
        <w:t>X|Y</w:t>
      </w:r>
      <w:r w:rsidRPr="00176715">
        <w:t>) = </w:t>
      </w:r>
      <w:r w:rsidRPr="00176715">
        <w:rPr>
          <w:i/>
          <w:iCs/>
        </w:rPr>
        <w:t>P</w:t>
      </w:r>
      <w:r w:rsidRPr="00176715">
        <w:t> (</w:t>
      </w:r>
      <w:r w:rsidRPr="00176715">
        <w:rPr>
          <w:i/>
          <w:iCs/>
        </w:rPr>
        <w:t>X</w:t>
      </w:r>
      <w:r w:rsidRPr="00176715">
        <w:t>) and </w:t>
      </w:r>
      <w:r w:rsidRPr="00176715">
        <w:rPr>
          <w:i/>
          <w:iCs/>
        </w:rPr>
        <w:t>P</w:t>
      </w:r>
      <w:r w:rsidRPr="00176715">
        <w:t> (</w:t>
      </w:r>
      <w:r w:rsidRPr="00176715">
        <w:rPr>
          <w:i/>
          <w:iCs/>
        </w:rPr>
        <w:t>Y|X</w:t>
      </w:r>
      <w:r w:rsidRPr="00176715">
        <w:t>) = </w:t>
      </w:r>
      <w:r w:rsidRPr="00176715">
        <w:rPr>
          <w:i/>
          <w:iCs/>
        </w:rPr>
        <w:t>P</w:t>
      </w:r>
      <w:r w:rsidRPr="00176715">
        <w:t> (</w:t>
      </w:r>
      <w:r w:rsidRPr="00176715">
        <w:rPr>
          <w:i/>
          <w:iCs/>
        </w:rPr>
        <w:t>Y</w:t>
      </w:r>
      <w:r w:rsidRPr="00176715">
        <w:t>). Thus, the general law of multiplication, </w:t>
      </w:r>
      <w:r w:rsidRPr="00176715">
        <w:rPr>
          <w:i/>
          <w:iCs/>
        </w:rPr>
        <w:t>P</w:t>
      </w:r>
      <w:r w:rsidRPr="00176715">
        <w:t> (</w:t>
      </w:r>
      <w:r w:rsidRPr="00176715">
        <w:rPr>
          <w:i/>
          <w:iCs/>
        </w:rPr>
        <w:t>X|Y</w:t>
      </w:r>
      <w:r w:rsidRPr="00176715">
        <w:t>) ∩ = </w:t>
      </w:r>
      <w:r w:rsidRPr="00176715">
        <w:rPr>
          <w:i/>
          <w:iCs/>
        </w:rPr>
        <w:t>P</w:t>
      </w:r>
      <w:r w:rsidRPr="00176715">
        <w:t> (</w:t>
      </w:r>
      <w:r w:rsidRPr="00176715">
        <w:rPr>
          <w:i/>
          <w:iCs/>
        </w:rPr>
        <w:t>X</w:t>
      </w:r>
      <w:r w:rsidRPr="00176715">
        <w:t>) · </w:t>
      </w:r>
      <w:r w:rsidRPr="00176715">
        <w:rPr>
          <w:i/>
          <w:iCs/>
        </w:rPr>
        <w:t>P</w:t>
      </w:r>
      <w:r w:rsidRPr="00176715">
        <w:t> (</w:t>
      </w:r>
      <w:r w:rsidRPr="00176715">
        <w:rPr>
          <w:i/>
          <w:iCs/>
        </w:rPr>
        <w:t>Y|X</w:t>
      </w:r>
      <w:r w:rsidRPr="00176715">
        <w:t>), becomes </w:t>
      </w:r>
      <w:r w:rsidRPr="00176715">
        <w:rPr>
          <w:i/>
          <w:iCs/>
        </w:rPr>
        <w:t>P</w:t>
      </w:r>
      <w:r w:rsidRPr="00176715">
        <w:t> (</w:t>
      </w:r>
      <w:r w:rsidRPr="00176715">
        <w:rPr>
          <w:i/>
          <w:iCs/>
        </w:rPr>
        <w:t>X ∩ Y</w:t>
      </w:r>
      <w:r w:rsidRPr="00176715">
        <w:t>) = </w:t>
      </w:r>
      <w:r w:rsidRPr="00176715">
        <w:rPr>
          <w:i/>
          <w:iCs/>
        </w:rPr>
        <w:t>P</w:t>
      </w:r>
      <w:r w:rsidRPr="00176715">
        <w:t> (</w:t>
      </w:r>
      <w:r w:rsidRPr="00176715">
        <w:rPr>
          <w:i/>
          <w:iCs/>
        </w:rPr>
        <w:t>X</w:t>
      </w:r>
      <w:r w:rsidRPr="00176715">
        <w:t>) · </w:t>
      </w:r>
      <w:r w:rsidRPr="00176715">
        <w:rPr>
          <w:i/>
          <w:iCs/>
        </w:rPr>
        <w:t>P</w:t>
      </w:r>
      <w:r w:rsidRPr="00176715">
        <w:t> (</w:t>
      </w:r>
      <w:r w:rsidRPr="00176715">
        <w:rPr>
          <w:i/>
          <w:iCs/>
        </w:rPr>
        <w:t>Y</w:t>
      </w:r>
      <w:r w:rsidRPr="00176715">
        <w:t>) when </w:t>
      </w:r>
      <w:r w:rsidRPr="00176715">
        <w:rPr>
          <w:i/>
          <w:iCs/>
        </w:rPr>
        <w:t>X</w:t>
      </w:r>
      <w:r w:rsidRPr="00176715">
        <w:t> and </w:t>
      </w:r>
      <w:r w:rsidRPr="00176715">
        <w:rPr>
          <w:i/>
          <w:iCs/>
        </w:rPr>
        <w:t>Y</w:t>
      </w:r>
      <w:r w:rsidRPr="00176715">
        <w:t> are independent.</w:t>
      </w:r>
    </w:p>
    <w:p w14:paraId="2099ECD2" w14:textId="6EA48CBB" w:rsidR="00176715" w:rsidRPr="00176715" w:rsidRDefault="00176715" w:rsidP="00176715">
      <w:r w:rsidRPr="00176715">
        <w:drawing>
          <wp:inline distT="0" distB="0" distL="0" distR="0" wp14:anchorId="682D0BC3" wp14:editId="78625003">
            <wp:extent cx="5943600" cy="379095"/>
            <wp:effectExtent l="0" t="0" r="0" b="1905"/>
            <wp:docPr id="450332839" name="Picture 3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79095"/>
                    </a:xfrm>
                    <a:prstGeom prst="rect">
                      <a:avLst/>
                    </a:prstGeom>
                    <a:noFill/>
                    <a:ln>
                      <a:noFill/>
                    </a:ln>
                  </pic:spPr>
                </pic:pic>
              </a:graphicData>
            </a:graphic>
          </wp:inline>
        </w:drawing>
      </w:r>
    </w:p>
    <w:p w14:paraId="4C1EF2B4" w14:textId="77777777" w:rsidR="00176715" w:rsidRPr="00176715" w:rsidRDefault="00176715" w:rsidP="00176715">
      <w:r w:rsidRPr="00176715">
        <w:t>A study released by Bruskin-Goldring Research for SEIKO found that 28% of American adults believe that the automated teller has had a most significant impact on everyday life. Another study by David Michaelson &amp; Associates for Dale Carnegie &amp; Associates examined employee views on team spirit in the workplace and discovered that 72% of all employees believe that working as a part of a team lowers stress. Are people's views on automated tellers independent of their views on team spirit in the workplace? If they are independent, then the probability of a person being randomly selected who believes that the automated teller has had a most significant impact on everyday life </w:t>
      </w:r>
      <w:r w:rsidRPr="00176715">
        <w:rPr>
          <w:i/>
          <w:iCs/>
        </w:rPr>
        <w:t>and</w:t>
      </w:r>
      <w:r w:rsidRPr="00176715">
        <w:t> that working as part of a team lowers stress is found as follows. Let A denote automated teller and S denote teamwork lowers stress.</w:t>
      </w:r>
    </w:p>
    <w:p w14:paraId="5A51C8FE" w14:textId="3D624A66" w:rsidR="00176715" w:rsidRPr="00176715" w:rsidRDefault="00176715" w:rsidP="00176715">
      <w:r w:rsidRPr="00176715">
        <w:drawing>
          <wp:inline distT="0" distB="0" distL="0" distR="0" wp14:anchorId="232918B9" wp14:editId="6FC3961A">
            <wp:extent cx="2695575" cy="561975"/>
            <wp:effectExtent l="0" t="0" r="9525" b="9525"/>
            <wp:docPr id="402183629" name="Picture 3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95575" cy="561975"/>
                    </a:xfrm>
                    <a:prstGeom prst="rect">
                      <a:avLst/>
                    </a:prstGeom>
                    <a:noFill/>
                    <a:ln>
                      <a:noFill/>
                    </a:ln>
                  </pic:spPr>
                </pic:pic>
              </a:graphicData>
            </a:graphic>
          </wp:inline>
        </w:drawing>
      </w:r>
    </w:p>
    <w:p w14:paraId="0E989DCE" w14:textId="77777777" w:rsidR="00176715" w:rsidRPr="00176715" w:rsidRDefault="00176715" w:rsidP="00176715">
      <w:r w:rsidRPr="00176715">
        <w:t>Therefore, 20.16% of the population believes that the automated teller has had a most significant impact on everyday life </w:t>
      </w:r>
      <w:r w:rsidRPr="00176715">
        <w:rPr>
          <w:i/>
          <w:iCs/>
        </w:rPr>
        <w:t>and</w:t>
      </w:r>
      <w:r w:rsidRPr="00176715">
        <w:t> that working as part of a team lowers stress.</w:t>
      </w:r>
    </w:p>
    <w:p w14:paraId="0FEAA009" w14:textId="77777777" w:rsidR="00176715" w:rsidRPr="00176715" w:rsidRDefault="00176715" w:rsidP="00176715">
      <w:r w:rsidRPr="00176715">
        <w:rPr>
          <w:b/>
          <w:bCs/>
        </w:rPr>
        <w:t>DEMONSTRATION PROBLEM 4.7</w:t>
      </w:r>
    </w:p>
    <w:p w14:paraId="370A3596" w14:textId="77777777" w:rsidR="00176715" w:rsidRPr="00176715" w:rsidRDefault="00176715" w:rsidP="00176715">
      <w:r w:rsidRPr="00176715">
        <w:t>A manufacturing firm produces pads of bound paper. Three percent of all paper pads produced are improperly bound. An inspector randomly samples two pads of paper, one at a time. Because a large number of pads are being produced during the inspection, the sampling being done, in essence, is with replacement. What is the probability that the two pads selected are both improperly bound?</w:t>
      </w:r>
    </w:p>
    <w:p w14:paraId="1DB69DCD" w14:textId="77777777" w:rsidR="00176715" w:rsidRPr="00176715" w:rsidRDefault="00176715" w:rsidP="00176715">
      <w:pPr>
        <w:rPr>
          <w:b/>
          <w:bCs/>
        </w:rPr>
      </w:pPr>
      <w:r w:rsidRPr="00176715">
        <w:rPr>
          <w:b/>
          <w:bCs/>
        </w:rPr>
        <w:lastRenderedPageBreak/>
        <w:t>Solution</w:t>
      </w:r>
    </w:p>
    <w:p w14:paraId="01D080F1" w14:textId="77777777" w:rsidR="00176715" w:rsidRPr="00176715" w:rsidRDefault="00176715" w:rsidP="00176715">
      <w:r w:rsidRPr="00176715">
        <w:t>Let I denote improperly bound. The problem is to determine</w:t>
      </w:r>
    </w:p>
    <w:p w14:paraId="36EF4B42" w14:textId="3DE175EB" w:rsidR="00176715" w:rsidRPr="00176715" w:rsidRDefault="00176715" w:rsidP="00176715">
      <w:r w:rsidRPr="00176715">
        <w:drawing>
          <wp:inline distT="0" distB="0" distL="0" distR="0" wp14:anchorId="7AA645B9" wp14:editId="3F370C59">
            <wp:extent cx="762000" cy="114300"/>
            <wp:effectExtent l="0" t="0" r="0" b="0"/>
            <wp:docPr id="1617297912" name="Picture 3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imag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2000" cy="114300"/>
                    </a:xfrm>
                    <a:prstGeom prst="rect">
                      <a:avLst/>
                    </a:prstGeom>
                    <a:noFill/>
                    <a:ln>
                      <a:noFill/>
                    </a:ln>
                  </pic:spPr>
                </pic:pic>
              </a:graphicData>
            </a:graphic>
          </wp:inline>
        </w:drawing>
      </w:r>
    </w:p>
    <w:p w14:paraId="1526F52E" w14:textId="77777777" w:rsidR="00176715" w:rsidRPr="00176715" w:rsidRDefault="00176715" w:rsidP="00176715">
      <w:r w:rsidRPr="00176715">
        <w:t>The probability of I = .03, or 3% are improperly bound. Because the sampling is done with replacement, the two events are independent. Hence,</w:t>
      </w:r>
    </w:p>
    <w:p w14:paraId="129893CC" w14:textId="64E7098A" w:rsidR="00176715" w:rsidRPr="00176715" w:rsidRDefault="00176715" w:rsidP="00176715">
      <w:r w:rsidRPr="00176715">
        <w:drawing>
          <wp:inline distT="0" distB="0" distL="0" distR="0" wp14:anchorId="57CDC636" wp14:editId="0249D117">
            <wp:extent cx="2552700" cy="123825"/>
            <wp:effectExtent l="0" t="0" r="0" b="9525"/>
            <wp:docPr id="1654574583" name="Picture 3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52700" cy="123825"/>
                    </a:xfrm>
                    <a:prstGeom prst="rect">
                      <a:avLst/>
                    </a:prstGeom>
                    <a:noFill/>
                    <a:ln>
                      <a:noFill/>
                    </a:ln>
                  </pic:spPr>
                </pic:pic>
              </a:graphicData>
            </a:graphic>
          </wp:inline>
        </w:drawing>
      </w:r>
    </w:p>
    <w:p w14:paraId="026AA16D" w14:textId="77777777" w:rsidR="00176715" w:rsidRPr="00176715" w:rsidRDefault="00176715" w:rsidP="00176715">
      <w:r w:rsidRPr="00176715">
        <w:rPr>
          <w:b/>
          <w:bCs/>
        </w:rPr>
        <w:t>TABLE 4.6</w:t>
      </w:r>
      <w:r w:rsidRPr="00176715">
        <w:t> Cross-Tabulation Table of Data from Independent Events</w:t>
      </w:r>
    </w:p>
    <w:p w14:paraId="4FBF7B6F" w14:textId="4686AB77" w:rsidR="00176715" w:rsidRPr="00176715" w:rsidRDefault="00176715" w:rsidP="00176715">
      <w:r w:rsidRPr="00176715">
        <w:drawing>
          <wp:inline distT="0" distB="0" distL="0" distR="0" wp14:anchorId="0C39F723" wp14:editId="418C82E7">
            <wp:extent cx="1905000" cy="1323975"/>
            <wp:effectExtent l="0" t="0" r="0" b="9525"/>
            <wp:docPr id="23708559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im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905000" cy="1323975"/>
                    </a:xfrm>
                    <a:prstGeom prst="rect">
                      <a:avLst/>
                    </a:prstGeom>
                    <a:noFill/>
                    <a:ln>
                      <a:noFill/>
                    </a:ln>
                  </pic:spPr>
                </pic:pic>
              </a:graphicData>
            </a:graphic>
          </wp:inline>
        </w:drawing>
      </w:r>
    </w:p>
    <w:p w14:paraId="7FEF2AF0" w14:textId="77777777" w:rsidR="00176715" w:rsidRPr="00176715" w:rsidRDefault="00176715" w:rsidP="00176715">
      <w:r w:rsidRPr="00176715">
        <w:t>Most cross-tabulation tables contain variables that are not independent. If a crosstabulation table contains independent events, the special law of multiplication can be applied. If not, the special law cannot be used. In Section 4.7 we explore a technique for determining whether events are independent. </w:t>
      </w:r>
      <w:hyperlink r:id="rId257" w:anchor="tab4.6" w:history="1">
        <w:r w:rsidRPr="00176715">
          <w:rPr>
            <w:rStyle w:val="Hyperlink"/>
            <w:b/>
            <w:bCs/>
          </w:rPr>
          <w:t>Table 4.6</w:t>
        </w:r>
      </w:hyperlink>
      <w:r w:rsidRPr="00176715">
        <w:t> contains data from independent events.</w:t>
      </w:r>
    </w:p>
    <w:p w14:paraId="154F3353" w14:textId="77777777" w:rsidR="00176715" w:rsidRPr="00176715" w:rsidRDefault="00176715" w:rsidP="00176715">
      <w:r w:rsidRPr="00176715">
        <w:rPr>
          <w:b/>
          <w:bCs/>
        </w:rPr>
        <w:t>DEMONSTRATION PROBLEM 4.8</w:t>
      </w:r>
    </w:p>
    <w:p w14:paraId="1A70ADA1" w14:textId="77777777" w:rsidR="00176715" w:rsidRPr="00176715" w:rsidRDefault="00176715" w:rsidP="00176715">
      <w:r w:rsidRPr="00176715">
        <w:t>Use the data from </w:t>
      </w:r>
      <w:hyperlink r:id="rId258" w:anchor="tab4.6" w:history="1">
        <w:r w:rsidRPr="00176715">
          <w:rPr>
            <w:rStyle w:val="Hyperlink"/>
            <w:b/>
            <w:bCs/>
          </w:rPr>
          <w:t>Table 4.6</w:t>
        </w:r>
      </w:hyperlink>
      <w:r w:rsidRPr="00176715">
        <w:t> and the special law of multiplication to find </w:t>
      </w:r>
      <w:r w:rsidRPr="00176715">
        <w:rPr>
          <w:i/>
          <w:iCs/>
        </w:rPr>
        <w:t>P</w:t>
      </w:r>
      <w:r w:rsidRPr="00176715">
        <w:t>(B ∩ D).</w:t>
      </w:r>
    </w:p>
    <w:p w14:paraId="6FC1AEFC" w14:textId="77777777" w:rsidR="00176715" w:rsidRPr="00176715" w:rsidRDefault="00176715" w:rsidP="00176715">
      <w:pPr>
        <w:rPr>
          <w:b/>
          <w:bCs/>
        </w:rPr>
      </w:pPr>
      <w:r w:rsidRPr="00176715">
        <w:rPr>
          <w:b/>
          <w:bCs/>
        </w:rPr>
        <w:t>Solution</w:t>
      </w:r>
    </w:p>
    <w:p w14:paraId="7462EDE8" w14:textId="43959978" w:rsidR="00176715" w:rsidRPr="00176715" w:rsidRDefault="00176715" w:rsidP="00176715">
      <w:r w:rsidRPr="00176715">
        <w:drawing>
          <wp:inline distT="0" distB="0" distL="0" distR="0" wp14:anchorId="26CAB450" wp14:editId="796F72D7">
            <wp:extent cx="2438400" cy="276225"/>
            <wp:effectExtent l="0" t="0" r="0" b="9525"/>
            <wp:docPr id="169536819"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descr="im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38400" cy="276225"/>
                    </a:xfrm>
                    <a:prstGeom prst="rect">
                      <a:avLst/>
                    </a:prstGeom>
                    <a:noFill/>
                    <a:ln>
                      <a:noFill/>
                    </a:ln>
                  </pic:spPr>
                </pic:pic>
              </a:graphicData>
            </a:graphic>
          </wp:inline>
        </w:drawing>
      </w:r>
    </w:p>
    <w:p w14:paraId="124DE0EF" w14:textId="77777777" w:rsidR="00176715" w:rsidRPr="00176715" w:rsidRDefault="00176715" w:rsidP="00176715">
      <w:r w:rsidRPr="00176715">
        <w:t>This approach works </w:t>
      </w:r>
      <w:r w:rsidRPr="00176715">
        <w:rPr>
          <w:i/>
          <w:iCs/>
        </w:rPr>
        <w:t>only</w:t>
      </w:r>
      <w:r w:rsidRPr="00176715">
        <w:t> for cross-tabulation and joint probability tables in which the variable along one side of the table is </w:t>
      </w:r>
      <w:r w:rsidRPr="00176715">
        <w:rPr>
          <w:i/>
          <w:iCs/>
        </w:rPr>
        <w:t>independent</w:t>
      </w:r>
      <w:r w:rsidRPr="00176715">
        <w:t>of the variable along the other side of the table. Note that the answer obtained by using the formula is the same as the answer obtained by using the cell information from </w:t>
      </w:r>
      <w:hyperlink r:id="rId260" w:anchor="tab4.6" w:history="1">
        <w:r w:rsidRPr="00176715">
          <w:rPr>
            <w:rStyle w:val="Hyperlink"/>
            <w:b/>
            <w:bCs/>
          </w:rPr>
          <w:t>Table 4.6</w:t>
        </w:r>
      </w:hyperlink>
      <w:r w:rsidRPr="00176715">
        <w:t>.</w:t>
      </w:r>
    </w:p>
    <w:p w14:paraId="50BAE9D8" w14:textId="1BB28F35" w:rsidR="00176715" w:rsidRPr="00176715" w:rsidRDefault="00176715" w:rsidP="00176715">
      <w:r w:rsidRPr="00176715">
        <w:drawing>
          <wp:inline distT="0" distB="0" distL="0" distR="0" wp14:anchorId="49741630" wp14:editId="5F675EF4">
            <wp:extent cx="1371600" cy="276225"/>
            <wp:effectExtent l="0" t="0" r="0" b="9525"/>
            <wp:docPr id="1553203025"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371600" cy="276225"/>
                    </a:xfrm>
                    <a:prstGeom prst="rect">
                      <a:avLst/>
                    </a:prstGeom>
                    <a:noFill/>
                    <a:ln>
                      <a:noFill/>
                    </a:ln>
                  </pic:spPr>
                </pic:pic>
              </a:graphicData>
            </a:graphic>
          </wp:inline>
        </w:drawing>
      </w:r>
    </w:p>
    <w:p w14:paraId="2DA9E613" w14:textId="77777777" w:rsidR="00176715" w:rsidRPr="00176715" w:rsidRDefault="00176715" w:rsidP="00176715">
      <w:pPr>
        <w:rPr>
          <w:b/>
          <w:bCs/>
        </w:rPr>
      </w:pPr>
      <w:r w:rsidRPr="00176715">
        <w:rPr>
          <w:b/>
          <w:bCs/>
        </w:rPr>
        <w:t>4.6 PROBLEMS</w:t>
      </w:r>
    </w:p>
    <w:p w14:paraId="69EC423D" w14:textId="77777777" w:rsidR="00176715" w:rsidRPr="00176715" w:rsidRDefault="00176715" w:rsidP="00176715">
      <w:pPr>
        <w:numPr>
          <w:ilvl w:val="0"/>
          <w:numId w:val="145"/>
        </w:numPr>
      </w:pPr>
      <w:r w:rsidRPr="00176715">
        <w:rPr>
          <w:b/>
          <w:bCs/>
        </w:rPr>
        <w:t>4.15</w:t>
      </w:r>
      <w:r w:rsidRPr="00176715">
        <w:t> Use the values in the cross-tabulation table to solve the equations given.</w:t>
      </w:r>
    </w:p>
    <w:p w14:paraId="27B6081C" w14:textId="40E2C415" w:rsidR="00176715" w:rsidRPr="00176715" w:rsidRDefault="00176715" w:rsidP="00176715">
      <w:r w:rsidRPr="00176715">
        <w:lastRenderedPageBreak/>
        <w:drawing>
          <wp:inline distT="0" distB="0" distL="0" distR="0" wp14:anchorId="058400F7" wp14:editId="59FC58AD">
            <wp:extent cx="1409700" cy="685800"/>
            <wp:effectExtent l="0" t="0" r="0" b="0"/>
            <wp:docPr id="1922632638" name="Picture 3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09700" cy="685800"/>
                    </a:xfrm>
                    <a:prstGeom prst="rect">
                      <a:avLst/>
                    </a:prstGeom>
                    <a:noFill/>
                    <a:ln>
                      <a:noFill/>
                    </a:ln>
                  </pic:spPr>
                </pic:pic>
              </a:graphicData>
            </a:graphic>
          </wp:inline>
        </w:drawing>
      </w:r>
    </w:p>
    <w:p w14:paraId="0D61EDDF" w14:textId="77777777" w:rsidR="00176715" w:rsidRPr="00176715" w:rsidRDefault="00176715" w:rsidP="00176715">
      <w:pPr>
        <w:numPr>
          <w:ilvl w:val="1"/>
          <w:numId w:val="146"/>
        </w:numPr>
      </w:pPr>
      <w:r w:rsidRPr="00176715">
        <w:rPr>
          <w:i/>
          <w:iCs/>
        </w:rPr>
        <w:t>P</w:t>
      </w:r>
      <w:r w:rsidRPr="00176715">
        <w:t>(A∩E) =____</w:t>
      </w:r>
    </w:p>
    <w:p w14:paraId="00EF335F" w14:textId="77777777" w:rsidR="00176715" w:rsidRPr="00176715" w:rsidRDefault="00176715" w:rsidP="00176715">
      <w:pPr>
        <w:numPr>
          <w:ilvl w:val="1"/>
          <w:numId w:val="147"/>
        </w:numPr>
      </w:pPr>
      <w:r w:rsidRPr="00176715">
        <w:rPr>
          <w:i/>
          <w:iCs/>
        </w:rPr>
        <w:t>P</w:t>
      </w:r>
      <w:r w:rsidRPr="00176715">
        <w:t>(D∩B) =____</w:t>
      </w:r>
    </w:p>
    <w:p w14:paraId="73926F31" w14:textId="77777777" w:rsidR="00176715" w:rsidRPr="00176715" w:rsidRDefault="00176715" w:rsidP="00176715">
      <w:pPr>
        <w:numPr>
          <w:ilvl w:val="1"/>
          <w:numId w:val="148"/>
        </w:numPr>
      </w:pPr>
      <w:r w:rsidRPr="00176715">
        <w:rPr>
          <w:i/>
          <w:iCs/>
        </w:rPr>
        <w:t>P</w:t>
      </w:r>
      <w:r w:rsidRPr="00176715">
        <w:t>(D∩E) =____</w:t>
      </w:r>
    </w:p>
    <w:p w14:paraId="53C0A708" w14:textId="77777777" w:rsidR="00176715" w:rsidRPr="00176715" w:rsidRDefault="00176715" w:rsidP="00176715">
      <w:pPr>
        <w:numPr>
          <w:ilvl w:val="1"/>
          <w:numId w:val="149"/>
        </w:numPr>
      </w:pPr>
      <w:r w:rsidRPr="00176715">
        <w:rPr>
          <w:i/>
          <w:iCs/>
        </w:rPr>
        <w:t>P</w:t>
      </w:r>
      <w:r w:rsidRPr="00176715">
        <w:t>((A∩B) =____</w:t>
      </w:r>
    </w:p>
    <w:p w14:paraId="20D4C96E" w14:textId="77777777" w:rsidR="00176715" w:rsidRPr="00176715" w:rsidRDefault="00176715" w:rsidP="00176715">
      <w:pPr>
        <w:numPr>
          <w:ilvl w:val="0"/>
          <w:numId w:val="145"/>
        </w:numPr>
      </w:pPr>
      <w:r w:rsidRPr="00176715">
        <w:rPr>
          <w:b/>
          <w:bCs/>
        </w:rPr>
        <w:t>4.16</w:t>
      </w:r>
      <w:r w:rsidRPr="00176715">
        <w:t> Use the values in the joint probability table to solve the equations given.</w:t>
      </w:r>
    </w:p>
    <w:p w14:paraId="1E404D8A" w14:textId="604129C9" w:rsidR="00176715" w:rsidRPr="00176715" w:rsidRDefault="00176715" w:rsidP="00176715">
      <w:r w:rsidRPr="00176715">
        <w:drawing>
          <wp:inline distT="0" distB="0" distL="0" distR="0" wp14:anchorId="3425A8D2" wp14:editId="36A12CD1">
            <wp:extent cx="1257300" cy="942975"/>
            <wp:effectExtent l="0" t="0" r="0" b="9525"/>
            <wp:docPr id="46741475" name="Picture 3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im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257300" cy="942975"/>
                    </a:xfrm>
                    <a:prstGeom prst="rect">
                      <a:avLst/>
                    </a:prstGeom>
                    <a:noFill/>
                    <a:ln>
                      <a:noFill/>
                    </a:ln>
                  </pic:spPr>
                </pic:pic>
              </a:graphicData>
            </a:graphic>
          </wp:inline>
        </w:drawing>
      </w:r>
    </w:p>
    <w:p w14:paraId="23EB730A" w14:textId="77777777" w:rsidR="00176715" w:rsidRPr="00176715" w:rsidRDefault="00176715" w:rsidP="00176715">
      <w:pPr>
        <w:numPr>
          <w:ilvl w:val="1"/>
          <w:numId w:val="150"/>
        </w:numPr>
      </w:pPr>
      <w:r w:rsidRPr="00176715">
        <w:rPr>
          <w:i/>
          <w:iCs/>
        </w:rPr>
        <w:t>P</w:t>
      </w:r>
      <w:r w:rsidRPr="00176715">
        <w:t>(E∩B) =____</w:t>
      </w:r>
    </w:p>
    <w:p w14:paraId="1AA8FA30" w14:textId="77777777" w:rsidR="00176715" w:rsidRPr="00176715" w:rsidRDefault="00176715" w:rsidP="00176715">
      <w:pPr>
        <w:numPr>
          <w:ilvl w:val="1"/>
          <w:numId w:val="151"/>
        </w:numPr>
      </w:pPr>
      <w:r w:rsidRPr="00176715">
        <w:rPr>
          <w:i/>
          <w:iCs/>
        </w:rPr>
        <w:t>P</w:t>
      </w:r>
      <w:r w:rsidRPr="00176715">
        <w:t>(C∩F) =____</w:t>
      </w:r>
    </w:p>
    <w:p w14:paraId="5F92B5B6" w14:textId="77777777" w:rsidR="00176715" w:rsidRPr="00176715" w:rsidRDefault="00176715" w:rsidP="00176715">
      <w:pPr>
        <w:numPr>
          <w:ilvl w:val="1"/>
          <w:numId w:val="152"/>
        </w:numPr>
      </w:pPr>
      <w:r w:rsidRPr="00176715">
        <w:rPr>
          <w:i/>
          <w:iCs/>
        </w:rPr>
        <w:t>P</w:t>
      </w:r>
      <w:r w:rsidRPr="00176715">
        <w:t>(E∩D) =____</w:t>
      </w:r>
    </w:p>
    <w:p w14:paraId="1A5202C0" w14:textId="77777777" w:rsidR="00176715" w:rsidRPr="00176715" w:rsidRDefault="00176715" w:rsidP="00176715">
      <w:pPr>
        <w:numPr>
          <w:ilvl w:val="0"/>
          <w:numId w:val="145"/>
        </w:numPr>
      </w:pPr>
      <w:r w:rsidRPr="00176715">
        <w:rPr>
          <w:b/>
          <w:bCs/>
        </w:rPr>
        <w:t>4.17 a.</w:t>
      </w:r>
      <w:r w:rsidRPr="00176715">
        <w:t> A batch of 50 parts contains six defects. If two parts are drawn randomly one at a time without replacement, what is the probability that both parts are defective?</w:t>
      </w:r>
    </w:p>
    <w:p w14:paraId="57404E59" w14:textId="77777777" w:rsidR="00176715" w:rsidRPr="00176715" w:rsidRDefault="00176715" w:rsidP="00176715">
      <w:pPr>
        <w:numPr>
          <w:ilvl w:val="1"/>
          <w:numId w:val="153"/>
        </w:numPr>
      </w:pPr>
      <w:r w:rsidRPr="00176715">
        <w:rPr>
          <w:b/>
          <w:bCs/>
        </w:rPr>
        <w:t>b.</w:t>
      </w:r>
      <w:r w:rsidRPr="00176715">
        <w:t> If this experiment is repeated, with replacement, what is the probability that both parts are defective?</w:t>
      </w:r>
    </w:p>
    <w:p w14:paraId="590A9AED" w14:textId="77777777" w:rsidR="00176715" w:rsidRPr="00176715" w:rsidRDefault="00176715" w:rsidP="00176715">
      <w:pPr>
        <w:numPr>
          <w:ilvl w:val="0"/>
          <w:numId w:val="145"/>
        </w:numPr>
      </w:pPr>
      <w:r w:rsidRPr="00176715">
        <w:rPr>
          <w:b/>
          <w:bCs/>
        </w:rPr>
        <w:t>4.18</w:t>
      </w:r>
      <w:r w:rsidRPr="00176715">
        <w:t> According to the nonprofit group Zero Population Growth, 78% of the adult U.S. population now lives in urban areas. Scientists at Princeton University and the University of Wisconsin report that about 15% of all American adults care for ill relatives. Suppose that 11% of American adults living in urban areas care for ill relatives.</w:t>
      </w:r>
    </w:p>
    <w:p w14:paraId="06E653D6" w14:textId="77777777" w:rsidR="00176715" w:rsidRPr="00176715" w:rsidRDefault="00176715" w:rsidP="00176715">
      <w:pPr>
        <w:numPr>
          <w:ilvl w:val="1"/>
          <w:numId w:val="154"/>
        </w:numPr>
      </w:pPr>
      <w:r w:rsidRPr="00176715">
        <w:t>Use the general law of multiplication to determine the probability of randomly selecting an adult from the U.S. population who lives in an urban area and is caring for an ill relative.</w:t>
      </w:r>
    </w:p>
    <w:p w14:paraId="4D2AF522" w14:textId="77777777" w:rsidR="00176715" w:rsidRPr="00176715" w:rsidRDefault="00176715" w:rsidP="00176715">
      <w:pPr>
        <w:numPr>
          <w:ilvl w:val="1"/>
          <w:numId w:val="155"/>
        </w:numPr>
      </w:pPr>
      <w:r w:rsidRPr="00176715">
        <w:t>What is the probability of randomly selecting an adult from the U.S. population who lives in an urban area and does not care for an ill relative?</w:t>
      </w:r>
    </w:p>
    <w:p w14:paraId="040B02A1" w14:textId="77777777" w:rsidR="00176715" w:rsidRPr="00176715" w:rsidRDefault="00176715" w:rsidP="00176715">
      <w:pPr>
        <w:numPr>
          <w:ilvl w:val="1"/>
          <w:numId w:val="156"/>
        </w:numPr>
      </w:pPr>
      <w:r w:rsidRPr="00176715">
        <w:lastRenderedPageBreak/>
        <w:t>Construct a joint probability table and show where the answer to this problem lies in the matrix.</w:t>
      </w:r>
    </w:p>
    <w:p w14:paraId="357095D5" w14:textId="77777777" w:rsidR="00176715" w:rsidRPr="00176715" w:rsidRDefault="00176715" w:rsidP="00176715">
      <w:pPr>
        <w:numPr>
          <w:ilvl w:val="1"/>
          <w:numId w:val="157"/>
        </w:numPr>
      </w:pPr>
      <w:r w:rsidRPr="00176715">
        <w:t>From the joint probability table, determine the probability that an adult lives in a nonurban area and cares for an ill relative.</w:t>
      </w:r>
    </w:p>
    <w:p w14:paraId="3B30E0D3" w14:textId="77777777" w:rsidR="00176715" w:rsidRPr="00176715" w:rsidRDefault="00176715" w:rsidP="00176715">
      <w:pPr>
        <w:numPr>
          <w:ilvl w:val="0"/>
          <w:numId w:val="145"/>
        </w:numPr>
      </w:pPr>
      <w:r w:rsidRPr="00176715">
        <w:rPr>
          <w:b/>
          <w:bCs/>
        </w:rPr>
        <w:t>4.19</w:t>
      </w:r>
      <w:r w:rsidRPr="00176715">
        <w:t> A study by Peter D. Hart Research Associates for the Nasdaq Stock Market revealed that 43% of all American adults are stockholders. In addition, the study determined that 75% of all American adult stockholders have some college education. Suppose 37% of all American adults have some college education. An American adult is randomly selected.</w:t>
      </w:r>
    </w:p>
    <w:p w14:paraId="5D2DCD53" w14:textId="77777777" w:rsidR="00176715" w:rsidRPr="00176715" w:rsidRDefault="00176715" w:rsidP="00176715">
      <w:pPr>
        <w:numPr>
          <w:ilvl w:val="1"/>
          <w:numId w:val="158"/>
        </w:numPr>
      </w:pPr>
      <w:r w:rsidRPr="00176715">
        <w:t>What is the probability that the adult does not own stock?</w:t>
      </w:r>
    </w:p>
    <w:p w14:paraId="412ADEB7" w14:textId="77777777" w:rsidR="00176715" w:rsidRPr="00176715" w:rsidRDefault="00176715" w:rsidP="00176715">
      <w:pPr>
        <w:numPr>
          <w:ilvl w:val="1"/>
          <w:numId w:val="159"/>
        </w:numPr>
      </w:pPr>
      <w:r w:rsidRPr="00176715">
        <w:t>What is the probability that the adult owns stock and has some college education?</w:t>
      </w:r>
    </w:p>
    <w:p w14:paraId="24AEEC19" w14:textId="77777777" w:rsidR="00176715" w:rsidRPr="00176715" w:rsidRDefault="00176715" w:rsidP="00176715">
      <w:pPr>
        <w:numPr>
          <w:ilvl w:val="1"/>
          <w:numId w:val="160"/>
        </w:numPr>
      </w:pPr>
      <w:r w:rsidRPr="00176715">
        <w:t>What is the probability that the adult owns stock or has some college education?</w:t>
      </w:r>
    </w:p>
    <w:p w14:paraId="65A437D9" w14:textId="77777777" w:rsidR="00176715" w:rsidRPr="00176715" w:rsidRDefault="00176715" w:rsidP="00176715">
      <w:pPr>
        <w:numPr>
          <w:ilvl w:val="1"/>
          <w:numId w:val="161"/>
        </w:numPr>
      </w:pPr>
      <w:r w:rsidRPr="00176715">
        <w:t>What is the probability that the adult has neither some college education nor owns stock?</w:t>
      </w:r>
    </w:p>
    <w:p w14:paraId="67FF6595" w14:textId="77777777" w:rsidR="00176715" w:rsidRPr="00176715" w:rsidRDefault="00176715" w:rsidP="00176715">
      <w:pPr>
        <w:numPr>
          <w:ilvl w:val="1"/>
          <w:numId w:val="162"/>
        </w:numPr>
      </w:pPr>
      <w:r w:rsidRPr="00176715">
        <w:t>What is the probability that the adult does not own stock or has no college education?</w:t>
      </w:r>
    </w:p>
    <w:p w14:paraId="4BE8F898" w14:textId="77777777" w:rsidR="00176715" w:rsidRPr="00176715" w:rsidRDefault="00176715" w:rsidP="00176715">
      <w:pPr>
        <w:numPr>
          <w:ilvl w:val="1"/>
          <w:numId w:val="163"/>
        </w:numPr>
      </w:pPr>
      <w:r w:rsidRPr="00176715">
        <w:t>What is the probability that the adult has some college education and owns no stock?</w:t>
      </w:r>
    </w:p>
    <w:p w14:paraId="4395B589" w14:textId="77777777" w:rsidR="00176715" w:rsidRPr="00176715" w:rsidRDefault="00176715" w:rsidP="00176715">
      <w:pPr>
        <w:numPr>
          <w:ilvl w:val="0"/>
          <w:numId w:val="145"/>
        </w:numPr>
      </w:pPr>
      <w:r w:rsidRPr="00176715">
        <w:rPr>
          <w:b/>
          <w:bCs/>
        </w:rPr>
        <w:t>4.20</w:t>
      </w:r>
      <w:r w:rsidRPr="00176715">
        <w:t> According to Reuters, a survey undertaken by the National Center for Health Statistics revealed that about 25% of U.S. households have only a cell phone (no land line). According to the FCC, 65% of U.S. households have high-speed Internet. Suppose of U.S. households having only a cell phone, 80% have high-speed Internet. A U.S. household is randomly selected.</w:t>
      </w:r>
    </w:p>
    <w:p w14:paraId="61622C33" w14:textId="77777777" w:rsidR="00176715" w:rsidRPr="00176715" w:rsidRDefault="00176715" w:rsidP="00176715">
      <w:pPr>
        <w:numPr>
          <w:ilvl w:val="1"/>
          <w:numId w:val="164"/>
        </w:numPr>
      </w:pPr>
      <w:r w:rsidRPr="00176715">
        <w:t>What is the probability that the household has only a cell phone and has high-speed Internet?</w:t>
      </w:r>
    </w:p>
    <w:p w14:paraId="0E467BCB" w14:textId="77777777" w:rsidR="00176715" w:rsidRPr="00176715" w:rsidRDefault="00176715" w:rsidP="00176715">
      <w:pPr>
        <w:numPr>
          <w:ilvl w:val="1"/>
          <w:numId w:val="165"/>
        </w:numPr>
      </w:pPr>
      <w:r w:rsidRPr="00176715">
        <w:t>What is the probability that the household has only a cell phone or has high-speed Internet?</w:t>
      </w:r>
    </w:p>
    <w:p w14:paraId="4107D75D" w14:textId="77777777" w:rsidR="00176715" w:rsidRPr="00176715" w:rsidRDefault="00176715" w:rsidP="00176715">
      <w:pPr>
        <w:numPr>
          <w:ilvl w:val="1"/>
          <w:numId w:val="166"/>
        </w:numPr>
      </w:pPr>
      <w:r w:rsidRPr="00176715">
        <w:t>What is the probability that the household has only a cell phone and does not have high-speed Internet?</w:t>
      </w:r>
    </w:p>
    <w:p w14:paraId="64DDE299" w14:textId="77777777" w:rsidR="00176715" w:rsidRPr="00176715" w:rsidRDefault="00176715" w:rsidP="00176715">
      <w:pPr>
        <w:numPr>
          <w:ilvl w:val="1"/>
          <w:numId w:val="167"/>
        </w:numPr>
      </w:pPr>
      <w:r w:rsidRPr="00176715">
        <w:t>What is the probability that the household does not have just a cell phone and does not have high-speed Internet?</w:t>
      </w:r>
    </w:p>
    <w:p w14:paraId="2F4B034A" w14:textId="77777777" w:rsidR="00176715" w:rsidRPr="00176715" w:rsidRDefault="00176715" w:rsidP="00176715">
      <w:pPr>
        <w:numPr>
          <w:ilvl w:val="1"/>
          <w:numId w:val="168"/>
        </w:numPr>
      </w:pPr>
      <w:r w:rsidRPr="00176715">
        <w:lastRenderedPageBreak/>
        <w:t>What is the probability that the household does not have just a cell phone and does have high-speed Internet?</w:t>
      </w:r>
    </w:p>
    <w:p w14:paraId="6BCA0373" w14:textId="77777777" w:rsidR="00176715" w:rsidRPr="00176715" w:rsidRDefault="00176715" w:rsidP="00176715">
      <w:pPr>
        <w:numPr>
          <w:ilvl w:val="0"/>
          <w:numId w:val="145"/>
        </w:numPr>
      </w:pPr>
      <w:r w:rsidRPr="00176715">
        <w:rPr>
          <w:b/>
          <w:bCs/>
        </w:rPr>
        <w:t>4.21</w:t>
      </w:r>
      <w:r w:rsidRPr="00176715">
        <w:t> A study by Becker Associates, a San Diego travel consultant, found that 30% of the traveling public said that their flight selections are influenced by perceptions of airline safety. Thirty-nine percent of the traveling public wants to know the age of the aircraft. Suppose 87% of the traveling public who say that their flight selections are influenced by perceptions of airline safety wants to know the age of the aircraft.</w:t>
      </w:r>
    </w:p>
    <w:p w14:paraId="3FF33D40" w14:textId="77777777" w:rsidR="00176715" w:rsidRPr="00176715" w:rsidRDefault="00176715" w:rsidP="00176715">
      <w:pPr>
        <w:numPr>
          <w:ilvl w:val="1"/>
          <w:numId w:val="169"/>
        </w:numPr>
      </w:pPr>
      <w:r w:rsidRPr="00176715">
        <w:t>What is the probability of randomly selecting a member of the traveling public and finding out that she says that flight selection is influenced by perceptions of airline safety and she does not want to know the age of the aircraft?</w:t>
      </w:r>
    </w:p>
    <w:p w14:paraId="71819E6F" w14:textId="77777777" w:rsidR="00176715" w:rsidRPr="00176715" w:rsidRDefault="00176715" w:rsidP="00176715">
      <w:pPr>
        <w:numPr>
          <w:ilvl w:val="1"/>
          <w:numId w:val="170"/>
        </w:numPr>
      </w:pPr>
      <w:r w:rsidRPr="00176715">
        <w:t>What is the probability of randomly selecting a member of the traveling public and finding out that she says that flight selection is neither influenced by perceptions of airline safety nor does she want to know the age of the aircraft?</w:t>
      </w:r>
    </w:p>
    <w:p w14:paraId="14A7EE88" w14:textId="77777777" w:rsidR="00176715" w:rsidRPr="00176715" w:rsidRDefault="00176715" w:rsidP="00176715">
      <w:pPr>
        <w:numPr>
          <w:ilvl w:val="1"/>
          <w:numId w:val="171"/>
        </w:numPr>
      </w:pPr>
      <w:r w:rsidRPr="00176715">
        <w:t>What is the probability of randomly selecting a member of the traveling public and finding out that he says that flight selection is not influenced by perceptions of airline safety and he wants to know the age of the aircraft?</w:t>
      </w:r>
    </w:p>
    <w:p w14:paraId="09768198" w14:textId="77777777" w:rsidR="00176715" w:rsidRPr="00176715" w:rsidRDefault="00176715" w:rsidP="00176715">
      <w:pPr>
        <w:numPr>
          <w:ilvl w:val="0"/>
          <w:numId w:val="145"/>
        </w:numPr>
      </w:pPr>
      <w:r w:rsidRPr="00176715">
        <w:rPr>
          <w:b/>
          <w:bCs/>
        </w:rPr>
        <w:t>4.22</w:t>
      </w:r>
      <w:r w:rsidRPr="00176715">
        <w:t> The U.S. Energy Department states that 60% of all U.S. households have ceiling fans. In addition, 29% of all U.S. households have an outdoor grill. Suppose 13% of all U.S. households have both a ceiling fan and an outdoor grill. A U.S. household is randomly selected.</w:t>
      </w:r>
    </w:p>
    <w:p w14:paraId="225661D0" w14:textId="77777777" w:rsidR="00176715" w:rsidRPr="00176715" w:rsidRDefault="00176715" w:rsidP="00176715">
      <w:pPr>
        <w:numPr>
          <w:ilvl w:val="1"/>
          <w:numId w:val="172"/>
        </w:numPr>
      </w:pPr>
      <w:r w:rsidRPr="00176715">
        <w:t>What is the probability that the household has a ceiling fan or an outdoor grill?</w:t>
      </w:r>
    </w:p>
    <w:p w14:paraId="66F327E0" w14:textId="77777777" w:rsidR="00176715" w:rsidRPr="00176715" w:rsidRDefault="00176715" w:rsidP="00176715">
      <w:pPr>
        <w:numPr>
          <w:ilvl w:val="1"/>
          <w:numId w:val="173"/>
        </w:numPr>
      </w:pPr>
      <w:r w:rsidRPr="00176715">
        <w:t>What is the probability that the household has neither a ceiling fan nor an outdoor grill?</w:t>
      </w:r>
    </w:p>
    <w:p w14:paraId="194DA8E0" w14:textId="77777777" w:rsidR="00176715" w:rsidRPr="00176715" w:rsidRDefault="00176715" w:rsidP="00176715">
      <w:pPr>
        <w:numPr>
          <w:ilvl w:val="1"/>
          <w:numId w:val="174"/>
        </w:numPr>
      </w:pPr>
      <w:r w:rsidRPr="00176715">
        <w:t>What is the probability that the household does not have a ceiling fan and does have an outdoor grill?</w:t>
      </w:r>
    </w:p>
    <w:p w14:paraId="53544D73" w14:textId="77777777" w:rsidR="00176715" w:rsidRPr="00176715" w:rsidRDefault="00176715" w:rsidP="00176715">
      <w:pPr>
        <w:numPr>
          <w:ilvl w:val="1"/>
          <w:numId w:val="175"/>
        </w:numPr>
      </w:pPr>
      <w:r w:rsidRPr="00176715">
        <w:t>What is the probability that the household does have a ceiling fan and does not have an outdoor grill?</w:t>
      </w:r>
    </w:p>
    <w:p w14:paraId="642C17D5" w14:textId="77777777" w:rsidR="00176715" w:rsidRPr="00176715" w:rsidRDefault="00176715" w:rsidP="00176715">
      <w:pPr>
        <w:rPr>
          <w:b/>
          <w:bCs/>
        </w:rPr>
      </w:pPr>
      <w:r w:rsidRPr="00176715">
        <w:rPr>
          <w:b/>
          <w:bCs/>
        </w:rPr>
        <w:t>4.7 CONDITIONAL PROBABILITY</w:t>
      </w:r>
    </w:p>
    <w:p w14:paraId="0A9B252B" w14:textId="29C3615D" w:rsidR="00176715" w:rsidRPr="00176715" w:rsidRDefault="00176715" w:rsidP="00176715">
      <w:r w:rsidRPr="00176715">
        <w:drawing>
          <wp:inline distT="0" distB="0" distL="0" distR="0" wp14:anchorId="23CA56C2" wp14:editId="36D1CD72">
            <wp:extent cx="1314450" cy="542925"/>
            <wp:effectExtent l="0" t="0" r="0" b="9525"/>
            <wp:docPr id="189375141" name="Picture 3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Conditional probabilities are computed based on the prior knowledge that a business researcher has on one of the two events being studied. If </w:t>
      </w:r>
      <w:r w:rsidRPr="00176715">
        <w:rPr>
          <w:i/>
          <w:iCs/>
        </w:rPr>
        <w:t>X</w:t>
      </w:r>
      <w:r w:rsidRPr="00176715">
        <w:t>, </w:t>
      </w:r>
      <w:r w:rsidRPr="00176715">
        <w:rPr>
          <w:i/>
          <w:iCs/>
        </w:rPr>
        <w:t>Y</w:t>
      </w:r>
      <w:r w:rsidRPr="00176715">
        <w:t xml:space="preserve"> are two </w:t>
      </w:r>
      <w:r w:rsidRPr="00176715">
        <w:lastRenderedPageBreak/>
        <w:t>events, the conditional probability of </w:t>
      </w:r>
      <w:r w:rsidRPr="00176715">
        <w:rPr>
          <w:i/>
          <w:iCs/>
        </w:rPr>
        <w:t>X</w:t>
      </w:r>
      <w:r w:rsidRPr="00176715">
        <w:t> occurring given that </w:t>
      </w:r>
      <w:r w:rsidRPr="00176715">
        <w:rPr>
          <w:i/>
          <w:iCs/>
        </w:rPr>
        <w:t>Y</w:t>
      </w:r>
      <w:r w:rsidRPr="00176715">
        <w:t> is known or has occurred is expressed as </w:t>
      </w:r>
      <w:r w:rsidRPr="00176715">
        <w:rPr>
          <w:i/>
          <w:iCs/>
        </w:rPr>
        <w:t>P</w:t>
      </w:r>
      <w:r w:rsidRPr="00176715">
        <w:t> (</w:t>
      </w:r>
      <w:r w:rsidRPr="00176715">
        <w:rPr>
          <w:i/>
          <w:iCs/>
        </w:rPr>
        <w:t>X|Y</w:t>
      </w:r>
      <w:r w:rsidRPr="00176715">
        <w:t>) and is given in the </w:t>
      </w:r>
      <w:r w:rsidRPr="00176715">
        <w:rPr>
          <w:i/>
          <w:iCs/>
        </w:rPr>
        <w:t>law of conditional probability.</w:t>
      </w:r>
    </w:p>
    <w:p w14:paraId="7CED8D7A" w14:textId="290BCBCF" w:rsidR="00176715" w:rsidRPr="00176715" w:rsidRDefault="00176715" w:rsidP="00176715">
      <w:r w:rsidRPr="00176715">
        <w:drawing>
          <wp:inline distT="0" distB="0" distL="0" distR="0" wp14:anchorId="246F1B7B" wp14:editId="638CBBC1">
            <wp:extent cx="5943600" cy="424815"/>
            <wp:effectExtent l="0" t="0" r="0" b="0"/>
            <wp:docPr id="1491925705" name="Picture 3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24815"/>
                    </a:xfrm>
                    <a:prstGeom prst="rect">
                      <a:avLst/>
                    </a:prstGeom>
                    <a:noFill/>
                    <a:ln>
                      <a:noFill/>
                    </a:ln>
                  </pic:spPr>
                </pic:pic>
              </a:graphicData>
            </a:graphic>
          </wp:inline>
        </w:drawing>
      </w:r>
    </w:p>
    <w:p w14:paraId="40597DA0" w14:textId="77777777" w:rsidR="00176715" w:rsidRPr="00176715" w:rsidRDefault="00176715" w:rsidP="00176715">
      <w:r w:rsidRPr="00176715">
        <w:t>The conditional probability of (</w:t>
      </w:r>
      <w:r w:rsidRPr="00176715">
        <w:rPr>
          <w:i/>
          <w:iCs/>
        </w:rPr>
        <w:t>X|Y</w:t>
      </w:r>
      <w:r w:rsidRPr="00176715">
        <w:t>) is the probability that </w:t>
      </w:r>
      <w:r w:rsidRPr="00176715">
        <w:rPr>
          <w:i/>
          <w:iCs/>
        </w:rPr>
        <w:t>X</w:t>
      </w:r>
      <w:r w:rsidRPr="00176715">
        <w:t> will occur given </w:t>
      </w:r>
      <w:r w:rsidRPr="00176715">
        <w:rPr>
          <w:i/>
          <w:iCs/>
        </w:rPr>
        <w:t>Y</w:t>
      </w:r>
      <w:r w:rsidRPr="00176715">
        <w:t>. The formula for conditional probability is derived by dividing both sides of the general law of multiplication by </w:t>
      </w:r>
      <w:r w:rsidRPr="00176715">
        <w:rPr>
          <w:i/>
          <w:iCs/>
        </w:rPr>
        <w:t>P</w:t>
      </w:r>
      <w:r w:rsidRPr="00176715">
        <w:t> (</w:t>
      </w:r>
      <w:r w:rsidRPr="00176715">
        <w:rPr>
          <w:i/>
          <w:iCs/>
        </w:rPr>
        <w:t>Y</w:t>
      </w:r>
      <w:r w:rsidRPr="00176715">
        <w:t>).</w:t>
      </w:r>
    </w:p>
    <w:p w14:paraId="44354A27" w14:textId="77777777" w:rsidR="00176715" w:rsidRPr="00176715" w:rsidRDefault="00176715" w:rsidP="00176715">
      <w:r w:rsidRPr="00176715">
        <w:t>In the study by Yankelovich Partners to determine what changes in office design would improve productivity, 70% of the respondents believed noise reduction would improve productivity and 67% said increased storage space would improve productivity. In addition, suppose 56% of the respondents believed both noise reduction and increased storage space would improve productivity. A worker is selected randomly and asked about changes in office design. This worker believes that noise reduction would improve productivity. What is the probability that this worker believes increased storage space would improve productivity? That is, what is the probability that a randomly selected person believes storage space would improve productivity </w:t>
      </w:r>
      <w:r w:rsidRPr="00176715">
        <w:rPr>
          <w:i/>
          <w:iCs/>
        </w:rPr>
        <w:t>given that</w:t>
      </w:r>
      <w:r w:rsidRPr="00176715">
        <w:t> he or she believes noise reduction improves productivity? In symbols, the question is</w:t>
      </w:r>
    </w:p>
    <w:p w14:paraId="4B6A8AA4" w14:textId="751C9883" w:rsidR="00176715" w:rsidRPr="00176715" w:rsidRDefault="00176715" w:rsidP="00176715">
      <w:r w:rsidRPr="00176715">
        <w:drawing>
          <wp:inline distT="0" distB="0" distL="0" distR="0" wp14:anchorId="557E10B4" wp14:editId="107BB6B3">
            <wp:extent cx="685800" cy="133350"/>
            <wp:effectExtent l="0" t="0" r="0" b="0"/>
            <wp:docPr id="972119752" name="Picture 3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85800" cy="133350"/>
                    </a:xfrm>
                    <a:prstGeom prst="rect">
                      <a:avLst/>
                    </a:prstGeom>
                    <a:noFill/>
                    <a:ln>
                      <a:noFill/>
                    </a:ln>
                  </pic:spPr>
                </pic:pic>
              </a:graphicData>
            </a:graphic>
          </wp:inline>
        </w:drawing>
      </w:r>
    </w:p>
    <w:p w14:paraId="51559290" w14:textId="77777777" w:rsidR="00176715" w:rsidRPr="00176715" w:rsidRDefault="00176715" w:rsidP="00176715">
      <w:r w:rsidRPr="00176715">
        <w:t>Note that the given part of the information is listed to the right of the vertical line in the conditional probability. The formula solution is</w:t>
      </w:r>
    </w:p>
    <w:p w14:paraId="5AE4881C" w14:textId="65FB3CF4" w:rsidR="00176715" w:rsidRPr="00176715" w:rsidRDefault="00176715" w:rsidP="00176715">
      <w:r w:rsidRPr="00176715">
        <w:drawing>
          <wp:inline distT="0" distB="0" distL="0" distR="0" wp14:anchorId="6053AD1E" wp14:editId="5502C2E2">
            <wp:extent cx="1209675" cy="342900"/>
            <wp:effectExtent l="0" t="0" r="9525" b="0"/>
            <wp:docPr id="168342830" name="Picture 3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09675" cy="342900"/>
                    </a:xfrm>
                    <a:prstGeom prst="rect">
                      <a:avLst/>
                    </a:prstGeom>
                    <a:noFill/>
                    <a:ln>
                      <a:noFill/>
                    </a:ln>
                  </pic:spPr>
                </pic:pic>
              </a:graphicData>
            </a:graphic>
          </wp:inline>
        </w:drawing>
      </w:r>
    </w:p>
    <w:p w14:paraId="0C46864C" w14:textId="77777777" w:rsidR="00176715" w:rsidRPr="00176715" w:rsidRDefault="00176715" w:rsidP="00176715">
      <w:r w:rsidRPr="00176715">
        <w:t>but</w:t>
      </w:r>
    </w:p>
    <w:p w14:paraId="089AC936" w14:textId="0A5C42A5" w:rsidR="00176715" w:rsidRPr="00176715" w:rsidRDefault="00176715" w:rsidP="00176715">
      <w:r w:rsidRPr="00176715">
        <w:drawing>
          <wp:inline distT="0" distB="0" distL="0" distR="0" wp14:anchorId="05254F0A" wp14:editId="0C85F6DD">
            <wp:extent cx="2019300" cy="133350"/>
            <wp:effectExtent l="0" t="0" r="0" b="0"/>
            <wp:docPr id="2093710793" name="Picture 3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imag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19300" cy="133350"/>
                    </a:xfrm>
                    <a:prstGeom prst="rect">
                      <a:avLst/>
                    </a:prstGeom>
                    <a:noFill/>
                    <a:ln>
                      <a:noFill/>
                    </a:ln>
                  </pic:spPr>
                </pic:pic>
              </a:graphicData>
            </a:graphic>
          </wp:inline>
        </w:drawing>
      </w:r>
    </w:p>
    <w:p w14:paraId="3525C78D" w14:textId="77777777" w:rsidR="00176715" w:rsidRPr="00176715" w:rsidRDefault="00176715" w:rsidP="00176715">
      <w:r w:rsidRPr="00176715">
        <w:t>therefore</w:t>
      </w:r>
    </w:p>
    <w:p w14:paraId="05654923" w14:textId="448E7DA5" w:rsidR="00176715" w:rsidRPr="00176715" w:rsidRDefault="00176715" w:rsidP="00176715">
      <w:r w:rsidRPr="00176715">
        <w:drawing>
          <wp:inline distT="0" distB="0" distL="0" distR="0" wp14:anchorId="0355DEC5" wp14:editId="6C66F33E">
            <wp:extent cx="1990725" cy="342900"/>
            <wp:effectExtent l="0" t="0" r="9525" b="0"/>
            <wp:docPr id="249449079" name="Picture 3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imag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90725" cy="342900"/>
                    </a:xfrm>
                    <a:prstGeom prst="rect">
                      <a:avLst/>
                    </a:prstGeom>
                    <a:noFill/>
                    <a:ln>
                      <a:noFill/>
                    </a:ln>
                  </pic:spPr>
                </pic:pic>
              </a:graphicData>
            </a:graphic>
          </wp:inline>
        </w:drawing>
      </w:r>
    </w:p>
    <w:p w14:paraId="19B3802F" w14:textId="77777777" w:rsidR="00176715" w:rsidRPr="00176715" w:rsidRDefault="00176715" w:rsidP="00176715">
      <w:r w:rsidRPr="00176715">
        <w:t>Eighty percent of workers who believe noise reduction would improve productivity believe increased storage space would improve productivity.</w:t>
      </w:r>
    </w:p>
    <w:p w14:paraId="164954F5" w14:textId="77777777" w:rsidR="00176715" w:rsidRPr="00176715" w:rsidRDefault="00176715" w:rsidP="00176715">
      <w:r w:rsidRPr="00176715">
        <w:t>Note in </w:t>
      </w:r>
      <w:hyperlink r:id="rId269" w:anchor="fig4.11" w:history="1">
        <w:r w:rsidRPr="00176715">
          <w:rPr>
            <w:rStyle w:val="Hyperlink"/>
            <w:b/>
            <w:bCs/>
          </w:rPr>
          <w:t>Figure 4.11</w:t>
        </w:r>
      </w:hyperlink>
      <w:r w:rsidRPr="00176715">
        <w:t xml:space="preserve"> that the area for N in the Venn diagram is completely shaded because it is given that the worker believes noise reduction will improve productivity. Also notice that the intersection of N and S is more heavily shaded. This portion of noise reduction includes increased storage space. It is the only part of increased storage space that is in noise </w:t>
      </w:r>
      <w:r w:rsidRPr="00176715">
        <w:lastRenderedPageBreak/>
        <w:t>reduction, and because the person is known to favor noise reduction, it is the only area of interest that includes increased storage space.</w:t>
      </w:r>
    </w:p>
    <w:p w14:paraId="164CF23B" w14:textId="77777777" w:rsidR="00176715" w:rsidRPr="00176715" w:rsidRDefault="00176715" w:rsidP="00176715">
      <w:r w:rsidRPr="00176715">
        <w:rPr>
          <w:b/>
          <w:bCs/>
        </w:rPr>
        <w:t>FIGURE 4.11</w:t>
      </w:r>
      <w:r w:rsidRPr="00176715">
        <w:t> Conditional Probability of Increased Storage Space Given Noise Reduction</w:t>
      </w:r>
    </w:p>
    <w:p w14:paraId="20F56FE4" w14:textId="419BC122" w:rsidR="00176715" w:rsidRPr="00176715" w:rsidRDefault="00176715" w:rsidP="00176715">
      <w:r w:rsidRPr="00176715">
        <w:drawing>
          <wp:inline distT="0" distB="0" distL="0" distR="0" wp14:anchorId="104FDE85" wp14:editId="040B53D5">
            <wp:extent cx="1885950" cy="1590675"/>
            <wp:effectExtent l="0" t="0" r="0" b="9525"/>
            <wp:docPr id="1610853666" name="Picture 3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85950" cy="1590675"/>
                    </a:xfrm>
                    <a:prstGeom prst="rect">
                      <a:avLst/>
                    </a:prstGeom>
                    <a:noFill/>
                    <a:ln>
                      <a:noFill/>
                    </a:ln>
                  </pic:spPr>
                </pic:pic>
              </a:graphicData>
            </a:graphic>
          </wp:inline>
        </w:drawing>
      </w:r>
    </w:p>
    <w:p w14:paraId="02D248FC" w14:textId="77777777" w:rsidR="00176715" w:rsidRPr="00176715" w:rsidRDefault="00176715" w:rsidP="00176715">
      <w:r w:rsidRPr="00176715">
        <w:t>Examine the joint probability table in </w:t>
      </w:r>
      <w:hyperlink r:id="rId271" w:anchor="tab4.7" w:history="1">
        <w:r w:rsidRPr="00176715">
          <w:rPr>
            <w:rStyle w:val="Hyperlink"/>
            <w:b/>
            <w:bCs/>
          </w:rPr>
          <w:t>Table 4.7</w:t>
        </w:r>
      </w:hyperlink>
      <w:r w:rsidRPr="00176715">
        <w:t> for the office design problem. None of the probabilities given in the table are conditional probabilities. To reiterate what has been previously stated, a joint probability table contains only two types of probabilities, marginal and joint. The cell values are all joint probabilities and the subtotals in the margins are marginal probabilities. How are conditional probabilities determined from a joint probability table? The law of conditional probabilities shows that a conditional probability is computed by dividing the joint probability by the marginal probability. Thus, the joint probability table has all the necessary information to solve for a conditional probability.</w:t>
      </w:r>
    </w:p>
    <w:p w14:paraId="5846A624" w14:textId="77777777" w:rsidR="00176715" w:rsidRPr="00176715" w:rsidRDefault="00176715" w:rsidP="00176715">
      <w:r w:rsidRPr="00176715">
        <w:t>What is the probability that a randomly selected worker believes noise reduction would not improve productivity given that the worker does believe increased storage space would improve productivity? That is,</w:t>
      </w:r>
    </w:p>
    <w:p w14:paraId="29608E92" w14:textId="5FB6C728" w:rsidR="00176715" w:rsidRPr="00176715" w:rsidRDefault="00176715" w:rsidP="00176715">
      <w:r w:rsidRPr="00176715">
        <w:drawing>
          <wp:inline distT="0" distB="0" distL="0" distR="0" wp14:anchorId="63185B92" wp14:editId="681744C9">
            <wp:extent cx="866775" cy="133350"/>
            <wp:effectExtent l="0" t="0" r="9525" b="0"/>
            <wp:docPr id="1545042188" name="Picture 3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66775" cy="133350"/>
                    </a:xfrm>
                    <a:prstGeom prst="rect">
                      <a:avLst/>
                    </a:prstGeom>
                    <a:noFill/>
                    <a:ln>
                      <a:noFill/>
                    </a:ln>
                  </pic:spPr>
                </pic:pic>
              </a:graphicData>
            </a:graphic>
          </wp:inline>
        </w:drawing>
      </w:r>
    </w:p>
    <w:p w14:paraId="784A3933" w14:textId="77777777" w:rsidR="00176715" w:rsidRPr="00176715" w:rsidRDefault="00176715" w:rsidP="00176715">
      <w:r w:rsidRPr="00176715">
        <w:t>The law of conditional probability states that</w:t>
      </w:r>
    </w:p>
    <w:p w14:paraId="52814247" w14:textId="117F8936" w:rsidR="00176715" w:rsidRPr="00176715" w:rsidRDefault="00176715" w:rsidP="00176715">
      <w:r w:rsidRPr="00176715">
        <w:drawing>
          <wp:inline distT="0" distB="0" distL="0" distR="0" wp14:anchorId="387DE647" wp14:editId="59AB08DA">
            <wp:extent cx="1666875" cy="342900"/>
            <wp:effectExtent l="0" t="0" r="9525" b="0"/>
            <wp:docPr id="2057225537" name="Picture 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66875" cy="342900"/>
                    </a:xfrm>
                    <a:prstGeom prst="rect">
                      <a:avLst/>
                    </a:prstGeom>
                    <a:noFill/>
                    <a:ln>
                      <a:noFill/>
                    </a:ln>
                  </pic:spPr>
                </pic:pic>
              </a:graphicData>
            </a:graphic>
          </wp:inline>
        </w:drawing>
      </w:r>
    </w:p>
    <w:p w14:paraId="43D8753C" w14:textId="77777777" w:rsidR="00176715" w:rsidRPr="00176715" w:rsidRDefault="00176715" w:rsidP="00176715">
      <w:r w:rsidRPr="00176715">
        <w:t>Notice that because S is given, we are interested only in the column that is shaded in </w:t>
      </w:r>
      <w:hyperlink r:id="rId274" w:anchor="tab4.7" w:history="1">
        <w:r w:rsidRPr="00176715">
          <w:rPr>
            <w:rStyle w:val="Hyperlink"/>
            <w:b/>
            <w:bCs/>
          </w:rPr>
          <w:t>Table 4.7</w:t>
        </w:r>
      </w:hyperlink>
      <w:r w:rsidRPr="00176715">
        <w:t>, which is the Yes column for increased storage space. The marginal probability, </w:t>
      </w:r>
      <w:r w:rsidRPr="00176715">
        <w:rPr>
          <w:i/>
          <w:iCs/>
        </w:rPr>
        <w:t>P</w:t>
      </w:r>
      <w:r w:rsidRPr="00176715">
        <w:t> (S), is the total of this column and is found in the margin at the bottom of the table as .67. </w:t>
      </w:r>
      <w:r w:rsidRPr="00176715">
        <w:rPr>
          <w:i/>
          <w:iCs/>
        </w:rPr>
        <w:t>P</w:t>
      </w:r>
      <w:r w:rsidRPr="00176715">
        <w:t> (not N ∩ S) is found as the intersection of No for noise and Yes for storage. This value is .11. Hence, </w:t>
      </w:r>
      <w:r w:rsidRPr="00176715">
        <w:rPr>
          <w:i/>
          <w:iCs/>
        </w:rPr>
        <w:t>P</w:t>
      </w:r>
      <w:r w:rsidRPr="00176715">
        <w:t> (not N ∩ S) is .11. Therefore,</w:t>
      </w:r>
    </w:p>
    <w:p w14:paraId="621657A9" w14:textId="05911AEE" w:rsidR="00176715" w:rsidRPr="00176715" w:rsidRDefault="00176715" w:rsidP="00176715">
      <w:r w:rsidRPr="00176715">
        <w:drawing>
          <wp:inline distT="0" distB="0" distL="0" distR="0" wp14:anchorId="50F7FD65" wp14:editId="45FC929B">
            <wp:extent cx="2524125" cy="342900"/>
            <wp:effectExtent l="0" t="0" r="9525" b="0"/>
            <wp:docPr id="1017781822" name="Picture 3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24125" cy="342900"/>
                    </a:xfrm>
                    <a:prstGeom prst="rect">
                      <a:avLst/>
                    </a:prstGeom>
                    <a:noFill/>
                    <a:ln>
                      <a:noFill/>
                    </a:ln>
                  </pic:spPr>
                </pic:pic>
              </a:graphicData>
            </a:graphic>
          </wp:inline>
        </w:drawing>
      </w:r>
    </w:p>
    <w:p w14:paraId="0E2DD892" w14:textId="77777777" w:rsidR="00176715" w:rsidRPr="00176715" w:rsidRDefault="00176715" w:rsidP="00176715">
      <w:r w:rsidRPr="00176715">
        <w:rPr>
          <w:b/>
          <w:bCs/>
        </w:rPr>
        <w:t>TABLE 4.7</w:t>
      </w:r>
      <w:r w:rsidRPr="00176715">
        <w:t> Office Design Problem Joint Probability Table</w:t>
      </w:r>
    </w:p>
    <w:p w14:paraId="0FDA1B47" w14:textId="55B152EC" w:rsidR="00176715" w:rsidRPr="00176715" w:rsidRDefault="00176715" w:rsidP="00176715">
      <w:r w:rsidRPr="00176715">
        <w:lastRenderedPageBreak/>
        <w:drawing>
          <wp:inline distT="0" distB="0" distL="0" distR="0" wp14:anchorId="54C0F018" wp14:editId="51DE3C04">
            <wp:extent cx="2619375" cy="1543050"/>
            <wp:effectExtent l="0" t="0" r="9525" b="0"/>
            <wp:docPr id="1341043306" name="Picture 3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19375" cy="1543050"/>
                    </a:xfrm>
                    <a:prstGeom prst="rect">
                      <a:avLst/>
                    </a:prstGeom>
                    <a:noFill/>
                    <a:ln>
                      <a:noFill/>
                    </a:ln>
                  </pic:spPr>
                </pic:pic>
              </a:graphicData>
            </a:graphic>
          </wp:inline>
        </w:drawing>
      </w:r>
    </w:p>
    <w:p w14:paraId="3D553C26" w14:textId="77777777" w:rsidR="00176715" w:rsidRPr="00176715" w:rsidRDefault="00176715" w:rsidP="00176715">
      <w:r w:rsidRPr="00176715">
        <w:t>The second version of the conditional probability law formula is</w:t>
      </w:r>
    </w:p>
    <w:p w14:paraId="09F150FB" w14:textId="146EE56E" w:rsidR="00176715" w:rsidRPr="00176715" w:rsidRDefault="00176715" w:rsidP="00176715">
      <w:r w:rsidRPr="00176715">
        <w:drawing>
          <wp:inline distT="0" distB="0" distL="0" distR="0" wp14:anchorId="08C7B1D9" wp14:editId="25464918">
            <wp:extent cx="1533525" cy="342900"/>
            <wp:effectExtent l="0" t="0" r="9525" b="0"/>
            <wp:docPr id="524894887" name="Picture 3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533525" cy="342900"/>
                    </a:xfrm>
                    <a:prstGeom prst="rect">
                      <a:avLst/>
                    </a:prstGeom>
                    <a:noFill/>
                    <a:ln>
                      <a:noFill/>
                    </a:ln>
                  </pic:spPr>
                </pic:pic>
              </a:graphicData>
            </a:graphic>
          </wp:inline>
        </w:drawing>
      </w:r>
    </w:p>
    <w:p w14:paraId="09BC5220" w14:textId="77777777" w:rsidR="00176715" w:rsidRPr="00176715" w:rsidRDefault="00176715" w:rsidP="00176715">
      <w:r w:rsidRPr="00176715">
        <w:t>This version is more complex than the first version, </w:t>
      </w:r>
      <w:r w:rsidRPr="00176715">
        <w:rPr>
          <w:i/>
          <w:iCs/>
        </w:rPr>
        <w:t>P</w:t>
      </w:r>
      <w:r w:rsidRPr="00176715">
        <w:t>(</w:t>
      </w:r>
      <w:r w:rsidRPr="00176715">
        <w:rPr>
          <w:i/>
          <w:iCs/>
        </w:rPr>
        <w:t>X∩Y</w:t>
      </w:r>
      <w:r w:rsidRPr="00176715">
        <w:t>)/</w:t>
      </w:r>
      <w:r w:rsidRPr="00176715">
        <w:rPr>
          <w:i/>
          <w:iCs/>
        </w:rPr>
        <w:t>P</w:t>
      </w:r>
      <w:r w:rsidRPr="00176715">
        <w:t>(</w:t>
      </w:r>
      <w:r w:rsidRPr="00176715">
        <w:rPr>
          <w:i/>
          <w:iCs/>
        </w:rPr>
        <w:t>Y</w:t>
      </w:r>
      <w:r w:rsidRPr="00176715">
        <w:t>). However, sometimes the second version must be used because of the information given in the problem— for example, when solving for </w:t>
      </w:r>
      <w:r w:rsidRPr="00176715">
        <w:rPr>
          <w:i/>
          <w:iCs/>
        </w:rPr>
        <w:t>P</w:t>
      </w:r>
      <w:r w:rsidRPr="00176715">
        <w:t> (</w:t>
      </w:r>
      <w:r w:rsidRPr="00176715">
        <w:rPr>
          <w:i/>
          <w:iCs/>
        </w:rPr>
        <w:t>XY</w:t>
      </w:r>
      <w:r w:rsidRPr="00176715">
        <w:t>) but </w:t>
      </w:r>
      <w:r w:rsidRPr="00176715">
        <w:rPr>
          <w:i/>
          <w:iCs/>
        </w:rPr>
        <w:t>P</w:t>
      </w:r>
      <w:r w:rsidRPr="00176715">
        <w:t> (</w:t>
      </w:r>
      <w:r w:rsidRPr="00176715">
        <w:rPr>
          <w:i/>
          <w:iCs/>
        </w:rPr>
        <w:t>Y|X</w:t>
      </w:r>
      <w:r w:rsidRPr="00176715">
        <w:t>) is given. The second version of the formula is obtained from the first version by substituting the formula for </w:t>
      </w:r>
      <w:r w:rsidRPr="00176715">
        <w:rPr>
          <w:i/>
          <w:iCs/>
        </w:rPr>
        <w:t>P</w:t>
      </w:r>
      <w:r w:rsidRPr="00176715">
        <w:t>(</w:t>
      </w:r>
      <w:r w:rsidRPr="00176715">
        <w:rPr>
          <w:i/>
          <w:iCs/>
        </w:rPr>
        <w:t>X∩Y</w:t>
      </w:r>
      <w:r w:rsidRPr="00176715">
        <w:t>) = </w:t>
      </w:r>
      <w:r w:rsidRPr="00176715">
        <w:rPr>
          <w:i/>
          <w:iCs/>
        </w:rPr>
        <w:t>P</w:t>
      </w:r>
      <w:r w:rsidRPr="00176715">
        <w:t>(</w:t>
      </w:r>
      <w:r w:rsidRPr="00176715">
        <w:rPr>
          <w:i/>
          <w:iCs/>
        </w:rPr>
        <w:t>X</w:t>
      </w:r>
      <w:r w:rsidRPr="00176715">
        <w:t>)·</w:t>
      </w:r>
      <w:r w:rsidRPr="00176715">
        <w:rPr>
          <w:i/>
          <w:iCs/>
        </w:rPr>
        <w:t>P</w:t>
      </w:r>
      <w:r w:rsidRPr="00176715">
        <w:t>(</w:t>
      </w:r>
      <w:r w:rsidRPr="00176715">
        <w:rPr>
          <w:i/>
          <w:iCs/>
        </w:rPr>
        <w:t>Y|X</w:t>
      </w:r>
      <w:r w:rsidRPr="00176715">
        <w:t>) into the first version.</w:t>
      </w:r>
    </w:p>
    <w:p w14:paraId="18A75E29" w14:textId="77777777" w:rsidR="00176715" w:rsidRPr="00176715" w:rsidRDefault="00176715" w:rsidP="00176715">
      <w:r w:rsidRPr="00176715">
        <w:t>As an example, in Section 4.6, data relating to women in the U.S. labor force were presented. Included in this information was the fact that 46% of the U.S. labor force is female and that 25% of the females in the U.S. labor force work part-time. In addition, 17.4% of all American laborers are known to be part-time workers. What is the probability that a randomly selected American worker is a woman if that person is known to be a part-time worker? Let W denote the event of selecting a woman and T denote the event of selecting a part-time worker. In symbols, the question to be answered is</w:t>
      </w:r>
    </w:p>
    <w:p w14:paraId="67D3F7C6" w14:textId="1001869D" w:rsidR="00176715" w:rsidRPr="00176715" w:rsidRDefault="00176715" w:rsidP="00176715">
      <w:r w:rsidRPr="00176715">
        <w:drawing>
          <wp:inline distT="0" distB="0" distL="0" distR="0" wp14:anchorId="6FFE7F3C" wp14:editId="693777F3">
            <wp:extent cx="685800" cy="133350"/>
            <wp:effectExtent l="0" t="0" r="0" b="0"/>
            <wp:docPr id="796092590" name="Picture 3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 cy="133350"/>
                    </a:xfrm>
                    <a:prstGeom prst="rect">
                      <a:avLst/>
                    </a:prstGeom>
                    <a:noFill/>
                    <a:ln>
                      <a:noFill/>
                    </a:ln>
                  </pic:spPr>
                </pic:pic>
              </a:graphicData>
            </a:graphic>
          </wp:inline>
        </w:drawing>
      </w:r>
    </w:p>
    <w:p w14:paraId="49D55F90" w14:textId="77777777" w:rsidR="00176715" w:rsidRPr="00176715" w:rsidRDefault="00176715" w:rsidP="00176715">
      <w:r w:rsidRPr="00176715">
        <w:t>The first form of the law of conditional probabilities is</w:t>
      </w:r>
    </w:p>
    <w:p w14:paraId="19C00217" w14:textId="5A587DF1" w:rsidR="00176715" w:rsidRPr="00176715" w:rsidRDefault="00176715" w:rsidP="00176715">
      <w:r w:rsidRPr="00176715">
        <w:drawing>
          <wp:inline distT="0" distB="0" distL="0" distR="0" wp14:anchorId="116423DA" wp14:editId="10F3217D">
            <wp:extent cx="1295400" cy="342900"/>
            <wp:effectExtent l="0" t="0" r="0" b="0"/>
            <wp:docPr id="1894881346" name="Picture 3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imag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95400" cy="342900"/>
                    </a:xfrm>
                    <a:prstGeom prst="rect">
                      <a:avLst/>
                    </a:prstGeom>
                    <a:noFill/>
                    <a:ln>
                      <a:noFill/>
                    </a:ln>
                  </pic:spPr>
                </pic:pic>
              </a:graphicData>
            </a:graphic>
          </wp:inline>
        </w:drawing>
      </w:r>
    </w:p>
    <w:p w14:paraId="761CD99C" w14:textId="77777777" w:rsidR="00176715" w:rsidRPr="00176715" w:rsidRDefault="00176715" w:rsidP="00176715">
      <w:r w:rsidRPr="00176715">
        <w:t>Note that this version of the law of conditional probabilities requires knowledge of the joint probability, </w:t>
      </w:r>
      <w:r w:rsidRPr="00176715">
        <w:rPr>
          <w:i/>
          <w:iCs/>
        </w:rPr>
        <w:t>P</w:t>
      </w:r>
      <w:r w:rsidRPr="00176715">
        <w:t> (W ∩ T), which is not given here. We therefore try the second version of the law of conditional probabilities, which is</w:t>
      </w:r>
    </w:p>
    <w:p w14:paraId="4BD52AC9" w14:textId="1E4AB407" w:rsidR="00176715" w:rsidRPr="00176715" w:rsidRDefault="00176715" w:rsidP="00176715">
      <w:r w:rsidRPr="00176715">
        <w:drawing>
          <wp:inline distT="0" distB="0" distL="0" distR="0" wp14:anchorId="49C009D5" wp14:editId="1E6831C9">
            <wp:extent cx="1590675" cy="342900"/>
            <wp:effectExtent l="0" t="0" r="9525" b="0"/>
            <wp:docPr id="515330112" name="Picture 3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imag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90675" cy="342900"/>
                    </a:xfrm>
                    <a:prstGeom prst="rect">
                      <a:avLst/>
                    </a:prstGeom>
                    <a:noFill/>
                    <a:ln>
                      <a:noFill/>
                    </a:ln>
                  </pic:spPr>
                </pic:pic>
              </a:graphicData>
            </a:graphic>
          </wp:inline>
        </w:drawing>
      </w:r>
    </w:p>
    <w:p w14:paraId="4BD73743" w14:textId="77777777" w:rsidR="00176715" w:rsidRPr="00176715" w:rsidRDefault="00176715" w:rsidP="00176715">
      <w:r w:rsidRPr="00176715">
        <w:t>For this version of the formula, everything is given in the problem.</w:t>
      </w:r>
    </w:p>
    <w:p w14:paraId="1A6FE1CE" w14:textId="48CF13A6" w:rsidR="00176715" w:rsidRPr="00176715" w:rsidRDefault="00176715" w:rsidP="00176715">
      <w:r w:rsidRPr="00176715">
        <w:lastRenderedPageBreak/>
        <w:drawing>
          <wp:inline distT="0" distB="0" distL="0" distR="0" wp14:anchorId="67460D96" wp14:editId="12A115D4">
            <wp:extent cx="876300" cy="571500"/>
            <wp:effectExtent l="0" t="0" r="0" b="0"/>
            <wp:docPr id="1208501954" name="Picture 3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76300" cy="571500"/>
                    </a:xfrm>
                    <a:prstGeom prst="rect">
                      <a:avLst/>
                    </a:prstGeom>
                    <a:noFill/>
                    <a:ln>
                      <a:noFill/>
                    </a:ln>
                  </pic:spPr>
                </pic:pic>
              </a:graphicData>
            </a:graphic>
          </wp:inline>
        </w:drawing>
      </w:r>
    </w:p>
    <w:p w14:paraId="513654DB" w14:textId="77777777" w:rsidR="00176715" w:rsidRPr="00176715" w:rsidRDefault="00176715" w:rsidP="00176715">
      <w:r w:rsidRPr="00176715">
        <w:t>The probability of a laborer being a woman given that the person works part-time can now be computed.</w:t>
      </w:r>
    </w:p>
    <w:p w14:paraId="2C62382A" w14:textId="6B1EFBFF" w:rsidR="00176715" w:rsidRPr="00176715" w:rsidRDefault="00176715" w:rsidP="00176715">
      <w:r w:rsidRPr="00176715">
        <w:drawing>
          <wp:inline distT="0" distB="0" distL="0" distR="0" wp14:anchorId="05843233" wp14:editId="46CE1596">
            <wp:extent cx="2876550" cy="342900"/>
            <wp:effectExtent l="0" t="0" r="0" b="0"/>
            <wp:docPr id="1018847801" name="Picture 3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imag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76550" cy="342900"/>
                    </a:xfrm>
                    <a:prstGeom prst="rect">
                      <a:avLst/>
                    </a:prstGeom>
                    <a:noFill/>
                    <a:ln>
                      <a:noFill/>
                    </a:ln>
                  </pic:spPr>
                </pic:pic>
              </a:graphicData>
            </a:graphic>
          </wp:inline>
        </w:drawing>
      </w:r>
    </w:p>
    <w:p w14:paraId="4F117E98" w14:textId="77777777" w:rsidR="00176715" w:rsidRPr="00176715" w:rsidRDefault="00176715" w:rsidP="00176715">
      <w:r w:rsidRPr="00176715">
        <w:t>Hence, 66.1% of the part-time workers are women.</w:t>
      </w:r>
    </w:p>
    <w:p w14:paraId="6D32772A" w14:textId="77777777" w:rsidR="00176715" w:rsidRPr="00176715" w:rsidRDefault="00176715" w:rsidP="00176715">
      <w:r w:rsidRPr="00176715">
        <w:t>In general, this second version of the law of conditional probabilities is likely to be ∩ used for solving </w:t>
      </w:r>
      <w:r w:rsidRPr="00176715">
        <w:rPr>
          <w:i/>
          <w:iCs/>
        </w:rPr>
        <w:t>P</w:t>
      </w:r>
      <w:r w:rsidRPr="00176715">
        <w:t>(</w:t>
      </w:r>
      <w:r w:rsidRPr="00176715">
        <w:rPr>
          <w:i/>
          <w:iCs/>
        </w:rPr>
        <w:t>X|Y</w:t>
      </w:r>
      <w:r w:rsidRPr="00176715">
        <w:t>) when </w:t>
      </w:r>
      <w:r w:rsidRPr="00176715">
        <w:rPr>
          <w:i/>
          <w:iCs/>
        </w:rPr>
        <w:t>P</w:t>
      </w:r>
      <w:r w:rsidRPr="00176715">
        <w:t>(</w:t>
      </w:r>
      <w:r w:rsidRPr="00176715">
        <w:rPr>
          <w:i/>
          <w:iCs/>
        </w:rPr>
        <w:t>X∩Y</w:t>
      </w:r>
      <w:r w:rsidRPr="00176715">
        <w:t>) is unknown but </w:t>
      </w:r>
      <w:r w:rsidRPr="00176715">
        <w:rPr>
          <w:i/>
          <w:iCs/>
        </w:rPr>
        <w:t>P</w:t>
      </w:r>
      <w:r w:rsidRPr="00176715">
        <w:t>(</w:t>
      </w:r>
      <w:r w:rsidRPr="00176715">
        <w:rPr>
          <w:i/>
          <w:iCs/>
        </w:rPr>
        <w:t>Y|X</w:t>
      </w:r>
      <w:r w:rsidRPr="00176715">
        <w:t>) is known.</w:t>
      </w:r>
    </w:p>
    <w:p w14:paraId="44128051" w14:textId="77777777" w:rsidR="00176715" w:rsidRPr="00176715" w:rsidRDefault="00176715" w:rsidP="00176715">
      <w:r w:rsidRPr="00176715">
        <w:rPr>
          <w:b/>
          <w:bCs/>
        </w:rPr>
        <w:t>DEMONSTRATION PROBLEM 4.9</w:t>
      </w:r>
    </w:p>
    <w:p w14:paraId="14D17939" w14:textId="77777777" w:rsidR="00176715" w:rsidRPr="00176715" w:rsidRDefault="00176715" w:rsidP="00176715">
      <w:r w:rsidRPr="00176715">
        <w:t>The data from the executive interviews given in Demonstration Problem 4.2 are repeated here. Use these data to find:</w:t>
      </w:r>
    </w:p>
    <w:p w14:paraId="4324325C" w14:textId="77777777" w:rsidR="00176715" w:rsidRPr="00176715" w:rsidRDefault="00176715" w:rsidP="00176715">
      <w:pPr>
        <w:numPr>
          <w:ilvl w:val="0"/>
          <w:numId w:val="176"/>
        </w:numPr>
      </w:pPr>
      <w:r w:rsidRPr="00176715">
        <w:rPr>
          <w:i/>
          <w:iCs/>
        </w:rPr>
        <w:t>P</w:t>
      </w:r>
      <w:r w:rsidRPr="00176715">
        <w:t>(B|F)</w:t>
      </w:r>
    </w:p>
    <w:p w14:paraId="5EACC52B" w14:textId="77777777" w:rsidR="00176715" w:rsidRPr="00176715" w:rsidRDefault="00176715" w:rsidP="00176715">
      <w:pPr>
        <w:numPr>
          <w:ilvl w:val="0"/>
          <w:numId w:val="177"/>
        </w:numPr>
      </w:pPr>
      <w:r w:rsidRPr="00176715">
        <w:rPr>
          <w:i/>
          <w:iCs/>
        </w:rPr>
        <w:t>P</w:t>
      </w:r>
      <w:r w:rsidRPr="00176715">
        <w:t>(G|C)</w:t>
      </w:r>
    </w:p>
    <w:p w14:paraId="2514E2FB" w14:textId="77777777" w:rsidR="00176715" w:rsidRPr="00176715" w:rsidRDefault="00176715" w:rsidP="00176715">
      <w:pPr>
        <w:numPr>
          <w:ilvl w:val="0"/>
          <w:numId w:val="178"/>
        </w:numPr>
      </w:pPr>
      <w:r w:rsidRPr="00176715">
        <w:rPr>
          <w:i/>
          <w:iCs/>
        </w:rPr>
        <w:t>P</w:t>
      </w:r>
      <w:r w:rsidRPr="00176715">
        <w:t>(D|F)</w:t>
      </w:r>
    </w:p>
    <w:p w14:paraId="2D54814A" w14:textId="3E70AAE6" w:rsidR="00176715" w:rsidRPr="00176715" w:rsidRDefault="00176715" w:rsidP="00176715">
      <w:r w:rsidRPr="00176715">
        <w:drawing>
          <wp:inline distT="0" distB="0" distL="0" distR="0" wp14:anchorId="3B8687EC" wp14:editId="4DDD50C6">
            <wp:extent cx="4819650" cy="1885950"/>
            <wp:effectExtent l="0" t="0" r="0" b="0"/>
            <wp:docPr id="397151959" name="Picture 3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im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19650" cy="1885950"/>
                    </a:xfrm>
                    <a:prstGeom prst="rect">
                      <a:avLst/>
                    </a:prstGeom>
                    <a:noFill/>
                    <a:ln>
                      <a:noFill/>
                    </a:ln>
                  </pic:spPr>
                </pic:pic>
              </a:graphicData>
            </a:graphic>
          </wp:inline>
        </w:drawing>
      </w:r>
    </w:p>
    <w:p w14:paraId="1DF0C003" w14:textId="77777777" w:rsidR="00176715" w:rsidRPr="00176715" w:rsidRDefault="00176715" w:rsidP="00176715">
      <w:pPr>
        <w:rPr>
          <w:b/>
          <w:bCs/>
        </w:rPr>
      </w:pPr>
      <w:r w:rsidRPr="00176715">
        <w:rPr>
          <w:b/>
          <w:bCs/>
        </w:rPr>
        <w:t>Solution</w:t>
      </w:r>
    </w:p>
    <w:p w14:paraId="3802FB8C" w14:textId="1886EF32" w:rsidR="00176715" w:rsidRPr="00176715" w:rsidRDefault="00176715" w:rsidP="00176715">
      <w:r w:rsidRPr="00176715">
        <w:t>a. </w:t>
      </w:r>
      <w:r w:rsidRPr="00176715">
        <w:drawing>
          <wp:inline distT="0" distB="0" distL="0" distR="0" wp14:anchorId="331947D2" wp14:editId="05974D8E">
            <wp:extent cx="1905000" cy="295275"/>
            <wp:effectExtent l="0" t="0" r="0" b="9525"/>
            <wp:docPr id="679310302" name="Picture 3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im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05000" cy="295275"/>
                    </a:xfrm>
                    <a:prstGeom prst="rect">
                      <a:avLst/>
                    </a:prstGeom>
                    <a:noFill/>
                    <a:ln>
                      <a:noFill/>
                    </a:ln>
                  </pic:spPr>
                </pic:pic>
              </a:graphicData>
            </a:graphic>
          </wp:inline>
        </w:drawing>
      </w:r>
    </w:p>
    <w:p w14:paraId="6578F622" w14:textId="77777777" w:rsidR="00176715" w:rsidRPr="00176715" w:rsidRDefault="00176715" w:rsidP="00176715">
      <w:r w:rsidRPr="00176715">
        <w:t>Determining conditional probabilities from a joint probability table by using the formula is a relatively painless process. In this case, the joint probability, </w:t>
      </w:r>
      <w:r w:rsidRPr="00176715">
        <w:rPr>
          <w:i/>
          <w:iCs/>
        </w:rPr>
        <w:t>P</w:t>
      </w:r>
      <w:r w:rsidRPr="00176715">
        <w:t>(B ∩ F), appears in a cell of the table (.11); the marginal probability, </w:t>
      </w:r>
      <w:r w:rsidRPr="00176715">
        <w:rPr>
          <w:i/>
          <w:iCs/>
        </w:rPr>
        <w:t>P</w:t>
      </w:r>
      <w:r w:rsidRPr="00176715">
        <w:t>(F), appears in a margin (.21). Bringing these two probabilities together by formula produces the answer, .11/.21 = .524. This answer means that 52.4% of the Midwest executives (the F values) are in manufacturing (the B values).</w:t>
      </w:r>
    </w:p>
    <w:p w14:paraId="6C87731B" w14:textId="474088C1" w:rsidR="00176715" w:rsidRPr="00176715" w:rsidRDefault="00176715" w:rsidP="00176715">
      <w:r w:rsidRPr="00176715">
        <w:lastRenderedPageBreak/>
        <w:t>b. </w:t>
      </w:r>
      <w:r w:rsidRPr="00176715">
        <w:drawing>
          <wp:inline distT="0" distB="0" distL="0" distR="0" wp14:anchorId="6BE50A05" wp14:editId="15C1CF75">
            <wp:extent cx="1962150" cy="295275"/>
            <wp:effectExtent l="0" t="0" r="0" b="9525"/>
            <wp:docPr id="2116900214" name="Picture 3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62150" cy="295275"/>
                    </a:xfrm>
                    <a:prstGeom prst="rect">
                      <a:avLst/>
                    </a:prstGeom>
                    <a:noFill/>
                    <a:ln>
                      <a:noFill/>
                    </a:ln>
                  </pic:spPr>
                </pic:pic>
              </a:graphicData>
            </a:graphic>
          </wp:inline>
        </w:drawing>
      </w:r>
    </w:p>
    <w:p w14:paraId="2357BD35" w14:textId="77777777" w:rsidR="00176715" w:rsidRPr="00176715" w:rsidRDefault="00176715" w:rsidP="00176715">
      <w:r w:rsidRPr="00176715">
        <w:t>This result means that 21.6% of the responding communications industry executives, (C) are from the West (G).</w:t>
      </w:r>
    </w:p>
    <w:p w14:paraId="78027164" w14:textId="1881A355" w:rsidR="00176715" w:rsidRPr="00176715" w:rsidRDefault="00176715" w:rsidP="00176715">
      <w:r w:rsidRPr="00176715">
        <w:t>c. </w:t>
      </w:r>
      <w:r w:rsidRPr="00176715">
        <w:drawing>
          <wp:inline distT="0" distB="0" distL="0" distR="0" wp14:anchorId="4CBE4DA3" wp14:editId="6E38EA4E">
            <wp:extent cx="1847850" cy="285750"/>
            <wp:effectExtent l="0" t="0" r="0" b="0"/>
            <wp:docPr id="773438373" name="Picture 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47850" cy="285750"/>
                    </a:xfrm>
                    <a:prstGeom prst="rect">
                      <a:avLst/>
                    </a:prstGeom>
                    <a:noFill/>
                    <a:ln>
                      <a:noFill/>
                    </a:ln>
                  </pic:spPr>
                </pic:pic>
              </a:graphicData>
            </a:graphic>
          </wp:inline>
        </w:drawing>
      </w:r>
    </w:p>
    <w:p w14:paraId="10C5130D" w14:textId="77777777" w:rsidR="00176715" w:rsidRPr="00176715" w:rsidRDefault="00176715" w:rsidP="00176715">
      <w:r w:rsidRPr="00176715">
        <w:t>Because D and F are mutually exclusive, </w:t>
      </w:r>
      <w:r w:rsidRPr="00176715">
        <w:rPr>
          <w:i/>
          <w:iCs/>
        </w:rPr>
        <w:t>P</w:t>
      </w:r>
      <w:r w:rsidRPr="00176715">
        <w:t>(D∩F) is zero and so is </w:t>
      </w:r>
      <w:r w:rsidRPr="00176715">
        <w:rPr>
          <w:i/>
          <w:iCs/>
        </w:rPr>
        <w:t>P</w:t>
      </w:r>
      <w:r w:rsidRPr="00176715">
        <w:t>(D|F). The rationale behind </w:t>
      </w:r>
      <w:r w:rsidRPr="00176715">
        <w:rPr>
          <w:i/>
          <w:iCs/>
        </w:rPr>
        <w:t>P</w:t>
      </w:r>
      <w:r w:rsidRPr="00176715">
        <w:t>(D|F) = 0 is that, if F is given (the respondent is known to be located in the Midwest), the respondent could not be located in D (the Northeast).</w:t>
      </w:r>
    </w:p>
    <w:p w14:paraId="737887CD" w14:textId="77777777" w:rsidR="00176715" w:rsidRPr="00176715" w:rsidRDefault="00176715" w:rsidP="00176715">
      <w:pPr>
        <w:rPr>
          <w:b/>
          <w:bCs/>
        </w:rPr>
      </w:pPr>
      <w:r w:rsidRPr="00176715">
        <w:rPr>
          <w:b/>
          <w:bCs/>
        </w:rPr>
        <w:t>Independent Events</w:t>
      </w:r>
    </w:p>
    <w:p w14:paraId="71FEB882" w14:textId="0BC90702" w:rsidR="00176715" w:rsidRPr="00176715" w:rsidRDefault="00176715" w:rsidP="00176715">
      <w:r w:rsidRPr="00176715">
        <w:drawing>
          <wp:inline distT="0" distB="0" distL="0" distR="0" wp14:anchorId="3BB54EBE" wp14:editId="28421FC1">
            <wp:extent cx="5943600" cy="456565"/>
            <wp:effectExtent l="0" t="0" r="0" b="635"/>
            <wp:docPr id="1182843045" name="Picture 3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56565"/>
                    </a:xfrm>
                    <a:prstGeom prst="rect">
                      <a:avLst/>
                    </a:prstGeom>
                    <a:noFill/>
                    <a:ln>
                      <a:noFill/>
                    </a:ln>
                  </pic:spPr>
                </pic:pic>
              </a:graphicData>
            </a:graphic>
          </wp:inline>
        </w:drawing>
      </w:r>
    </w:p>
    <w:p w14:paraId="53F948F0" w14:textId="77777777" w:rsidR="00176715" w:rsidRPr="00176715" w:rsidRDefault="00176715" w:rsidP="00176715">
      <w:r w:rsidRPr="00176715">
        <w:t>In each equation, it does not matter that </w:t>
      </w:r>
      <w:r w:rsidRPr="00176715">
        <w:rPr>
          <w:i/>
          <w:iCs/>
        </w:rPr>
        <w:t>X</w:t>
      </w:r>
      <w:r w:rsidRPr="00176715">
        <w:t> or </w:t>
      </w:r>
      <w:r w:rsidRPr="00176715">
        <w:rPr>
          <w:i/>
          <w:iCs/>
        </w:rPr>
        <w:t>Y</w:t>
      </w:r>
      <w:r w:rsidRPr="00176715">
        <w:t> is given because </w:t>
      </w:r>
      <w:r w:rsidRPr="00176715">
        <w:rPr>
          <w:i/>
          <w:iCs/>
        </w:rPr>
        <w:t>X</w:t>
      </w:r>
      <w:r w:rsidRPr="00176715">
        <w:t> and </w:t>
      </w:r>
      <w:r w:rsidRPr="00176715">
        <w:rPr>
          <w:i/>
          <w:iCs/>
        </w:rPr>
        <w:t>Y</w:t>
      </w:r>
      <w:r w:rsidRPr="00176715">
        <w:t> are </w:t>
      </w:r>
      <w:r w:rsidRPr="00176715">
        <w:rPr>
          <w:i/>
          <w:iCs/>
        </w:rPr>
        <w:t>independent</w:t>
      </w:r>
      <w:r w:rsidRPr="00176715">
        <w:t>. When </w:t>
      </w:r>
      <w:r w:rsidRPr="00176715">
        <w:rPr>
          <w:i/>
          <w:iCs/>
        </w:rPr>
        <w:t>X</w:t>
      </w:r>
      <w:r w:rsidRPr="00176715">
        <w:t> and </w:t>
      </w:r>
      <w:r w:rsidRPr="00176715">
        <w:rPr>
          <w:i/>
          <w:iCs/>
        </w:rPr>
        <w:t>Y</w:t>
      </w:r>
      <w:r w:rsidRPr="00176715">
        <w:t> are independent, the conditional probability is solved as a marginal probability.</w:t>
      </w:r>
    </w:p>
    <w:p w14:paraId="1D7006D1" w14:textId="77777777" w:rsidR="00176715" w:rsidRPr="00176715" w:rsidRDefault="00176715" w:rsidP="00176715">
      <w:r w:rsidRPr="00176715">
        <w:t>Sometimes, it is important to test a cross-tabulation table of raw data to determine whether events are independent. If </w:t>
      </w:r>
      <w:r w:rsidRPr="00176715">
        <w:rPr>
          <w:i/>
          <w:iCs/>
        </w:rPr>
        <w:t>any</w:t>
      </w:r>
      <w:r w:rsidRPr="00176715">
        <w:t> combination of two events from the different sides of the table fail the test, </w:t>
      </w:r>
      <w:r w:rsidRPr="00176715">
        <w:rPr>
          <w:i/>
          <w:iCs/>
        </w:rPr>
        <w:t>P</w:t>
      </w:r>
      <w:r w:rsidRPr="00176715">
        <w:t>(</w:t>
      </w:r>
      <w:r w:rsidRPr="00176715">
        <w:rPr>
          <w:i/>
          <w:iCs/>
        </w:rPr>
        <w:t>X|Y</w:t>
      </w:r>
      <w:r w:rsidRPr="00176715">
        <w:t>) = </w:t>
      </w:r>
      <w:r w:rsidRPr="00176715">
        <w:rPr>
          <w:i/>
          <w:iCs/>
        </w:rPr>
        <w:t>P</w:t>
      </w:r>
      <w:r w:rsidRPr="00176715">
        <w:t>(</w:t>
      </w:r>
      <w:r w:rsidRPr="00176715">
        <w:rPr>
          <w:i/>
          <w:iCs/>
        </w:rPr>
        <w:t>X</w:t>
      </w:r>
      <w:r w:rsidRPr="00176715">
        <w:t>), the table does not contain independent events.</w:t>
      </w:r>
    </w:p>
    <w:p w14:paraId="6DC23B6B" w14:textId="77777777" w:rsidR="00176715" w:rsidRPr="00176715" w:rsidRDefault="00176715" w:rsidP="00176715">
      <w:r w:rsidRPr="00176715">
        <w:rPr>
          <w:b/>
          <w:bCs/>
        </w:rPr>
        <w:t>DEMONSTRATION PROBLEM 4.10</w:t>
      </w:r>
    </w:p>
    <w:p w14:paraId="4F6E5A40" w14:textId="77777777" w:rsidR="00176715" w:rsidRPr="00176715" w:rsidRDefault="00176715" w:rsidP="00176715">
      <w:r w:rsidRPr="00176715">
        <w:t>Test the cross-tabulation table for the 200 executive responses to determine whether industry type is independent of geographic location.</w:t>
      </w:r>
    </w:p>
    <w:p w14:paraId="5789361F" w14:textId="28A4F965" w:rsidR="00176715" w:rsidRPr="00176715" w:rsidRDefault="00176715" w:rsidP="00176715">
      <w:r w:rsidRPr="00176715">
        <w:drawing>
          <wp:inline distT="0" distB="0" distL="0" distR="0" wp14:anchorId="359A9169" wp14:editId="30E0518A">
            <wp:extent cx="4819650" cy="1885950"/>
            <wp:effectExtent l="0" t="0" r="0" b="0"/>
            <wp:docPr id="1213977988" name="Picture 3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imag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19650" cy="1885950"/>
                    </a:xfrm>
                    <a:prstGeom prst="rect">
                      <a:avLst/>
                    </a:prstGeom>
                    <a:noFill/>
                    <a:ln>
                      <a:noFill/>
                    </a:ln>
                  </pic:spPr>
                </pic:pic>
              </a:graphicData>
            </a:graphic>
          </wp:inline>
        </w:drawing>
      </w:r>
    </w:p>
    <w:p w14:paraId="45EE1A2E" w14:textId="77777777" w:rsidR="00176715" w:rsidRPr="00176715" w:rsidRDefault="00176715" w:rsidP="00176715">
      <w:pPr>
        <w:rPr>
          <w:b/>
          <w:bCs/>
        </w:rPr>
      </w:pPr>
      <w:r w:rsidRPr="00176715">
        <w:rPr>
          <w:b/>
          <w:bCs/>
        </w:rPr>
        <w:t>Solution</w:t>
      </w:r>
    </w:p>
    <w:p w14:paraId="5A6F2529" w14:textId="77777777" w:rsidR="00176715" w:rsidRPr="00176715" w:rsidRDefault="00176715" w:rsidP="00176715">
      <w:r w:rsidRPr="00176715">
        <w:t>Select one industry and one geographic location (say, A—Finance and G—West). Does </w:t>
      </w:r>
      <w:r w:rsidRPr="00176715">
        <w:rPr>
          <w:i/>
          <w:iCs/>
        </w:rPr>
        <w:t>P</w:t>
      </w:r>
      <w:r w:rsidRPr="00176715">
        <w:t>(A|G) = </w:t>
      </w:r>
      <w:r w:rsidRPr="00176715">
        <w:rPr>
          <w:i/>
          <w:iCs/>
        </w:rPr>
        <w:t>P</w:t>
      </w:r>
      <w:r w:rsidRPr="00176715">
        <w:t>(A)?</w:t>
      </w:r>
    </w:p>
    <w:p w14:paraId="74F1768D" w14:textId="41B326D8" w:rsidR="00176715" w:rsidRPr="00176715" w:rsidRDefault="00176715" w:rsidP="00176715">
      <w:r w:rsidRPr="00176715">
        <w:lastRenderedPageBreak/>
        <w:drawing>
          <wp:inline distT="0" distB="0" distL="0" distR="0" wp14:anchorId="05C94071" wp14:editId="47FFF6FD">
            <wp:extent cx="1819275" cy="276225"/>
            <wp:effectExtent l="0" t="0" r="9525" b="9525"/>
            <wp:docPr id="589542634" name="Picture 3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descr="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819275" cy="276225"/>
                    </a:xfrm>
                    <a:prstGeom prst="rect">
                      <a:avLst/>
                    </a:prstGeom>
                    <a:noFill/>
                    <a:ln>
                      <a:noFill/>
                    </a:ln>
                  </pic:spPr>
                </pic:pic>
              </a:graphicData>
            </a:graphic>
          </wp:inline>
        </w:drawing>
      </w:r>
    </w:p>
    <w:p w14:paraId="6E5DE533" w14:textId="77777777" w:rsidR="00176715" w:rsidRPr="00176715" w:rsidRDefault="00176715" w:rsidP="00176715">
      <w:r w:rsidRPr="00176715">
        <w:t>Does 14/42 = 56/200? No, .33 Z .28. Industry and geographic location are not independent because at least one exception to the test is present.</w:t>
      </w:r>
    </w:p>
    <w:p w14:paraId="232EB79C" w14:textId="77777777" w:rsidR="00176715" w:rsidRPr="00176715" w:rsidRDefault="00176715" w:rsidP="00176715">
      <w:r w:rsidRPr="00176715">
        <w:rPr>
          <w:b/>
          <w:bCs/>
        </w:rPr>
        <w:t>THINKING CRITICALLY ABOUT STATISTICS IN BUSINESS TODAY</w:t>
      </w:r>
    </w:p>
    <w:p w14:paraId="5246ACAB" w14:textId="77777777" w:rsidR="00176715" w:rsidRPr="00176715" w:rsidRDefault="00176715" w:rsidP="00176715">
      <w:r w:rsidRPr="00176715">
        <w:rPr>
          <w:b/>
          <w:bCs/>
        </w:rPr>
        <w:t>Newspaper Advertising Reading Habits of Canadians</w:t>
      </w:r>
    </w:p>
    <w:p w14:paraId="7C5B0385" w14:textId="77777777" w:rsidR="00176715" w:rsidRPr="00176715" w:rsidRDefault="00176715" w:rsidP="00176715">
      <w:r w:rsidRPr="00176715">
        <w:t>A national survey by Ipsos Reid for the Canadian Newspaper Association reveals some interesting statistics about newspaper advertising reading habits of Canadians. Sixty-six percent of Canadians say that they enjoy reading the page advertising and the product inserts that come with a newspaper. The percentage is higher for women (70%) than men (62%), but 73% of households with children enjoy doing so. While the percentage of those over 55 years of age who enjoy reading such ads is 71%, the percentage is only 55% for those in the 18-to-34-year-old category. These percentages decrease with increases in education as revealed by the fact that while 70% of those with a high school education enjoy reading such ads, only 55% of those having a university degree do so. Canadians living in the Atlantic region lead the country in this regard with 74%, in contrast to those living in British Columbia (63%) and Quebec (62%).</w:t>
      </w:r>
    </w:p>
    <w:p w14:paraId="4AA2F8A1" w14:textId="77777777" w:rsidR="00176715" w:rsidRPr="00176715" w:rsidRDefault="00176715" w:rsidP="00176715">
      <w:r w:rsidRPr="00176715">
        <w:t>These facts can be converted to probabilities: The probability that a Canadian enjoys reading such ads is .66. Many of the other statistics represent conditional probabilities. For example, the probability that a Canadian enjoys such ads given that the Canadian is a woman is .70; and the probability that a Canadian enjoys such ads given that the Canadian has a college degree is .55. About 13% of the Canadian population resides in British Columbia. From this and from the conditional probability that a Canadian enjoys such ads given that they live in British Columbia (.63), one can compute the joint probability that a randomly selected Canadian enjoys such ads and lives in British Columbia (.13)(.63) = .0819. That is, 8.19% of all Canadians live in British Columbia and enjoy such ads.</w:t>
      </w:r>
    </w:p>
    <w:p w14:paraId="6929274E" w14:textId="77777777" w:rsidR="00176715" w:rsidRPr="00176715" w:rsidRDefault="00176715" w:rsidP="00176715">
      <w:r w:rsidRPr="00176715">
        <w:rPr>
          <w:b/>
          <w:bCs/>
        </w:rPr>
        <w:t>Things to Ponder</w:t>
      </w:r>
    </w:p>
    <w:p w14:paraId="6AD5CDF9" w14:textId="77777777" w:rsidR="00176715" w:rsidRPr="00176715" w:rsidRDefault="00176715" w:rsidP="00176715">
      <w:pPr>
        <w:numPr>
          <w:ilvl w:val="0"/>
          <w:numId w:val="179"/>
        </w:numPr>
      </w:pPr>
      <w:r w:rsidRPr="00176715">
        <w:t>It is plain from the information given here that many Canadians enjoy reading newspaper ads. If you are a business in Canada, what implications might this have on your marketing plan?</w:t>
      </w:r>
    </w:p>
    <w:p w14:paraId="274BC637" w14:textId="77777777" w:rsidR="00176715" w:rsidRPr="00176715" w:rsidRDefault="00176715" w:rsidP="00176715">
      <w:pPr>
        <w:numPr>
          <w:ilvl w:val="0"/>
          <w:numId w:val="179"/>
        </w:numPr>
      </w:pPr>
      <w:r w:rsidRPr="00176715">
        <w:t>What do you think might be some factors that contribute to fact that about 10% more of Canadians in the Atlantic region than in other regions of the country enjoy reading newspaper ads?</w:t>
      </w:r>
    </w:p>
    <w:p w14:paraId="20FFF018" w14:textId="77777777" w:rsidR="00176715" w:rsidRPr="00176715" w:rsidRDefault="00176715" w:rsidP="00176715">
      <w:r w:rsidRPr="00176715">
        <w:rPr>
          <w:b/>
          <w:bCs/>
        </w:rPr>
        <w:t>DEMONSTRATION PROBLEM 4.11</w:t>
      </w:r>
    </w:p>
    <w:p w14:paraId="15AA8078" w14:textId="77777777" w:rsidR="00176715" w:rsidRPr="00176715" w:rsidRDefault="00176715" w:rsidP="00176715">
      <w:r w:rsidRPr="00176715">
        <w:lastRenderedPageBreak/>
        <w:t>Determine whether the cross-tabulation table shown as </w:t>
      </w:r>
      <w:hyperlink r:id="rId290" w:anchor="tab4.6" w:history="1">
        <w:r w:rsidRPr="00176715">
          <w:rPr>
            <w:rStyle w:val="Hyperlink"/>
            <w:b/>
            <w:bCs/>
          </w:rPr>
          <w:t>Table 4.6</w:t>
        </w:r>
      </w:hyperlink>
      <w:r w:rsidRPr="00176715">
        <w:t> and repeated here contains independent events.</w:t>
      </w:r>
    </w:p>
    <w:p w14:paraId="490F3477" w14:textId="4D953652" w:rsidR="00176715" w:rsidRPr="00176715" w:rsidRDefault="00176715" w:rsidP="00176715">
      <w:r w:rsidRPr="00176715">
        <w:drawing>
          <wp:inline distT="0" distB="0" distL="0" distR="0" wp14:anchorId="14B9D39E" wp14:editId="416B547E">
            <wp:extent cx="1085850" cy="1123950"/>
            <wp:effectExtent l="0" t="0" r="0" b="0"/>
            <wp:docPr id="509271818" name="Picture 3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85850" cy="1123950"/>
                    </a:xfrm>
                    <a:prstGeom prst="rect">
                      <a:avLst/>
                    </a:prstGeom>
                    <a:noFill/>
                    <a:ln>
                      <a:noFill/>
                    </a:ln>
                  </pic:spPr>
                </pic:pic>
              </a:graphicData>
            </a:graphic>
          </wp:inline>
        </w:drawing>
      </w:r>
    </w:p>
    <w:p w14:paraId="675C8DE6" w14:textId="77777777" w:rsidR="00176715" w:rsidRPr="00176715" w:rsidRDefault="00176715" w:rsidP="00176715">
      <w:pPr>
        <w:rPr>
          <w:b/>
          <w:bCs/>
        </w:rPr>
      </w:pPr>
      <w:r w:rsidRPr="00176715">
        <w:rPr>
          <w:b/>
          <w:bCs/>
        </w:rPr>
        <w:t>Solution</w:t>
      </w:r>
    </w:p>
    <w:p w14:paraId="64BC9422" w14:textId="77777777" w:rsidR="00176715" w:rsidRPr="00176715" w:rsidRDefault="00176715" w:rsidP="00176715">
      <w:r w:rsidRPr="00176715">
        <w:t>Check the first cell in the table to find whether </w:t>
      </w:r>
      <w:r w:rsidRPr="00176715">
        <w:rPr>
          <w:i/>
          <w:iCs/>
        </w:rPr>
        <w:t>P</w:t>
      </w:r>
      <w:r w:rsidRPr="00176715">
        <w:t>(A|D) = </w:t>
      </w:r>
      <w:r w:rsidRPr="00176715">
        <w:rPr>
          <w:i/>
          <w:iCs/>
        </w:rPr>
        <w:t>P</w:t>
      </w:r>
      <w:r w:rsidRPr="00176715">
        <w:t>(A).</w:t>
      </w:r>
    </w:p>
    <w:p w14:paraId="318BC58D" w14:textId="512C3D33" w:rsidR="00176715" w:rsidRPr="00176715" w:rsidRDefault="00176715" w:rsidP="00176715">
      <w:r w:rsidRPr="00176715">
        <w:drawing>
          <wp:inline distT="0" distB="0" distL="0" distR="0" wp14:anchorId="37F82074" wp14:editId="0119ADC6">
            <wp:extent cx="1304925" cy="685800"/>
            <wp:effectExtent l="0" t="0" r="9525" b="0"/>
            <wp:docPr id="787406579" name="Picture 3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descr="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304925" cy="685800"/>
                    </a:xfrm>
                    <a:prstGeom prst="rect">
                      <a:avLst/>
                    </a:prstGeom>
                    <a:noFill/>
                    <a:ln>
                      <a:noFill/>
                    </a:ln>
                  </pic:spPr>
                </pic:pic>
              </a:graphicData>
            </a:graphic>
          </wp:inline>
        </w:drawing>
      </w:r>
    </w:p>
    <w:p w14:paraId="5A268CF6" w14:textId="77777777" w:rsidR="00176715" w:rsidRPr="00176715" w:rsidRDefault="00176715" w:rsidP="00176715">
      <w:r w:rsidRPr="00176715">
        <w:t>The checking process must continue until all the events are determined to be independent. In this table, all the possibilities check out. Thus, </w:t>
      </w:r>
      <w:hyperlink r:id="rId293" w:anchor="tab4.6" w:history="1">
        <w:r w:rsidRPr="00176715">
          <w:rPr>
            <w:rStyle w:val="Hyperlink"/>
            <w:b/>
            <w:bCs/>
          </w:rPr>
          <w:t>Table 4.6</w:t>
        </w:r>
      </w:hyperlink>
      <w:r w:rsidRPr="00176715">
        <w:t> contains independent events.</w:t>
      </w:r>
    </w:p>
    <w:p w14:paraId="13FA91EF" w14:textId="3110016E" w:rsidR="00176715" w:rsidRPr="00176715" w:rsidRDefault="00176715" w:rsidP="00176715">
      <w:r w:rsidRPr="00176715">
        <w:drawing>
          <wp:inline distT="0" distB="0" distL="0" distR="0" wp14:anchorId="4501C3A1" wp14:editId="41994C46">
            <wp:extent cx="1314450" cy="542925"/>
            <wp:effectExtent l="0" t="0" r="0" b="9525"/>
            <wp:docPr id="1435832724" name="Picture 3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p w14:paraId="0EBD4C21" w14:textId="77777777" w:rsidR="00176715" w:rsidRPr="00176715" w:rsidRDefault="00176715" w:rsidP="00176715">
      <w:pPr>
        <w:rPr>
          <w:b/>
          <w:bCs/>
        </w:rPr>
      </w:pPr>
      <w:r w:rsidRPr="00176715">
        <w:rPr>
          <w:b/>
          <w:bCs/>
        </w:rPr>
        <w:t>4.7 PROBLEMS</w:t>
      </w:r>
    </w:p>
    <w:p w14:paraId="0F1E3A59" w14:textId="77777777" w:rsidR="00176715" w:rsidRPr="00176715" w:rsidRDefault="00176715" w:rsidP="00176715">
      <w:pPr>
        <w:numPr>
          <w:ilvl w:val="0"/>
          <w:numId w:val="180"/>
        </w:numPr>
      </w:pPr>
      <w:r w:rsidRPr="00176715">
        <w:rPr>
          <w:b/>
          <w:bCs/>
        </w:rPr>
        <w:t>4.23</w:t>
      </w:r>
      <w:r w:rsidRPr="00176715">
        <w:t> Use the values in the cross-tabulation table to solve the equations given.</w:t>
      </w:r>
    </w:p>
    <w:p w14:paraId="15B13031" w14:textId="41E67872" w:rsidR="00176715" w:rsidRPr="00176715" w:rsidRDefault="00176715" w:rsidP="00176715">
      <w:r w:rsidRPr="00176715">
        <w:drawing>
          <wp:inline distT="0" distB="0" distL="0" distR="0" wp14:anchorId="6FBAC7E2" wp14:editId="240DD664">
            <wp:extent cx="1114425" cy="1209675"/>
            <wp:effectExtent l="0" t="0" r="9525" b="9525"/>
            <wp:docPr id="1749604739" name="Picture 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14425" cy="1209675"/>
                    </a:xfrm>
                    <a:prstGeom prst="rect">
                      <a:avLst/>
                    </a:prstGeom>
                    <a:noFill/>
                    <a:ln>
                      <a:noFill/>
                    </a:ln>
                  </pic:spPr>
                </pic:pic>
              </a:graphicData>
            </a:graphic>
          </wp:inline>
        </w:drawing>
      </w:r>
    </w:p>
    <w:p w14:paraId="499282B2" w14:textId="77777777" w:rsidR="00176715" w:rsidRPr="00176715" w:rsidRDefault="00176715" w:rsidP="00176715">
      <w:pPr>
        <w:numPr>
          <w:ilvl w:val="1"/>
          <w:numId w:val="181"/>
        </w:numPr>
      </w:pPr>
      <w:r w:rsidRPr="00176715">
        <w:rPr>
          <w:i/>
          <w:iCs/>
        </w:rPr>
        <w:t>P</w:t>
      </w:r>
      <w:r w:rsidRPr="00176715">
        <w:t>(G|A) =_____</w:t>
      </w:r>
    </w:p>
    <w:p w14:paraId="14ACB7AA" w14:textId="77777777" w:rsidR="00176715" w:rsidRPr="00176715" w:rsidRDefault="00176715" w:rsidP="00176715">
      <w:pPr>
        <w:numPr>
          <w:ilvl w:val="1"/>
          <w:numId w:val="182"/>
        </w:numPr>
      </w:pPr>
      <w:r w:rsidRPr="00176715">
        <w:rPr>
          <w:i/>
          <w:iCs/>
        </w:rPr>
        <w:t>P</w:t>
      </w:r>
      <w:r w:rsidRPr="00176715">
        <w:t>(B|F) =_____</w:t>
      </w:r>
    </w:p>
    <w:p w14:paraId="410EB5CC" w14:textId="77777777" w:rsidR="00176715" w:rsidRPr="00176715" w:rsidRDefault="00176715" w:rsidP="00176715">
      <w:pPr>
        <w:numPr>
          <w:ilvl w:val="1"/>
          <w:numId w:val="183"/>
        </w:numPr>
      </w:pPr>
      <w:r w:rsidRPr="00176715">
        <w:rPr>
          <w:i/>
          <w:iCs/>
        </w:rPr>
        <w:t>P</w:t>
      </w:r>
      <w:r w:rsidRPr="00176715">
        <w:t>(C|E) =_____</w:t>
      </w:r>
    </w:p>
    <w:p w14:paraId="6C61200F" w14:textId="77777777" w:rsidR="00176715" w:rsidRPr="00176715" w:rsidRDefault="00176715" w:rsidP="00176715">
      <w:pPr>
        <w:numPr>
          <w:ilvl w:val="1"/>
          <w:numId w:val="184"/>
        </w:numPr>
      </w:pPr>
      <w:r w:rsidRPr="00176715">
        <w:rPr>
          <w:i/>
          <w:iCs/>
        </w:rPr>
        <w:t>P</w:t>
      </w:r>
      <w:r w:rsidRPr="00176715">
        <w:t>(E|G) =_____</w:t>
      </w:r>
    </w:p>
    <w:p w14:paraId="6517CE31" w14:textId="77777777" w:rsidR="00176715" w:rsidRPr="00176715" w:rsidRDefault="00176715" w:rsidP="00176715">
      <w:pPr>
        <w:numPr>
          <w:ilvl w:val="0"/>
          <w:numId w:val="180"/>
        </w:numPr>
      </w:pPr>
      <w:r w:rsidRPr="00176715">
        <w:rPr>
          <w:b/>
          <w:bCs/>
        </w:rPr>
        <w:t>4.24</w:t>
      </w:r>
      <w:r w:rsidRPr="00176715">
        <w:t> Use the values in the joint probability table to solve the equations given.</w:t>
      </w:r>
    </w:p>
    <w:p w14:paraId="5D4E199F" w14:textId="49A7470B" w:rsidR="00176715" w:rsidRPr="00176715" w:rsidRDefault="00176715" w:rsidP="00176715">
      <w:r w:rsidRPr="00176715">
        <w:lastRenderedPageBreak/>
        <w:drawing>
          <wp:inline distT="0" distB="0" distL="0" distR="0" wp14:anchorId="6B93257B" wp14:editId="549094BF">
            <wp:extent cx="800100" cy="695325"/>
            <wp:effectExtent l="0" t="0" r="0" b="9525"/>
            <wp:docPr id="1165671753" name="Picture 3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imag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00100" cy="695325"/>
                    </a:xfrm>
                    <a:prstGeom prst="rect">
                      <a:avLst/>
                    </a:prstGeom>
                    <a:noFill/>
                    <a:ln>
                      <a:noFill/>
                    </a:ln>
                  </pic:spPr>
                </pic:pic>
              </a:graphicData>
            </a:graphic>
          </wp:inline>
        </w:drawing>
      </w:r>
    </w:p>
    <w:p w14:paraId="1839D137" w14:textId="77777777" w:rsidR="00176715" w:rsidRPr="00176715" w:rsidRDefault="00176715" w:rsidP="00176715">
      <w:pPr>
        <w:numPr>
          <w:ilvl w:val="1"/>
          <w:numId w:val="185"/>
        </w:numPr>
      </w:pPr>
      <w:r w:rsidRPr="00176715">
        <w:rPr>
          <w:i/>
          <w:iCs/>
        </w:rPr>
        <w:t>P</w:t>
      </w:r>
      <w:r w:rsidRPr="00176715">
        <w:t>(C|A) =_____</w:t>
      </w:r>
    </w:p>
    <w:p w14:paraId="7D1BE665" w14:textId="77777777" w:rsidR="00176715" w:rsidRPr="00176715" w:rsidRDefault="00176715" w:rsidP="00176715">
      <w:pPr>
        <w:numPr>
          <w:ilvl w:val="1"/>
          <w:numId w:val="186"/>
        </w:numPr>
      </w:pPr>
      <w:r w:rsidRPr="00176715">
        <w:rPr>
          <w:i/>
          <w:iCs/>
        </w:rPr>
        <w:t>P</w:t>
      </w:r>
      <w:r w:rsidRPr="00176715">
        <w:t>(B|D) =_____</w:t>
      </w:r>
    </w:p>
    <w:p w14:paraId="3262B278" w14:textId="77777777" w:rsidR="00176715" w:rsidRPr="00176715" w:rsidRDefault="00176715" w:rsidP="00176715">
      <w:pPr>
        <w:numPr>
          <w:ilvl w:val="1"/>
          <w:numId w:val="187"/>
        </w:numPr>
      </w:pPr>
      <w:r w:rsidRPr="00176715">
        <w:rPr>
          <w:i/>
          <w:iCs/>
        </w:rPr>
        <w:t>P</w:t>
      </w:r>
      <w:r w:rsidRPr="00176715">
        <w:t>(A|E) =_____</w:t>
      </w:r>
    </w:p>
    <w:p w14:paraId="0F657027" w14:textId="77777777" w:rsidR="00176715" w:rsidRPr="00176715" w:rsidRDefault="00176715" w:rsidP="00176715">
      <w:pPr>
        <w:numPr>
          <w:ilvl w:val="0"/>
          <w:numId w:val="180"/>
        </w:numPr>
      </w:pPr>
      <w:r w:rsidRPr="00176715">
        <w:rPr>
          <w:b/>
          <w:bCs/>
        </w:rPr>
        <w:t>4.25</w:t>
      </w:r>
      <w:r w:rsidRPr="00176715">
        <w:t> The results of a survey asking, “Do you have a calculator and/or a computer in your home?” follow.</w:t>
      </w:r>
    </w:p>
    <w:p w14:paraId="418C3161" w14:textId="60891F85" w:rsidR="00176715" w:rsidRPr="00176715" w:rsidRDefault="00176715" w:rsidP="00176715">
      <w:r w:rsidRPr="00176715">
        <w:drawing>
          <wp:inline distT="0" distB="0" distL="0" distR="0" wp14:anchorId="0711CD9B" wp14:editId="23A087DE">
            <wp:extent cx="1819275" cy="1143000"/>
            <wp:effectExtent l="0" t="0" r="9525" b="0"/>
            <wp:docPr id="1635611120" name="Picture 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19275" cy="1143000"/>
                    </a:xfrm>
                    <a:prstGeom prst="rect">
                      <a:avLst/>
                    </a:prstGeom>
                    <a:noFill/>
                    <a:ln>
                      <a:noFill/>
                    </a:ln>
                  </pic:spPr>
                </pic:pic>
              </a:graphicData>
            </a:graphic>
          </wp:inline>
        </w:drawing>
      </w:r>
    </w:p>
    <w:p w14:paraId="3A4F2C55" w14:textId="77777777" w:rsidR="00176715" w:rsidRPr="00176715" w:rsidRDefault="00176715" w:rsidP="00176715">
      <w:r w:rsidRPr="00176715">
        <w:t>Is the variable “calculator” independent of the variable “computer”? Why or why not?</w:t>
      </w:r>
    </w:p>
    <w:p w14:paraId="0A648768" w14:textId="77777777" w:rsidR="00176715" w:rsidRPr="00176715" w:rsidRDefault="00176715" w:rsidP="00176715">
      <w:pPr>
        <w:numPr>
          <w:ilvl w:val="0"/>
          <w:numId w:val="180"/>
        </w:numPr>
      </w:pPr>
      <w:r w:rsidRPr="00176715">
        <w:rPr>
          <w:b/>
          <w:bCs/>
        </w:rPr>
        <w:t>4.26</w:t>
      </w:r>
      <w:r w:rsidRPr="00176715">
        <w:t> In a recent year, business failures in the United States numbered 83,384, according to Dun &amp; Bradstreet. The construction industry accounted for 10,867 of these business failures. The South Atlantic states accounted for 8,010 of the business failures. Suppose that 1,258 of all business failures were construction businesses located in the South Atlantic states. A failed business is randomly selected from this list of business failures.</w:t>
      </w:r>
    </w:p>
    <w:p w14:paraId="4DAB620B" w14:textId="77777777" w:rsidR="00176715" w:rsidRPr="00176715" w:rsidRDefault="00176715" w:rsidP="00176715">
      <w:pPr>
        <w:numPr>
          <w:ilvl w:val="1"/>
          <w:numId w:val="188"/>
        </w:numPr>
      </w:pPr>
      <w:r w:rsidRPr="00176715">
        <w:t>What is the probability that the business is located in the South Atlantic states?</w:t>
      </w:r>
    </w:p>
    <w:p w14:paraId="42DD21DA" w14:textId="77777777" w:rsidR="00176715" w:rsidRPr="00176715" w:rsidRDefault="00176715" w:rsidP="00176715">
      <w:pPr>
        <w:numPr>
          <w:ilvl w:val="1"/>
          <w:numId w:val="189"/>
        </w:numPr>
      </w:pPr>
      <w:r w:rsidRPr="00176715">
        <w:t>What is the probability that the business is in the construction industry or located in the South Atlantic states?</w:t>
      </w:r>
    </w:p>
    <w:p w14:paraId="38688A94" w14:textId="77777777" w:rsidR="00176715" w:rsidRPr="00176715" w:rsidRDefault="00176715" w:rsidP="00176715">
      <w:pPr>
        <w:numPr>
          <w:ilvl w:val="1"/>
          <w:numId w:val="190"/>
        </w:numPr>
      </w:pPr>
      <w:r w:rsidRPr="00176715">
        <w:t>What is the probability that the business is in the construction industry if it is known that the business is located in the South Atlantic states?</w:t>
      </w:r>
    </w:p>
    <w:p w14:paraId="1D991633" w14:textId="77777777" w:rsidR="00176715" w:rsidRPr="00176715" w:rsidRDefault="00176715" w:rsidP="00176715">
      <w:pPr>
        <w:numPr>
          <w:ilvl w:val="1"/>
          <w:numId w:val="191"/>
        </w:numPr>
      </w:pPr>
      <w:r w:rsidRPr="00176715">
        <w:t>What is the probability that the business is located in the South Atlantic states if it is known that the business is a construction business?</w:t>
      </w:r>
    </w:p>
    <w:p w14:paraId="14F5727B" w14:textId="77777777" w:rsidR="00176715" w:rsidRPr="00176715" w:rsidRDefault="00176715" w:rsidP="00176715">
      <w:pPr>
        <w:numPr>
          <w:ilvl w:val="1"/>
          <w:numId w:val="192"/>
        </w:numPr>
      </w:pPr>
      <w:r w:rsidRPr="00176715">
        <w:t>What is the probability that the business is not located in the South Atlantic states if it is known that the business is not a construction business?</w:t>
      </w:r>
    </w:p>
    <w:p w14:paraId="273584E5" w14:textId="77777777" w:rsidR="00176715" w:rsidRPr="00176715" w:rsidRDefault="00176715" w:rsidP="00176715">
      <w:pPr>
        <w:numPr>
          <w:ilvl w:val="1"/>
          <w:numId w:val="193"/>
        </w:numPr>
      </w:pPr>
      <w:r w:rsidRPr="00176715">
        <w:t>Given that the business is a construction business, what is the probability that the business is not located in the South Atlantic states?</w:t>
      </w:r>
    </w:p>
    <w:p w14:paraId="4B37FF1C" w14:textId="77777777" w:rsidR="00176715" w:rsidRPr="00176715" w:rsidRDefault="00176715" w:rsidP="00176715">
      <w:pPr>
        <w:numPr>
          <w:ilvl w:val="0"/>
          <w:numId w:val="180"/>
        </w:numPr>
      </w:pPr>
      <w:r w:rsidRPr="00176715">
        <w:rPr>
          <w:b/>
          <w:bCs/>
        </w:rPr>
        <w:lastRenderedPageBreak/>
        <w:t>4.27</w:t>
      </w:r>
      <w:r w:rsidRPr="00176715">
        <w:t> Arthur Andersen Enterprise Group/National Small Business United, Washington, conducted a national survey of small-business owners to determine the challenges for growth for their businesses. The top challenge, selected by 46% of the smallbusiness owners, was the economy. A close second was finding qualified workers (37%). Suppose 15% of the small-business owners selected both the economy and finding qualified workers as challenges for growth. A small-business owner is randomly selected.</w:t>
      </w:r>
    </w:p>
    <w:p w14:paraId="3E42BEAC" w14:textId="77777777" w:rsidR="00176715" w:rsidRPr="00176715" w:rsidRDefault="00176715" w:rsidP="00176715">
      <w:pPr>
        <w:numPr>
          <w:ilvl w:val="1"/>
          <w:numId w:val="194"/>
        </w:numPr>
      </w:pPr>
      <w:r w:rsidRPr="00176715">
        <w:t>What is the probability that the owner believes the economy is a challenge for growth if the owner believes that finding qualified workers is a challenge for growth?</w:t>
      </w:r>
    </w:p>
    <w:p w14:paraId="21999CBC" w14:textId="77777777" w:rsidR="00176715" w:rsidRPr="00176715" w:rsidRDefault="00176715" w:rsidP="00176715">
      <w:pPr>
        <w:numPr>
          <w:ilvl w:val="1"/>
          <w:numId w:val="195"/>
        </w:numPr>
      </w:pPr>
      <w:r w:rsidRPr="00176715">
        <w:t>What is the probability that the owner believes that finding qualified workers is a challenge for growth if the owner believes that the economy is a challenge for growth?</w:t>
      </w:r>
    </w:p>
    <w:p w14:paraId="1D1EA061" w14:textId="77777777" w:rsidR="00176715" w:rsidRPr="00176715" w:rsidRDefault="00176715" w:rsidP="00176715">
      <w:pPr>
        <w:numPr>
          <w:ilvl w:val="1"/>
          <w:numId w:val="196"/>
        </w:numPr>
      </w:pPr>
      <w:r w:rsidRPr="00176715">
        <w:t>Given that the owner does not select the economy as a challenge for growth, what is the probability that the owner believes that finding qualified workers is a challenge for growth?</w:t>
      </w:r>
    </w:p>
    <w:p w14:paraId="3AFB790A" w14:textId="77777777" w:rsidR="00176715" w:rsidRPr="00176715" w:rsidRDefault="00176715" w:rsidP="00176715">
      <w:pPr>
        <w:numPr>
          <w:ilvl w:val="1"/>
          <w:numId w:val="197"/>
        </w:numPr>
      </w:pPr>
      <w:r w:rsidRPr="00176715">
        <w:t>What is the probability that the owner believes neither that the economy is a challenge for growth nor that finding qualified workers is a challenge for growth?</w:t>
      </w:r>
    </w:p>
    <w:p w14:paraId="5C5F3944" w14:textId="77777777" w:rsidR="00176715" w:rsidRPr="00176715" w:rsidRDefault="00176715" w:rsidP="00176715">
      <w:pPr>
        <w:numPr>
          <w:ilvl w:val="0"/>
          <w:numId w:val="180"/>
        </w:numPr>
      </w:pPr>
      <w:r w:rsidRPr="00176715">
        <w:rPr>
          <w:b/>
          <w:bCs/>
        </w:rPr>
        <w:t>4.28</w:t>
      </w:r>
      <w:r w:rsidRPr="00176715">
        <w:t> According to a survey published by ComPsych Corporation, 54% of all workers read e-mail while they are talking on the phone. Suppose that 20% of those who read e-mail while they are talking on the phone write personal “to-do” lists during meetings. Assuming that these figures are true for all workers, if a worker is randomly selected, determine the following probabilities:</w:t>
      </w:r>
    </w:p>
    <w:p w14:paraId="4C24CE3A" w14:textId="77777777" w:rsidR="00176715" w:rsidRPr="00176715" w:rsidRDefault="00176715" w:rsidP="00176715">
      <w:pPr>
        <w:numPr>
          <w:ilvl w:val="1"/>
          <w:numId w:val="198"/>
        </w:numPr>
      </w:pPr>
      <w:r w:rsidRPr="00176715">
        <w:t>The worker reads e-mail while talking on the phone and writes personal “to-do” lists during meetings.</w:t>
      </w:r>
    </w:p>
    <w:p w14:paraId="3B086FD2" w14:textId="77777777" w:rsidR="00176715" w:rsidRPr="00176715" w:rsidRDefault="00176715" w:rsidP="00176715">
      <w:pPr>
        <w:numPr>
          <w:ilvl w:val="1"/>
          <w:numId w:val="199"/>
        </w:numPr>
      </w:pPr>
      <w:r w:rsidRPr="00176715">
        <w:t>The worker does not write personal “to-do” lists given that he reads e-mail while talking on the phone.</w:t>
      </w:r>
    </w:p>
    <w:p w14:paraId="4DB6A294" w14:textId="77777777" w:rsidR="00176715" w:rsidRPr="00176715" w:rsidRDefault="00176715" w:rsidP="00176715">
      <w:pPr>
        <w:numPr>
          <w:ilvl w:val="1"/>
          <w:numId w:val="200"/>
        </w:numPr>
      </w:pPr>
      <w:r w:rsidRPr="00176715">
        <w:t>The worker does not write personal “to-do” lists and does read e-mail while talking on the phone.</w:t>
      </w:r>
    </w:p>
    <w:p w14:paraId="7287F90E" w14:textId="77777777" w:rsidR="00176715" w:rsidRPr="00176715" w:rsidRDefault="00176715" w:rsidP="00176715">
      <w:pPr>
        <w:numPr>
          <w:ilvl w:val="0"/>
          <w:numId w:val="180"/>
        </w:numPr>
      </w:pPr>
      <w:r w:rsidRPr="00176715">
        <w:rPr>
          <w:b/>
          <w:bCs/>
        </w:rPr>
        <w:t>4.29</w:t>
      </w:r>
      <w:r w:rsidRPr="00176715">
        <w:t> </w:t>
      </w:r>
      <w:r w:rsidRPr="00176715">
        <w:rPr>
          <w:i/>
          <w:iCs/>
        </w:rPr>
        <w:t>Accounting Today</w:t>
      </w:r>
      <w:r w:rsidRPr="00176715">
        <w:t> reported that 37% of accountants purchase their computer hardware by mail order direct and that 54% purchase their computer software by mail order direct. Suppose that 97% of the accountants who purchase their computer hardware by mail order direct purchase their computer software by mail order direct. If an accountant is randomly selected, determine the following probabilities:</w:t>
      </w:r>
    </w:p>
    <w:p w14:paraId="656A8080" w14:textId="77777777" w:rsidR="00176715" w:rsidRPr="00176715" w:rsidRDefault="00176715" w:rsidP="00176715">
      <w:pPr>
        <w:numPr>
          <w:ilvl w:val="1"/>
          <w:numId w:val="201"/>
        </w:numPr>
      </w:pPr>
      <w:r w:rsidRPr="00176715">
        <w:lastRenderedPageBreak/>
        <w:t>The accountant does not purchase his computer software by mail order direct given that he does purchase his computer hardware by mail order direct.</w:t>
      </w:r>
    </w:p>
    <w:p w14:paraId="41D0966D" w14:textId="77777777" w:rsidR="00176715" w:rsidRPr="00176715" w:rsidRDefault="00176715" w:rsidP="00176715">
      <w:pPr>
        <w:numPr>
          <w:ilvl w:val="1"/>
          <w:numId w:val="202"/>
        </w:numPr>
      </w:pPr>
      <w:r w:rsidRPr="00176715">
        <w:t>The accountant does purchase his computer software by mail order direct given that he does not purchase his computer hardware by mail order direct.</w:t>
      </w:r>
    </w:p>
    <w:p w14:paraId="7A27AAF6" w14:textId="77777777" w:rsidR="00176715" w:rsidRPr="00176715" w:rsidRDefault="00176715" w:rsidP="00176715">
      <w:pPr>
        <w:numPr>
          <w:ilvl w:val="1"/>
          <w:numId w:val="203"/>
        </w:numPr>
      </w:pPr>
      <w:r w:rsidRPr="00176715">
        <w:t>The accountant does not purchase his computer hardware by mail order direct if it is known that he does purchase his computer software by mail order direct.</w:t>
      </w:r>
    </w:p>
    <w:p w14:paraId="5ED697A0" w14:textId="77777777" w:rsidR="00176715" w:rsidRPr="00176715" w:rsidRDefault="00176715" w:rsidP="00176715">
      <w:pPr>
        <w:numPr>
          <w:ilvl w:val="1"/>
          <w:numId w:val="204"/>
        </w:numPr>
      </w:pPr>
      <w:r w:rsidRPr="00176715">
        <w:t>The accountant does not purchase his computer hardware by mail order direct if it is known that he does not purchase his computer software by mail order direct.</w:t>
      </w:r>
    </w:p>
    <w:p w14:paraId="6983C37E" w14:textId="77777777" w:rsidR="00176715" w:rsidRPr="00176715" w:rsidRDefault="00176715" w:rsidP="00176715">
      <w:pPr>
        <w:numPr>
          <w:ilvl w:val="0"/>
          <w:numId w:val="180"/>
        </w:numPr>
      </w:pPr>
      <w:r w:rsidRPr="00176715">
        <w:rPr>
          <w:b/>
          <w:bCs/>
        </w:rPr>
        <w:t>4.30</w:t>
      </w:r>
      <w:r w:rsidRPr="00176715">
        <w:t> In a study undertaken by Catalyst, 43% of women senior executives agreed or strongly agreed that a lack of role models was a barrier to their career development. In addition, 46% agreed or strongly agreed that gender-based stereotypes were barriers to their career advancement. Suppose 77% of those who agreed or strongly agreed that gender-based stereotypes were barriers to their career advancement agreed or strongly agreed that the lack of role models was a barrier to their career development. If one of these female senior executives is randomly selected, determine the following probabilities:</w:t>
      </w:r>
    </w:p>
    <w:p w14:paraId="7EEFA7F7" w14:textId="77777777" w:rsidR="00176715" w:rsidRPr="00176715" w:rsidRDefault="00176715" w:rsidP="00176715">
      <w:pPr>
        <w:numPr>
          <w:ilvl w:val="1"/>
          <w:numId w:val="205"/>
        </w:numPr>
      </w:pPr>
      <w:r w:rsidRPr="00176715">
        <w:t>What is the probability that the senior executive does not agree or strongly agree that a lack of role models was a barrier to her career development given that she does agree or strongly agree that gender-based stereotypes were barriers to her career development?</w:t>
      </w:r>
    </w:p>
    <w:p w14:paraId="4B0B9DD9" w14:textId="77777777" w:rsidR="00176715" w:rsidRPr="00176715" w:rsidRDefault="00176715" w:rsidP="00176715">
      <w:pPr>
        <w:numPr>
          <w:ilvl w:val="1"/>
          <w:numId w:val="206"/>
        </w:numPr>
      </w:pPr>
      <w:r w:rsidRPr="00176715">
        <w:t>What is the probability that the senior executive does not agree or strongly agree that gender-based stereotypes were barriers to her career development given that she does agree or strongly agree that the lack of role models was a barrier to her career development?</w:t>
      </w:r>
    </w:p>
    <w:p w14:paraId="17B3760F" w14:textId="77777777" w:rsidR="00176715" w:rsidRPr="00176715" w:rsidRDefault="00176715" w:rsidP="00176715">
      <w:pPr>
        <w:numPr>
          <w:ilvl w:val="1"/>
          <w:numId w:val="207"/>
        </w:numPr>
      </w:pPr>
      <w:r w:rsidRPr="00176715">
        <w:t>If it is known that the senior executive does not agree or strongly agree that gender-based stereotypes were barriers to her career development, what is the probability that she does not agree or strongly agree that the lack of role models was a barrier to her career development?</w:t>
      </w:r>
    </w:p>
    <w:p w14:paraId="5AC4EA53" w14:textId="77777777" w:rsidR="00176715" w:rsidRPr="00176715" w:rsidRDefault="00176715" w:rsidP="00176715">
      <w:pPr>
        <w:rPr>
          <w:b/>
          <w:bCs/>
        </w:rPr>
      </w:pPr>
      <w:r w:rsidRPr="00176715">
        <w:rPr>
          <w:b/>
          <w:bCs/>
        </w:rPr>
        <w:t>4.8 REVISION OF PROBABILITIES: BAYES' RULE</w:t>
      </w:r>
    </w:p>
    <w:p w14:paraId="4F5E59ED" w14:textId="77777777" w:rsidR="00176715" w:rsidRPr="00176715" w:rsidRDefault="00176715" w:rsidP="00176715">
      <w:r w:rsidRPr="00176715">
        <w:t>An extension to the conditional law of probabilities is Bayes' rule, which was developed by and named for Thomas Bayes (1702–1761). </w:t>
      </w:r>
      <w:r w:rsidRPr="00176715">
        <w:rPr>
          <w:b/>
          <w:bCs/>
        </w:rPr>
        <w:t>Bayes' rule</w:t>
      </w:r>
      <w:r w:rsidRPr="00176715">
        <w:t> is </w:t>
      </w:r>
      <w:r w:rsidRPr="00176715">
        <w:rPr>
          <w:i/>
          <w:iCs/>
        </w:rPr>
        <w:t>a formula that extends the use of the law of conditional probabilities to allow revision of original probabilities with new information.</w:t>
      </w:r>
    </w:p>
    <w:p w14:paraId="71ACC8E3" w14:textId="2048E27A" w:rsidR="00176715" w:rsidRPr="00176715" w:rsidRDefault="00176715" w:rsidP="00176715">
      <w:r w:rsidRPr="00176715">
        <w:lastRenderedPageBreak/>
        <w:drawing>
          <wp:inline distT="0" distB="0" distL="0" distR="0" wp14:anchorId="510978C4" wp14:editId="2034AFCC">
            <wp:extent cx="5943600" cy="448945"/>
            <wp:effectExtent l="0" t="0" r="0" b="8255"/>
            <wp:docPr id="1479484410" name="Picture 3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448945"/>
                    </a:xfrm>
                    <a:prstGeom prst="rect">
                      <a:avLst/>
                    </a:prstGeom>
                    <a:noFill/>
                    <a:ln>
                      <a:noFill/>
                    </a:ln>
                  </pic:spPr>
                </pic:pic>
              </a:graphicData>
            </a:graphic>
          </wp:inline>
        </w:drawing>
      </w:r>
    </w:p>
    <w:p w14:paraId="0CA3ACF8" w14:textId="77777777" w:rsidR="00176715" w:rsidRPr="00176715" w:rsidRDefault="00176715" w:rsidP="00176715">
      <w:r w:rsidRPr="00176715">
        <w:t>Recall that the law of conditional probability for</w:t>
      </w:r>
    </w:p>
    <w:p w14:paraId="7E2F6D59" w14:textId="7F6948C4" w:rsidR="00176715" w:rsidRPr="00176715" w:rsidRDefault="00176715" w:rsidP="00176715">
      <w:r w:rsidRPr="00176715">
        <w:drawing>
          <wp:inline distT="0" distB="0" distL="0" distR="0" wp14:anchorId="736ADFA6" wp14:editId="0C85ADCD">
            <wp:extent cx="457200" cy="142875"/>
            <wp:effectExtent l="0" t="0" r="0" b="9525"/>
            <wp:docPr id="809583784" name="Picture 3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7200" cy="142875"/>
                    </a:xfrm>
                    <a:prstGeom prst="rect">
                      <a:avLst/>
                    </a:prstGeom>
                    <a:noFill/>
                    <a:ln>
                      <a:noFill/>
                    </a:ln>
                  </pic:spPr>
                </pic:pic>
              </a:graphicData>
            </a:graphic>
          </wp:inline>
        </w:drawing>
      </w:r>
    </w:p>
    <w:p w14:paraId="7C82E591" w14:textId="77777777" w:rsidR="00176715" w:rsidRPr="00176715" w:rsidRDefault="00176715" w:rsidP="00176715">
      <w:r w:rsidRPr="00176715">
        <w:t>is</w:t>
      </w:r>
    </w:p>
    <w:p w14:paraId="44ADDDCB" w14:textId="114CA436" w:rsidR="00176715" w:rsidRPr="00176715" w:rsidRDefault="00176715" w:rsidP="00176715">
      <w:r w:rsidRPr="00176715">
        <w:drawing>
          <wp:inline distT="0" distB="0" distL="0" distR="0" wp14:anchorId="6612EB73" wp14:editId="48842A04">
            <wp:extent cx="1552575" cy="342900"/>
            <wp:effectExtent l="0" t="0" r="9525" b="0"/>
            <wp:docPr id="1695907427" name="Picture 3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52575" cy="342900"/>
                    </a:xfrm>
                    <a:prstGeom prst="rect">
                      <a:avLst/>
                    </a:prstGeom>
                    <a:noFill/>
                    <a:ln>
                      <a:noFill/>
                    </a:ln>
                  </pic:spPr>
                </pic:pic>
              </a:graphicData>
            </a:graphic>
          </wp:inline>
        </w:drawing>
      </w:r>
    </w:p>
    <w:p w14:paraId="5D2280CC" w14:textId="77777777" w:rsidR="00176715" w:rsidRPr="00176715" w:rsidRDefault="00176715" w:rsidP="00176715">
      <w:r w:rsidRPr="00176715">
        <w:t>Compare Bayes' rule to this law of conditional probability. The numerators of Bayes' rule and the law of conditional probability are the same—the intersection of </w:t>
      </w:r>
      <w:r w:rsidRPr="00176715">
        <w:rPr>
          <w:i/>
          <w:iCs/>
        </w:rPr>
        <w:t>X</w:t>
      </w:r>
      <w:r w:rsidRPr="00176715">
        <w:rPr>
          <w:b/>
          <w:bCs/>
          <w:i/>
          <w:iCs/>
          <w:vertAlign w:val="subscript"/>
        </w:rPr>
        <w:t>i</w:t>
      </w:r>
      <w:r w:rsidRPr="00176715">
        <w:t> and </w:t>
      </w:r>
      <w:r w:rsidRPr="00176715">
        <w:rPr>
          <w:i/>
          <w:iCs/>
        </w:rPr>
        <w:t>Y</w:t>
      </w:r>
      <w:r w:rsidRPr="00176715">
        <w:t> shown in the form of the general rule of multiplication. The new feature that Bayes' rule uses is found in the denominator of the rule:</w:t>
      </w:r>
    </w:p>
    <w:p w14:paraId="0FB3F9F7" w14:textId="668746B8" w:rsidR="00176715" w:rsidRPr="00176715" w:rsidRDefault="00176715" w:rsidP="00176715">
      <w:r w:rsidRPr="00176715">
        <w:drawing>
          <wp:inline distT="0" distB="0" distL="0" distR="0" wp14:anchorId="7EDF7643" wp14:editId="66D3CDB3">
            <wp:extent cx="3486150" cy="142875"/>
            <wp:effectExtent l="0" t="0" r="0" b="9525"/>
            <wp:docPr id="1650531050" name="Picture 3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imag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486150" cy="142875"/>
                    </a:xfrm>
                    <a:prstGeom prst="rect">
                      <a:avLst/>
                    </a:prstGeom>
                    <a:noFill/>
                    <a:ln>
                      <a:noFill/>
                    </a:ln>
                  </pic:spPr>
                </pic:pic>
              </a:graphicData>
            </a:graphic>
          </wp:inline>
        </w:drawing>
      </w:r>
    </w:p>
    <w:p w14:paraId="068922C5" w14:textId="77777777" w:rsidR="00176715" w:rsidRPr="00176715" w:rsidRDefault="00176715" w:rsidP="00176715">
      <w:r w:rsidRPr="00176715">
        <w:t>The denominator of Bayes' rule includes a product expression (intersection) for every partition in the sample space, </w:t>
      </w:r>
      <w:r w:rsidRPr="00176715">
        <w:rPr>
          <w:i/>
          <w:iCs/>
        </w:rPr>
        <w:t>Y</w:t>
      </w:r>
      <w:r w:rsidRPr="00176715">
        <w:t>, including the event (</w:t>
      </w:r>
      <w:r w:rsidRPr="00176715">
        <w:rPr>
          <w:i/>
          <w:iCs/>
        </w:rPr>
        <w:t>X</w:t>
      </w:r>
      <w:r w:rsidRPr="00176715">
        <w:rPr>
          <w:b/>
          <w:bCs/>
          <w:i/>
          <w:iCs/>
          <w:vertAlign w:val="subscript"/>
        </w:rPr>
        <w:t>i</w:t>
      </w:r>
      <w:r w:rsidRPr="00176715">
        <w:t>) itself. The denominator is thus a collective exhaustive listing of mutually exclusive outcomes of </w:t>
      </w:r>
      <w:r w:rsidRPr="00176715">
        <w:rPr>
          <w:i/>
          <w:iCs/>
        </w:rPr>
        <w:t>Y</w:t>
      </w:r>
      <w:r w:rsidRPr="00176715">
        <w:t>. This denominator is sometimes referred to as the “total probability formula.” It represents a weighted average of the conditional probabilities, with the weights being the prior probabilities of the corresponding event.</w:t>
      </w:r>
    </w:p>
    <w:p w14:paraId="56078F38" w14:textId="77777777" w:rsidR="00176715" w:rsidRPr="00176715" w:rsidRDefault="00176715" w:rsidP="00176715">
      <w:r w:rsidRPr="00176715">
        <w:rPr>
          <w:b/>
          <w:bCs/>
        </w:rPr>
        <w:t>TABLE 4.8</w:t>
      </w:r>
      <w:r w:rsidRPr="00176715">
        <w:t> Bayesian Table for Revision of Ribbon Problem Probabilities</w:t>
      </w:r>
    </w:p>
    <w:p w14:paraId="7B0E4543" w14:textId="13496160" w:rsidR="00176715" w:rsidRPr="00176715" w:rsidRDefault="00176715" w:rsidP="00176715">
      <w:r w:rsidRPr="00176715">
        <w:drawing>
          <wp:inline distT="0" distB="0" distL="0" distR="0" wp14:anchorId="5DC8E039" wp14:editId="4A2F4A7C">
            <wp:extent cx="5181600" cy="1533525"/>
            <wp:effectExtent l="0" t="0" r="0" b="9525"/>
            <wp:docPr id="1366545261" name="Picture 3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ima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1533525"/>
                    </a:xfrm>
                    <a:prstGeom prst="rect">
                      <a:avLst/>
                    </a:prstGeom>
                    <a:noFill/>
                    <a:ln>
                      <a:noFill/>
                    </a:ln>
                  </pic:spPr>
                </pic:pic>
              </a:graphicData>
            </a:graphic>
          </wp:inline>
        </w:drawing>
      </w:r>
    </w:p>
    <w:p w14:paraId="6D840716" w14:textId="77777777" w:rsidR="00176715" w:rsidRPr="00176715" w:rsidRDefault="00176715" w:rsidP="00176715">
      <w:r w:rsidRPr="00176715">
        <w:t>By expressing the law of conditional probabilities in this new way, Bayes' rule enables the statistician to make new and different applications using conditional probabilities. In particular, statisticians use Bayes' rule to “revise” probabilities in light of new information.</w:t>
      </w:r>
    </w:p>
    <w:p w14:paraId="7D10B89F" w14:textId="77777777" w:rsidR="00176715" w:rsidRPr="00176715" w:rsidRDefault="00176715" w:rsidP="00176715">
      <w:r w:rsidRPr="00176715">
        <w:t xml:space="preserve">A particular type of printer ribbon is produced by only two companies, Alamo Ribbon Company and South Jersey Products. Suppose Alamo produces 65% of the ribbons and that South Jersey produces 35%. Eight percent of the ribbons produced by Alamo are </w:t>
      </w:r>
      <w:r w:rsidRPr="00176715">
        <w:lastRenderedPageBreak/>
        <w:t>defective and 12% of the South Jersey ribbons are defective. A customer purchases a new ribbon. What is the probability that Alamo produced the ribbon? What is the probability that South Jersey produced the ribbon? The ribbon is tested, and it is defective. Now what is the probability that Alamo produced the ribbon? That South Jersey produced the ribbon?</w:t>
      </w:r>
    </w:p>
    <w:p w14:paraId="05879FAE" w14:textId="77777777" w:rsidR="00176715" w:rsidRPr="00176715" w:rsidRDefault="00176715" w:rsidP="00176715">
      <w:r w:rsidRPr="00176715">
        <w:t>The probability was .65 that the ribbon came from Alamo and .35 that it came from South Jersey. These are called </w:t>
      </w:r>
      <w:r w:rsidRPr="00176715">
        <w:rPr>
          <w:i/>
          <w:iCs/>
        </w:rPr>
        <w:t>prior</w:t>
      </w:r>
      <w:r w:rsidRPr="00176715">
        <w:t> probabilities because they are based on the original information.</w:t>
      </w:r>
    </w:p>
    <w:p w14:paraId="3F0589B0" w14:textId="77777777" w:rsidR="00176715" w:rsidRPr="00176715" w:rsidRDefault="00176715" w:rsidP="00176715">
      <w:r w:rsidRPr="00176715">
        <w:t>The new information that the ribbon is defective changes the probabilities because one company produces a higher percentage of defective ribbons than the other company does. How can this information be used to update or revise the original probabilities? Bayes' rule allows such updating. One way to lay out a revision of probabilities problem is to use a table. </w:t>
      </w:r>
      <w:hyperlink r:id="rId302" w:anchor="tab4.8" w:history="1">
        <w:r w:rsidRPr="00176715">
          <w:rPr>
            <w:rStyle w:val="Hyperlink"/>
            <w:b/>
            <w:bCs/>
          </w:rPr>
          <w:t>Table 4.8</w:t>
        </w:r>
      </w:hyperlink>
      <w:r w:rsidRPr="00176715">
        <w:t> shows the analysis for the ribbon problem.</w:t>
      </w:r>
    </w:p>
    <w:p w14:paraId="527FF69C" w14:textId="77777777" w:rsidR="00176715" w:rsidRPr="00176715" w:rsidRDefault="00176715" w:rsidP="00176715">
      <w:r w:rsidRPr="00176715">
        <w:t>The process begins with the prior probabilities: .65 Alamo and .35 South Jersey. These prior probabilities appear in the second column of </w:t>
      </w:r>
      <w:hyperlink r:id="rId303" w:anchor="tab4.8" w:history="1">
        <w:r w:rsidRPr="00176715">
          <w:rPr>
            <w:rStyle w:val="Hyperlink"/>
            <w:b/>
            <w:bCs/>
          </w:rPr>
          <w:t>Table 4.8</w:t>
        </w:r>
      </w:hyperlink>
      <w:r w:rsidRPr="00176715">
        <w:t>. Because the product is found to be defective, the conditional probabilities, </w:t>
      </w:r>
      <w:r w:rsidRPr="00176715">
        <w:rPr>
          <w:i/>
          <w:iCs/>
        </w:rPr>
        <w:t>P</w:t>
      </w:r>
      <w:r w:rsidRPr="00176715">
        <w:t> (defective Alamo) and </w:t>
      </w:r>
      <w:r w:rsidRPr="00176715">
        <w:rPr>
          <w:i/>
          <w:iCs/>
        </w:rPr>
        <w:t>P</w:t>
      </w:r>
      <w:r w:rsidRPr="00176715">
        <w:t> (defective South Jersey) should be used. Eight percent of Alamo's ribbons are defective: </w:t>
      </w:r>
      <w:r w:rsidRPr="00176715">
        <w:rPr>
          <w:i/>
          <w:iCs/>
        </w:rPr>
        <w:t>P</w:t>
      </w:r>
      <w:r w:rsidRPr="00176715">
        <w:t> (defective Alamo) = .08. Twelve percent of South Jersey's ribbons are defective: </w:t>
      </w:r>
      <w:r w:rsidRPr="00176715">
        <w:rPr>
          <w:i/>
          <w:iCs/>
        </w:rPr>
        <w:t>P</w:t>
      </w:r>
      <w:r w:rsidRPr="00176715">
        <w:t> (defective|South Jersey) = .12. These two conditional probabilities appear in the third column. Eight percent of Alamo's 65% of the ribbons are defective: (.08)(.65) = .052, or 5.2% of the total. This figure appears in the fourth column of </w:t>
      </w:r>
      <w:hyperlink r:id="rId304" w:anchor="tab4.8" w:history="1">
        <w:r w:rsidRPr="00176715">
          <w:rPr>
            <w:rStyle w:val="Hyperlink"/>
            <w:b/>
            <w:bCs/>
          </w:rPr>
          <w:t>Table 4.8</w:t>
        </w:r>
      </w:hyperlink>
      <w:r w:rsidRPr="00176715">
        <w:t>; it is the joint probability of getting a ribbon that was made by Alamo and is defective. Because the purchased ribbon is defective, these are the only Alamo ribbons of interest. Twelve percent of South Jersey's 35% of the ribbons are defective. Multiplying these two percentages yields the joint probability of getting a South Jersey ribbon that is defective. This figure also appears in the fourth column of </w:t>
      </w:r>
      <w:hyperlink r:id="rId305" w:anchor="tab4.8" w:history="1">
        <w:r w:rsidRPr="00176715">
          <w:rPr>
            <w:rStyle w:val="Hyperlink"/>
            <w:b/>
            <w:bCs/>
          </w:rPr>
          <w:t>Table 4.8</w:t>
        </w:r>
      </w:hyperlink>
      <w:r w:rsidRPr="00176715">
        <w:t>: (.12)(.35) = .042; that is, 4.2% of all ribbons are made by South Jersey and are defective. This percentage includes the only South Jersey ribbons of interest because the ribbon purchased is defective.</w:t>
      </w:r>
    </w:p>
    <w:p w14:paraId="12249810" w14:textId="77777777" w:rsidR="00176715" w:rsidRPr="00176715" w:rsidRDefault="00176715" w:rsidP="00176715">
      <w:r w:rsidRPr="00176715">
        <w:t xml:space="preserve">Column 4 is totaled to get .094, indicating that 9.4% of all ribbons are defective (Alamo and defective = .052 + South Jersey and defective = .042). The other 90.6% of the ribbons, which are acceptable, are not of interest because the ribbon purchased is defective. To compute the fifth column, the posterior or revised probabilities, involves dividing each value in column 4 by the total of column 4. For Alamo, .052 of the total ribbons are Alamo and defective out of the total of .094 that are defective. Dividing .052 by .094 yields .553 as a revised probability that the purchased ribbon was made by Alamo. This probability is lower than the prior or original probability of .65 because fewer of Alamo's ribbons (as a percentage) are defective than those produced by South Jersey. The defective ribbon is now </w:t>
      </w:r>
      <w:r w:rsidRPr="00176715">
        <w:lastRenderedPageBreak/>
        <w:t>less likely to have come from Alamo than before the knowledge of the defective ribbon. South Jersey's probability is revised by dividing the .042 joint probability of the ribbon being made by South Jersey and defective by the total probability of the ribbon being defective (.094).</w:t>
      </w:r>
    </w:p>
    <w:p w14:paraId="20EA6C0A" w14:textId="77777777" w:rsidR="00176715" w:rsidRPr="00176715" w:rsidRDefault="00176715" w:rsidP="00176715">
      <w:r w:rsidRPr="00176715">
        <w:rPr>
          <w:b/>
          <w:bCs/>
        </w:rPr>
        <w:t>FIGURE 4.12</w:t>
      </w:r>
      <w:r w:rsidRPr="00176715">
        <w:t> Tree Diagram for Ribbon Problem Probabilities</w:t>
      </w:r>
    </w:p>
    <w:p w14:paraId="5C3F8762" w14:textId="303CEA32" w:rsidR="00176715" w:rsidRPr="00176715" w:rsidRDefault="00176715" w:rsidP="00176715">
      <w:r w:rsidRPr="00176715">
        <w:drawing>
          <wp:inline distT="0" distB="0" distL="0" distR="0" wp14:anchorId="7E4EDC85" wp14:editId="6AE3623F">
            <wp:extent cx="3352800" cy="1752600"/>
            <wp:effectExtent l="0" t="0" r="0" b="0"/>
            <wp:docPr id="1239548043" name="Picture 3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0C39ACF2" w14:textId="77777777" w:rsidR="00176715" w:rsidRPr="00176715" w:rsidRDefault="00176715" w:rsidP="00176715">
      <w:r w:rsidRPr="00176715">
        <w:t>The result is .042 .094 = .447. The probability that the defective ribbon is from South Jersey increased because a higher percentage of South Jersey ribbons are defective.</w:t>
      </w:r>
    </w:p>
    <w:p w14:paraId="1BAC7A70" w14:textId="77777777" w:rsidR="00176715" w:rsidRPr="00176715" w:rsidRDefault="00176715" w:rsidP="00176715">
      <w:r w:rsidRPr="00176715">
        <w:t>Tree diagrams are another common way to solve Bayes' rule problems. </w:t>
      </w:r>
      <w:hyperlink r:id="rId307" w:anchor="fig4.12" w:history="1">
        <w:r w:rsidRPr="00176715">
          <w:rPr>
            <w:rStyle w:val="Hyperlink"/>
            <w:b/>
            <w:bCs/>
          </w:rPr>
          <w:t>Figure 4.12</w:t>
        </w:r>
      </w:hyperlink>
      <w:r w:rsidRPr="00176715">
        <w:t> shows the solution for the ribbon problem. Note that the tree diagram contains all possibilities, including both defective and acceptable ribbons. When new information is given, only the pertinent branches are selected and used. The joint probability values at the end of the appropriate branches are used to revise and compute the posterior probabilities. Using the total number of defective ribbons, .052 + .042 = .094, the calculation is as follows.</w:t>
      </w:r>
    </w:p>
    <w:p w14:paraId="42E1C8D8" w14:textId="2AB8B5B6" w:rsidR="00176715" w:rsidRPr="00176715" w:rsidRDefault="00176715" w:rsidP="00176715">
      <w:r w:rsidRPr="00176715">
        <w:drawing>
          <wp:inline distT="0" distB="0" distL="0" distR="0" wp14:anchorId="326ED726" wp14:editId="34653BED">
            <wp:extent cx="2790825" cy="714375"/>
            <wp:effectExtent l="0" t="0" r="9525" b="9525"/>
            <wp:docPr id="377819303" name="Picture 3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90825" cy="714375"/>
                    </a:xfrm>
                    <a:prstGeom prst="rect">
                      <a:avLst/>
                    </a:prstGeom>
                    <a:noFill/>
                    <a:ln>
                      <a:noFill/>
                    </a:ln>
                  </pic:spPr>
                </pic:pic>
              </a:graphicData>
            </a:graphic>
          </wp:inline>
        </w:drawing>
      </w:r>
    </w:p>
    <w:p w14:paraId="6AE2DC1C" w14:textId="77777777" w:rsidR="00176715" w:rsidRPr="00176715" w:rsidRDefault="00176715" w:rsidP="00176715">
      <w:r w:rsidRPr="00176715">
        <w:rPr>
          <w:b/>
          <w:bCs/>
        </w:rPr>
        <w:t>DEMONSTRATION PROBLEM 4.12</w:t>
      </w:r>
    </w:p>
    <w:p w14:paraId="1C230F9E" w14:textId="77777777" w:rsidR="00176715" w:rsidRPr="00176715" w:rsidRDefault="00176715" w:rsidP="00176715">
      <w:r w:rsidRPr="00176715">
        <w:t>Machines A, B, and C all produce the same two parts, X and Y. Of all the parts produced, machine A produces 60%, machine B produces 30%, and machine C produces 10%. In addition,</w:t>
      </w:r>
    </w:p>
    <w:p w14:paraId="081AD42D" w14:textId="77777777" w:rsidR="00176715" w:rsidRPr="00176715" w:rsidRDefault="00176715" w:rsidP="00176715">
      <w:r w:rsidRPr="00176715">
        <w:t>40% of the parts made by machine A are part X.</w:t>
      </w:r>
    </w:p>
    <w:p w14:paraId="084A8989" w14:textId="77777777" w:rsidR="00176715" w:rsidRPr="00176715" w:rsidRDefault="00176715" w:rsidP="00176715">
      <w:r w:rsidRPr="00176715">
        <w:t>50% of the parts made by machine B are part X.</w:t>
      </w:r>
    </w:p>
    <w:p w14:paraId="2E8AEF50" w14:textId="77777777" w:rsidR="00176715" w:rsidRPr="00176715" w:rsidRDefault="00176715" w:rsidP="00176715">
      <w:r w:rsidRPr="00176715">
        <w:t>70% of the parts made by machine C are part X.</w:t>
      </w:r>
    </w:p>
    <w:p w14:paraId="230B9FCA" w14:textId="77777777" w:rsidR="00176715" w:rsidRPr="00176715" w:rsidRDefault="00176715" w:rsidP="00176715">
      <w:r w:rsidRPr="00176715">
        <w:lastRenderedPageBreak/>
        <w:t>A part produced by this company is randomly sampled and is determined to be an X part. With the knowledge that it is an X part, revise the probabilities that the part came from machine A, B, or C.</w:t>
      </w:r>
    </w:p>
    <w:p w14:paraId="0FFDC60D" w14:textId="77777777" w:rsidR="00176715" w:rsidRPr="00176715" w:rsidRDefault="00176715" w:rsidP="00176715">
      <w:pPr>
        <w:rPr>
          <w:b/>
          <w:bCs/>
        </w:rPr>
      </w:pPr>
      <w:r w:rsidRPr="00176715">
        <w:rPr>
          <w:b/>
          <w:bCs/>
        </w:rPr>
        <w:t>Solution</w:t>
      </w:r>
    </w:p>
    <w:p w14:paraId="15A3A702" w14:textId="77777777" w:rsidR="00176715" w:rsidRPr="00176715" w:rsidRDefault="00176715" w:rsidP="00176715">
      <w:r w:rsidRPr="00176715">
        <w:t>The prior probability of the part coming from machine A is .60, because machine A produces 60% of all parts. The prior probability is .30 that the part came from B and .10 that it came from C. These prior probabilities are more pertinent if nothing is known about the part. However, the part is known to be an X part. The conditional probabilities show that different machines produce different proportions of X parts. For example, .40 of the parts made by machine A are X parts, but .50 of the parts made by machine B and .70 of the parts made by machine C are X parts. It makes sense that the probability of the part coming from machine C would increase and that the probability that the part was made on machine A would decrease because the part is an X part.</w:t>
      </w:r>
    </w:p>
    <w:p w14:paraId="424AB9BD" w14:textId="77777777" w:rsidR="00176715" w:rsidRPr="00176715" w:rsidRDefault="00176715" w:rsidP="00176715">
      <w:r w:rsidRPr="00176715">
        <w:t>The following table shows how the prior probabilities, conditional probabilities, joint probabilities, and marginal probability, </w:t>
      </w:r>
      <w:r w:rsidRPr="00176715">
        <w:rPr>
          <w:i/>
          <w:iCs/>
        </w:rPr>
        <w:t>P</w:t>
      </w:r>
      <w:r w:rsidRPr="00176715">
        <w:t>(X), can be used to revise the prior probabilities to obtain posterior probabilities.</w:t>
      </w:r>
    </w:p>
    <w:p w14:paraId="47C46279" w14:textId="393B72C8" w:rsidR="00176715" w:rsidRPr="00176715" w:rsidRDefault="00176715" w:rsidP="00176715">
      <w:r w:rsidRPr="00176715">
        <w:drawing>
          <wp:inline distT="0" distB="0" distL="0" distR="0" wp14:anchorId="614097F5" wp14:editId="7A736D77">
            <wp:extent cx="3048000" cy="1428750"/>
            <wp:effectExtent l="0" t="0" r="0" b="0"/>
            <wp:docPr id="709655747" name="Picture 3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14:paraId="54029B7D" w14:textId="77777777" w:rsidR="00176715" w:rsidRPr="00176715" w:rsidRDefault="00176715" w:rsidP="00176715">
      <w:r w:rsidRPr="00176715">
        <w:t>After the probabilities are revised, it is apparent that the probability of the part being made at machine A decreased and that the probabilities that the part was made at machines B and C increased. A tree diagram presents another view of this problem.</w:t>
      </w:r>
    </w:p>
    <w:p w14:paraId="0313FAF5" w14:textId="37FB4BBE" w:rsidR="00176715" w:rsidRPr="00176715" w:rsidRDefault="00176715" w:rsidP="00176715">
      <w:r w:rsidRPr="00176715">
        <w:drawing>
          <wp:inline distT="0" distB="0" distL="0" distR="0" wp14:anchorId="061272F7" wp14:editId="5E13C862">
            <wp:extent cx="2733675" cy="1076325"/>
            <wp:effectExtent l="0" t="0" r="9525" b="9525"/>
            <wp:docPr id="530232456" name="Picture 3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33675" cy="1076325"/>
                    </a:xfrm>
                    <a:prstGeom prst="rect">
                      <a:avLst/>
                    </a:prstGeom>
                    <a:noFill/>
                    <a:ln>
                      <a:noFill/>
                    </a:ln>
                  </pic:spPr>
                </pic:pic>
              </a:graphicData>
            </a:graphic>
          </wp:inline>
        </w:drawing>
      </w:r>
    </w:p>
    <w:p w14:paraId="308F35BD" w14:textId="3043227E" w:rsidR="00176715" w:rsidRPr="00176715" w:rsidRDefault="00176715" w:rsidP="00176715">
      <w:r w:rsidRPr="00176715">
        <w:lastRenderedPageBreak/>
        <w:drawing>
          <wp:inline distT="0" distB="0" distL="0" distR="0" wp14:anchorId="0CD122DC" wp14:editId="0A59C0B9">
            <wp:extent cx="3667125" cy="1619250"/>
            <wp:effectExtent l="0" t="0" r="9525" b="0"/>
            <wp:docPr id="1000570473" name="Picture 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67125" cy="1619250"/>
                    </a:xfrm>
                    <a:prstGeom prst="rect">
                      <a:avLst/>
                    </a:prstGeom>
                    <a:noFill/>
                    <a:ln>
                      <a:noFill/>
                    </a:ln>
                  </pic:spPr>
                </pic:pic>
              </a:graphicData>
            </a:graphic>
          </wp:inline>
        </w:drawing>
      </w:r>
    </w:p>
    <w:p w14:paraId="010D5800" w14:textId="77777777" w:rsidR="00176715" w:rsidRPr="00176715" w:rsidRDefault="00176715" w:rsidP="00176715">
      <w:pPr>
        <w:rPr>
          <w:b/>
          <w:bCs/>
        </w:rPr>
      </w:pPr>
      <w:r w:rsidRPr="00176715">
        <w:rPr>
          <w:b/>
          <w:bCs/>
        </w:rPr>
        <w:t>4.8 PROBLEMS</w:t>
      </w:r>
    </w:p>
    <w:p w14:paraId="77F5B54A" w14:textId="77777777" w:rsidR="00176715" w:rsidRPr="00176715" w:rsidRDefault="00176715" w:rsidP="00176715">
      <w:pPr>
        <w:numPr>
          <w:ilvl w:val="0"/>
          <w:numId w:val="208"/>
        </w:numPr>
      </w:pPr>
      <w:r w:rsidRPr="00176715">
        <w:rPr>
          <w:b/>
          <w:bCs/>
        </w:rPr>
        <w:t>4.31</w:t>
      </w:r>
      <w:r w:rsidRPr="00176715">
        <w:t> In a manufacturing plant, machine A produces 10% of a certain product, machine B produces 40% of this product, and machine C produces 50% of this product. Five percent of machine A products are defective, 12% of machine B products are defective, and 8% of machine C products are defective. The company inspector has just sampled a product from this plant and has found it to be defective. Determine the revised probabilities that the sampled product was produced by machine A, machine B, or machine C.</w:t>
      </w:r>
    </w:p>
    <w:p w14:paraId="2838C80E" w14:textId="77777777" w:rsidR="00176715" w:rsidRPr="00176715" w:rsidRDefault="00176715" w:rsidP="00176715">
      <w:pPr>
        <w:numPr>
          <w:ilvl w:val="0"/>
          <w:numId w:val="208"/>
        </w:numPr>
      </w:pPr>
      <w:r w:rsidRPr="00176715">
        <w:rPr>
          <w:b/>
          <w:bCs/>
        </w:rPr>
        <w:t>4.32</w:t>
      </w:r>
      <w:r w:rsidRPr="00176715">
        <w:t> Alex, Alicia, and Juan fill orders in a fast-food restaurant. Alex incorrectly fills 20% of the orders he takes. Alicia incorrectly fills 12% of the orders she takes. Juan incorrectly fills 5% of the orders he takes. Alex fills 30% of all orders, Alicia fills 45% of all orders, and Juan fills 25% of all orders. An order has just been filled.</w:t>
      </w:r>
    </w:p>
    <w:p w14:paraId="255F7CF5" w14:textId="77777777" w:rsidR="00176715" w:rsidRPr="00176715" w:rsidRDefault="00176715" w:rsidP="00176715">
      <w:pPr>
        <w:numPr>
          <w:ilvl w:val="1"/>
          <w:numId w:val="209"/>
        </w:numPr>
      </w:pPr>
      <w:r w:rsidRPr="00176715">
        <w:t>What is the probability that Alicia filled the order?</w:t>
      </w:r>
    </w:p>
    <w:p w14:paraId="5B497B80" w14:textId="77777777" w:rsidR="00176715" w:rsidRPr="00176715" w:rsidRDefault="00176715" w:rsidP="00176715">
      <w:pPr>
        <w:numPr>
          <w:ilvl w:val="1"/>
          <w:numId w:val="210"/>
        </w:numPr>
      </w:pPr>
      <w:r w:rsidRPr="00176715">
        <w:t>If the order was filled by Juan, what is the probability that it was filled correctly?</w:t>
      </w:r>
    </w:p>
    <w:p w14:paraId="2D13B5B1" w14:textId="77777777" w:rsidR="00176715" w:rsidRPr="00176715" w:rsidRDefault="00176715" w:rsidP="00176715">
      <w:pPr>
        <w:numPr>
          <w:ilvl w:val="1"/>
          <w:numId w:val="211"/>
        </w:numPr>
      </w:pPr>
      <w:r w:rsidRPr="00176715">
        <w:t>Who filled the order is unknown, but the order was filled incorrectly. What are the revised probabilities that Alex, Alicia, or Juan filled the order?</w:t>
      </w:r>
    </w:p>
    <w:p w14:paraId="682E191F" w14:textId="77777777" w:rsidR="00176715" w:rsidRPr="00176715" w:rsidRDefault="00176715" w:rsidP="00176715">
      <w:pPr>
        <w:numPr>
          <w:ilvl w:val="1"/>
          <w:numId w:val="212"/>
        </w:numPr>
      </w:pPr>
      <w:r w:rsidRPr="00176715">
        <w:t>Who filled the order is unknown, but the order was filled correctly. What are the revised probabilities that Alex, Alicia, or Juan filled the order?</w:t>
      </w:r>
    </w:p>
    <w:p w14:paraId="4B86A196" w14:textId="77777777" w:rsidR="00176715" w:rsidRPr="00176715" w:rsidRDefault="00176715" w:rsidP="00176715">
      <w:pPr>
        <w:numPr>
          <w:ilvl w:val="0"/>
          <w:numId w:val="208"/>
        </w:numPr>
      </w:pPr>
      <w:r w:rsidRPr="00176715">
        <w:rPr>
          <w:b/>
          <w:bCs/>
        </w:rPr>
        <w:t>4.33</w:t>
      </w:r>
      <w:r w:rsidRPr="00176715">
        <w:t> In a small town, two lawn companies fertilize lawns during the summer. Tri-State Lawn Service has 72% of the market. Thirty percent of the lawns fertilized by TriState could be rated as very healthy one month after service. Greenchem has the other 28% of the market. Twenty percent of the lawns fertilized by Greenchem could be rated as very healthy one month after service. A lawn that has been treated with fertilizer by one of these companies within the last month is selected randomly. If the lawn is rated as very healthy, what are the revised probabilities that Tri-State or Greenchem treated the lawn?</w:t>
      </w:r>
    </w:p>
    <w:p w14:paraId="06F1E3D8" w14:textId="77777777" w:rsidR="00176715" w:rsidRPr="00176715" w:rsidRDefault="00176715" w:rsidP="00176715">
      <w:pPr>
        <w:numPr>
          <w:ilvl w:val="0"/>
          <w:numId w:val="208"/>
        </w:numPr>
      </w:pPr>
      <w:r w:rsidRPr="00176715">
        <w:rPr>
          <w:b/>
          <w:bCs/>
        </w:rPr>
        <w:lastRenderedPageBreak/>
        <w:t>4.34</w:t>
      </w:r>
      <w:r w:rsidRPr="00176715">
        <w:t> Suppose 70% of all companies are classified as small companies and the rest as large companies. Suppose further, 82% of large companies provide training to employees, but only 18% of small companies provide training. A company is randomly selected without knowing if it is a large or small company; however, it is determined that the company provides training to employees. What are the prior probabilities that the company is a large company or a small company? What are the revised probabilities that the company is large or small? Based on your analysis, what is the overall percentage of companies that offer training?</w:t>
      </w:r>
    </w:p>
    <w:p w14:paraId="08BE7B9C" w14:textId="23C6393B" w:rsidR="00176715" w:rsidRPr="00176715" w:rsidRDefault="00176715" w:rsidP="00176715">
      <w:pPr>
        <w:rPr>
          <w:b/>
          <w:bCs/>
        </w:rPr>
      </w:pPr>
      <w:r w:rsidRPr="00176715">
        <w:rPr>
          <w:b/>
          <w:bCs/>
        </w:rPr>
        <w:drawing>
          <wp:inline distT="0" distB="0" distL="0" distR="0" wp14:anchorId="4E32FD14" wp14:editId="7F7E1A5C">
            <wp:extent cx="1628775" cy="704850"/>
            <wp:effectExtent l="0" t="0" r="9525" b="0"/>
            <wp:docPr id="1126400724" name="Picture 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6715">
        <w:rPr>
          <w:b/>
          <w:bCs/>
        </w:rPr>
        <w:t> Equity of the Sexes in the Workplace</w:t>
      </w:r>
    </w:p>
    <w:p w14:paraId="0E98D49C" w14:textId="563C434D" w:rsidR="00176715" w:rsidRPr="00176715" w:rsidRDefault="00176715" w:rsidP="00176715">
      <w:r w:rsidRPr="00176715">
        <w:drawing>
          <wp:inline distT="0" distB="0" distL="0" distR="0" wp14:anchorId="1523DA16" wp14:editId="0C168014">
            <wp:extent cx="1304925" cy="542925"/>
            <wp:effectExtent l="0" t="0" r="9525" b="9525"/>
            <wp:docPr id="341173168" name="Picture 3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The client company data given in the Decision Dilemma are displayed in a cross-tabulation table. Using the techniques presented in this chapter, it is possible to statistically answer the managerial questions. If a worker is randomly selected from the 155 employees, the probability that the worker is a woman, </w:t>
      </w:r>
      <w:r w:rsidRPr="00176715">
        <w:rPr>
          <w:i/>
          <w:iCs/>
        </w:rPr>
        <w:t>P</w:t>
      </w:r>
      <w:r w:rsidRPr="00176715">
        <w:t> (W), is 55 155, or .355. This marginal probability &gt; indicates that roughly 35.5% of all employees of the client company are women. Given that the employee has a managerial position, the probability that the employee is a woman, </w:t>
      </w:r>
      <w:r w:rsidRPr="00176715">
        <w:rPr>
          <w:i/>
          <w:iCs/>
        </w:rPr>
        <w:t>P</w:t>
      </w:r>
      <w:r w:rsidRPr="00176715">
        <w:t> (W|M) is 3 11, or .273. The proportion of managers at the company who are women is lower than the proportion of all workers at the company who are women. Several factors might be related to this discrepancy, some of which may be defensible by the company—including experience, education, and prior history of success—and some may not.</w:t>
      </w:r>
    </w:p>
    <w:p w14:paraId="18211C59" w14:textId="77777777" w:rsidR="00176715" w:rsidRPr="00176715" w:rsidRDefault="00176715" w:rsidP="00176715">
      <w:r w:rsidRPr="00176715">
        <w:t>Suppose a technical employee is randomly selected for a bonus. What is the probability that a female would be selected given that the worker is a technical employee? That is, </w:t>
      </w:r>
      <w:r w:rsidRPr="00176715">
        <w:rPr>
          <w:i/>
          <w:iCs/>
        </w:rPr>
        <w:t>P</w:t>
      </w:r>
      <w:r w:rsidRPr="00176715">
        <w:t>(F|T) = ? Applying the law of conditional probabilities to the cross-tabulation table given in the Decision Dilemma, </w:t>
      </w:r>
      <w:r w:rsidRPr="00176715">
        <w:rPr>
          <w:i/>
          <w:iCs/>
        </w:rPr>
        <w:t>P</w:t>
      </w:r>
      <w:r w:rsidRPr="00176715">
        <w:t>(F|T)= 17 69 = .246. Using the concept of complementary events, the probability that a man is selected given that the employee is a technical person is 1 – .246 = .754. It is more than three times as likely that a randomly selected technical person is a male. If a woman were the one chosen for the bonus, a man could argue discrimination based on the mere probabilities. However, the company decision makers could then present documentation of the choice criteria based on productivity, technical suggestions, quality measures, and others.</w:t>
      </w:r>
    </w:p>
    <w:p w14:paraId="4949343C" w14:textId="77777777" w:rsidR="00176715" w:rsidRPr="00176715" w:rsidRDefault="00176715" w:rsidP="00176715">
      <w:r w:rsidRPr="00176715">
        <w:lastRenderedPageBreak/>
        <w:t>Suppose a client company employee is randomly chosen to win a trip to Hawaii. The marginal probability that the winner is a professional is </w:t>
      </w:r>
      <w:r w:rsidRPr="00176715">
        <w:rPr>
          <w:i/>
          <w:iCs/>
        </w:rPr>
        <w:t>P</w:t>
      </w:r>
      <w:r w:rsidRPr="00176715">
        <w:t>(P)=44/155=.284. The probability that &gt; the winner is either a male or is a clerical worker, a union probability, is:</w:t>
      </w:r>
    </w:p>
    <w:p w14:paraId="1865BA97" w14:textId="1BCA53E0" w:rsidR="00176715" w:rsidRPr="00176715" w:rsidRDefault="00176715" w:rsidP="00176715">
      <w:r w:rsidRPr="00176715">
        <w:drawing>
          <wp:inline distT="0" distB="0" distL="0" distR="0" wp14:anchorId="1B722E19" wp14:editId="7EB90A3A">
            <wp:extent cx="2752725" cy="523875"/>
            <wp:effectExtent l="0" t="0" r="9525" b="9525"/>
            <wp:docPr id="155658046" name="Picture 3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52725" cy="523875"/>
                    </a:xfrm>
                    <a:prstGeom prst="rect">
                      <a:avLst/>
                    </a:prstGeom>
                    <a:noFill/>
                    <a:ln>
                      <a:noFill/>
                    </a:ln>
                  </pic:spPr>
                </pic:pic>
              </a:graphicData>
            </a:graphic>
          </wp:inline>
        </w:drawing>
      </w:r>
    </w:p>
    <w:p w14:paraId="11B3EFB3" w14:textId="77777777" w:rsidR="00176715" w:rsidRPr="00176715" w:rsidRDefault="00176715" w:rsidP="00176715">
      <w:r w:rsidRPr="00176715">
        <w:t>The probability of a male or clerical employee at the client company winning the trip is .787. The probability that the winner is a woman </w:t>
      </w:r>
      <w:r w:rsidRPr="00176715">
        <w:rPr>
          <w:i/>
          <w:iCs/>
        </w:rPr>
        <w:t>and</w:t>
      </w:r>
      <w:r w:rsidRPr="00176715">
        <w:t> a manager, a joint probability, is</w:t>
      </w:r>
    </w:p>
    <w:p w14:paraId="3EFF6C63" w14:textId="0705BBFA" w:rsidR="00176715" w:rsidRPr="00176715" w:rsidRDefault="00176715" w:rsidP="00176715">
      <w:r w:rsidRPr="00176715">
        <w:drawing>
          <wp:inline distT="0" distB="0" distL="0" distR="0" wp14:anchorId="065F4017" wp14:editId="77760E0B">
            <wp:extent cx="1428750" cy="152400"/>
            <wp:effectExtent l="0" t="0" r="0" b="0"/>
            <wp:docPr id="50061229" name="Picture 3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28750" cy="152400"/>
                    </a:xfrm>
                    <a:prstGeom prst="rect">
                      <a:avLst/>
                    </a:prstGeom>
                    <a:noFill/>
                    <a:ln>
                      <a:noFill/>
                    </a:ln>
                  </pic:spPr>
                </pic:pic>
              </a:graphicData>
            </a:graphic>
          </wp:inline>
        </w:drawing>
      </w:r>
    </w:p>
    <w:p w14:paraId="67EDDAF1" w14:textId="77777777" w:rsidR="00176715" w:rsidRPr="00176715" w:rsidRDefault="00176715" w:rsidP="00176715">
      <w:r w:rsidRPr="00176715">
        <w:t>There is less than a 2% chance that a female manager will be selected randomly as the trip winner.</w:t>
      </w:r>
    </w:p>
    <w:p w14:paraId="2AF54C9C" w14:textId="77777777" w:rsidR="00176715" w:rsidRPr="00176715" w:rsidRDefault="00176715" w:rsidP="00176715">
      <w:r w:rsidRPr="00176715">
        <w:t>What is the probability that the winner is from the technical group if it is known that the employee is a male? This conditional probability is as follows:</w:t>
      </w:r>
    </w:p>
    <w:p w14:paraId="1F88B638" w14:textId="723E05F6" w:rsidR="00176715" w:rsidRPr="00176715" w:rsidRDefault="00176715" w:rsidP="00176715">
      <w:r w:rsidRPr="00176715">
        <w:drawing>
          <wp:inline distT="0" distB="0" distL="0" distR="0" wp14:anchorId="0F2A5F04" wp14:editId="2141BEB6">
            <wp:extent cx="1352550" cy="152400"/>
            <wp:effectExtent l="0" t="0" r="0" b="0"/>
            <wp:docPr id="2134303796" name="Picture 3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52550" cy="152400"/>
                    </a:xfrm>
                    <a:prstGeom prst="rect">
                      <a:avLst/>
                    </a:prstGeom>
                    <a:noFill/>
                    <a:ln>
                      <a:noFill/>
                    </a:ln>
                  </pic:spPr>
                </pic:pic>
              </a:graphicData>
            </a:graphic>
          </wp:inline>
        </w:drawing>
      </w:r>
    </w:p>
    <w:p w14:paraId="5AC34900" w14:textId="77777777" w:rsidR="00176715" w:rsidRPr="00176715" w:rsidRDefault="00176715" w:rsidP="00176715">
      <w:r w:rsidRPr="00176715">
        <w:t>Many other questions can be answered about the client company's human resource situation using probabilities.</w:t>
      </w:r>
    </w:p>
    <w:p w14:paraId="10D469DB" w14:textId="77777777" w:rsidR="00176715" w:rsidRPr="00176715" w:rsidRDefault="00176715" w:rsidP="00176715">
      <w:r w:rsidRPr="00176715">
        <w:t>The probability approach to a human resource pool is a factual, numerical approach to people selection taken without regard to individual talents, skills, and worth to the company. Of course, in most instances, many other considerations go into the hiring, promoting, and rewarding of workers besides the random draw of their name. However, company management should be aware that attacks on hiring, promotion, and reward practices are sometimes made using statistical analyses such as those presented here. It is not being argued here that management should base decisions merely on the probabilities within particular categories. Nevertheless, being aware of the probabilities, management can proceed to undergird their decisions with documented evidence of worker productivity and worth to the organization.</w:t>
      </w:r>
    </w:p>
    <w:p w14:paraId="3FEDBCC4" w14:textId="77777777" w:rsidR="00176715" w:rsidRPr="00176715" w:rsidRDefault="00176715" w:rsidP="00176715">
      <w:r w:rsidRPr="00176715">
        <w:rPr>
          <w:b/>
          <w:bCs/>
        </w:rPr>
        <w:t>ETHICAL CONSIDERATIONS</w:t>
      </w:r>
    </w:p>
    <w:p w14:paraId="1E6F8C9D" w14:textId="77777777" w:rsidR="00176715" w:rsidRPr="00176715" w:rsidRDefault="00176715" w:rsidP="00176715">
      <w:r w:rsidRPr="00176715">
        <w:rPr>
          <w:b/>
          <w:bCs/>
        </w:rPr>
        <w:t>One of the potential misuses of probability occurs</w:t>
      </w:r>
      <w:r w:rsidRPr="00176715">
        <w:t xml:space="preserve"> when subjective probabilities are used. Most subjective probabilities are based on a person's feelings, intuition, or experience. Almost everyone has an opinion on something and is willing to share it. Although such probabilities are not strictly unethical to report, they can be misleading and disastrous to other decision makers. In addition, subjective probabilities leave the door </w:t>
      </w:r>
      <w:r w:rsidRPr="00176715">
        <w:lastRenderedPageBreak/>
        <w:t>open for unscrupulous people to overemphasize their point of view by manipulating the probability.</w:t>
      </w:r>
    </w:p>
    <w:p w14:paraId="38721B9B" w14:textId="77777777" w:rsidR="00176715" w:rsidRPr="00176715" w:rsidRDefault="00176715" w:rsidP="00176715">
      <w:r w:rsidRPr="00176715">
        <w:t>The decision maker should remember that the laws and rules of probability are for the “long run.” If a coin is tossed, even though the probability of getting a head is .5, the result will be either a head or a tail. It isn't possible to get a half head. The probability of getting a head (.5) will probably work out in the long run, but in the short run an experiment might produce 10 tails in a row. Suppose the probability of striking oil on a geological formation is .10. This probability means that, in the long run, if the company drills enough holes on this type of formation, it should strike oil in about 10% of the holes. However, if the company has only enough money to drill one hole, it will either strike oil or have a dry hole. The probability figure of .10 may mean something different to the company that can afford to drill only one hole than to the company that can drill many hundreds. Classical probabilities could be used unethically to lure a company or client into a potential short-run investment with the expectation of getting at least something in return, when in actuality the investor will either win or lose. The oil company that drills only one hole will not get 10% back from the hole. It will either win or lose on the hole. Thus, classical probabilities open the door for unsubstantiated expectations, particularly in the short run.</w:t>
      </w:r>
    </w:p>
    <w:p w14:paraId="0C99E879" w14:textId="77777777" w:rsidR="00176715" w:rsidRPr="00176715" w:rsidRDefault="00176715" w:rsidP="00176715">
      <w:pPr>
        <w:rPr>
          <w:b/>
          <w:bCs/>
        </w:rPr>
      </w:pPr>
      <w:r w:rsidRPr="00176715">
        <w:rPr>
          <w:b/>
          <w:bCs/>
        </w:rPr>
        <w:t>SUMMARY</w:t>
      </w:r>
    </w:p>
    <w:p w14:paraId="0778114C" w14:textId="77777777" w:rsidR="00176715" w:rsidRPr="00176715" w:rsidRDefault="00176715" w:rsidP="00176715">
      <w:r w:rsidRPr="00176715">
        <w:t>The study of probability addresses ways of assigning probabilities, types of probabilities, and laws of probabilities. Probabilities support the notion of inferential statistics. Using sample data to estimate and test hypotheses about population parameters is done with uncertainty. If samples are taken at random, probabilities can be assigned to outcomes of the inferential process.</w:t>
      </w:r>
    </w:p>
    <w:p w14:paraId="243C51F3" w14:textId="77777777" w:rsidR="00176715" w:rsidRPr="00176715" w:rsidRDefault="00176715" w:rsidP="00176715">
      <w:r w:rsidRPr="00176715">
        <w:t>Three methods of assigning probabilities are (1) the classical method, (2) the relative frequency of occurrence method, and (3) subjective probabilities. The classical method can assign probabilities a priori, or before the experiment takes place. It relies on the laws and rules of probability. The relative frequency of occurrence method assigns probabilities based on historical data or empirically derived data. Subjective probabilities are based on the feelings, knowledge, and experience of the person determining the probability.</w:t>
      </w:r>
    </w:p>
    <w:p w14:paraId="392099BD" w14:textId="77777777" w:rsidR="00176715" w:rsidRPr="00176715" w:rsidRDefault="00176715" w:rsidP="00176715">
      <w:r w:rsidRPr="00176715">
        <w:t xml:space="preserve">Certain special types of events necessitate amendments to some of the laws of probability: mutually exclusive events and independent events. Mutually exclusive events are events that cannot occur at the same time, so the probability of their intersection is zero. With independent events, the occurrence of one has no impact or influence on the occurrence of the other. Certain experiments, such as those involving coins or dice, naturally produce independent events. Other experiments produce independent events </w:t>
      </w:r>
      <w:r w:rsidRPr="00176715">
        <w:lastRenderedPageBreak/>
        <w:t>when the experiment is conducted with replacement. If events are independent, the joint probability is computed by multiplying the marginal probabilities, which is a special case of the law of multiplication.</w:t>
      </w:r>
    </w:p>
    <w:p w14:paraId="32B6C5EC" w14:textId="77777777" w:rsidR="00176715" w:rsidRPr="00176715" w:rsidRDefault="00176715" w:rsidP="00176715">
      <w:r w:rsidRPr="00176715">
        <w:t>Three techniques for counting the possibilities in an experiment are the </w:t>
      </w:r>
      <w:r w:rsidRPr="00176715">
        <w:rPr>
          <w:i/>
          <w:iCs/>
        </w:rPr>
        <w:t>mn</w:t>
      </w:r>
      <w:r w:rsidRPr="00176715">
        <w:t> counting rule, the </w:t>
      </w:r>
      <w:r w:rsidRPr="00176715">
        <w:rPr>
          <w:i/>
          <w:iCs/>
        </w:rPr>
        <w:t>N</w:t>
      </w:r>
      <w:r w:rsidRPr="00176715">
        <w:rPr>
          <w:b/>
          <w:bCs/>
          <w:i/>
          <w:iCs/>
          <w:vertAlign w:val="superscript"/>
        </w:rPr>
        <w:t>n</w:t>
      </w:r>
      <w:r w:rsidRPr="00176715">
        <w:t> possibilities, and combinations. The </w:t>
      </w:r>
      <w:r w:rsidRPr="00176715">
        <w:rPr>
          <w:i/>
          <w:iCs/>
        </w:rPr>
        <w:t>mn</w:t>
      </w:r>
      <w:r w:rsidRPr="00176715">
        <w:t> counting rule is used to determine how many total possible ways an experiment can occur in a series of sequential operations. The </w:t>
      </w:r>
      <w:r w:rsidRPr="00176715">
        <w:rPr>
          <w:i/>
          <w:iCs/>
        </w:rPr>
        <w:t>N</w:t>
      </w:r>
      <w:r w:rsidRPr="00176715">
        <w:rPr>
          <w:b/>
          <w:bCs/>
          <w:i/>
          <w:iCs/>
          <w:vertAlign w:val="superscript"/>
        </w:rPr>
        <w:t>n</w:t>
      </w:r>
      <w:r w:rsidRPr="00176715">
        <w:t> formula is applied when sampling is being done with replacement or events are independent. Combinations are used to determine the possibilities when sampling is being done without replacement.</w:t>
      </w:r>
    </w:p>
    <w:p w14:paraId="28D3B58B" w14:textId="77777777" w:rsidR="00176715" w:rsidRPr="00176715" w:rsidRDefault="00176715" w:rsidP="00176715">
      <w:r w:rsidRPr="00176715">
        <w:t>Four types of probability are marginal probability, conditional probability, joint probability, and union probability. The general law of addition is used to compute the probability of a union. The general law of multiplication is used to compute joint probabilities. The conditional law is used to compute conditional probabilities.</w:t>
      </w:r>
    </w:p>
    <w:p w14:paraId="5CE861EC" w14:textId="77777777" w:rsidR="00176715" w:rsidRPr="00176715" w:rsidRDefault="00176715" w:rsidP="00176715">
      <w:r w:rsidRPr="00176715">
        <w:t>Bayes' rule is a method that can be used to revise probabilities when new information becomes available; it is a variation of the conditional law. Bayes' rule takes prior probabilities of events occurring and adjusts or revises those probabilities on the basis of information about what subsequently occurs.</w:t>
      </w:r>
    </w:p>
    <w:p w14:paraId="5A017F10" w14:textId="77777777" w:rsidR="00176715" w:rsidRPr="00176715" w:rsidRDefault="00176715" w:rsidP="00176715">
      <w:pPr>
        <w:rPr>
          <w:b/>
          <w:bCs/>
        </w:rPr>
      </w:pPr>
      <w:r w:rsidRPr="00176715">
        <w:rPr>
          <w:b/>
          <w:bCs/>
        </w:rPr>
        <w:t>KEY TERMS</w:t>
      </w:r>
    </w:p>
    <w:p w14:paraId="06746AF9" w14:textId="0F71D233" w:rsidR="00176715" w:rsidRPr="00176715" w:rsidRDefault="00176715" w:rsidP="00176715">
      <w:r w:rsidRPr="00176715">
        <w:drawing>
          <wp:inline distT="0" distB="0" distL="0" distR="0" wp14:anchorId="678BD9D1" wp14:editId="6875EF7F">
            <wp:extent cx="1304925" cy="533400"/>
            <wp:effectExtent l="0" t="0" r="9525" b="0"/>
            <wp:docPr id="1270580140" name="Picture 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3B3883FC" w14:textId="77777777" w:rsidR="00176715" w:rsidRPr="00176715" w:rsidRDefault="00176715" w:rsidP="00176715">
      <w:r w:rsidRPr="00176715">
        <w:t>a priori</w:t>
      </w:r>
    </w:p>
    <w:p w14:paraId="022C36DD" w14:textId="77777777" w:rsidR="00176715" w:rsidRPr="00176715" w:rsidRDefault="00176715" w:rsidP="00176715">
      <w:r w:rsidRPr="00176715">
        <w:t>Bayes' rule</w:t>
      </w:r>
    </w:p>
    <w:p w14:paraId="7541675E" w14:textId="77777777" w:rsidR="00176715" w:rsidRPr="00176715" w:rsidRDefault="00176715" w:rsidP="00176715">
      <w:r w:rsidRPr="00176715">
        <w:t>classical method of assigning</w:t>
      </w:r>
    </w:p>
    <w:p w14:paraId="69276BFF" w14:textId="77777777" w:rsidR="00176715" w:rsidRPr="00176715" w:rsidRDefault="00176715" w:rsidP="00176715">
      <w:r w:rsidRPr="00176715">
        <w:t>probabilities</w:t>
      </w:r>
    </w:p>
    <w:p w14:paraId="2867074E" w14:textId="77777777" w:rsidR="00176715" w:rsidRPr="00176715" w:rsidRDefault="00176715" w:rsidP="00176715">
      <w:r w:rsidRPr="00176715">
        <w:t>collectively exhaustive</w:t>
      </w:r>
    </w:p>
    <w:p w14:paraId="139003DF" w14:textId="77777777" w:rsidR="00176715" w:rsidRPr="00176715" w:rsidRDefault="00176715" w:rsidP="00176715">
      <w:r w:rsidRPr="00176715">
        <w:t>events</w:t>
      </w:r>
    </w:p>
    <w:p w14:paraId="16F12EE6" w14:textId="77777777" w:rsidR="00176715" w:rsidRPr="00176715" w:rsidRDefault="00176715" w:rsidP="00176715">
      <w:r w:rsidRPr="00176715">
        <w:t>combinations</w:t>
      </w:r>
    </w:p>
    <w:p w14:paraId="3DA0D977" w14:textId="77777777" w:rsidR="00176715" w:rsidRPr="00176715" w:rsidRDefault="00176715" w:rsidP="00176715">
      <w:r w:rsidRPr="00176715">
        <w:t>complement of a union</w:t>
      </w:r>
    </w:p>
    <w:p w14:paraId="5EC36EA3" w14:textId="77777777" w:rsidR="00176715" w:rsidRPr="00176715" w:rsidRDefault="00176715" w:rsidP="00176715">
      <w:r w:rsidRPr="00176715">
        <w:t>complement</w:t>
      </w:r>
    </w:p>
    <w:p w14:paraId="0A785D34" w14:textId="77777777" w:rsidR="00176715" w:rsidRPr="00176715" w:rsidRDefault="00176715" w:rsidP="00176715">
      <w:r w:rsidRPr="00176715">
        <w:t>conditional probability</w:t>
      </w:r>
    </w:p>
    <w:p w14:paraId="469C3C47" w14:textId="77777777" w:rsidR="00176715" w:rsidRPr="00176715" w:rsidRDefault="00176715" w:rsidP="00176715">
      <w:r w:rsidRPr="00176715">
        <w:lastRenderedPageBreak/>
        <w:t>cross-tabulation table</w:t>
      </w:r>
    </w:p>
    <w:p w14:paraId="72C145F5" w14:textId="77777777" w:rsidR="00176715" w:rsidRPr="00176715" w:rsidRDefault="00176715" w:rsidP="00176715">
      <w:r w:rsidRPr="00176715">
        <w:t>elementary events</w:t>
      </w:r>
    </w:p>
    <w:p w14:paraId="7BA5C3DB" w14:textId="77777777" w:rsidR="00176715" w:rsidRPr="00176715" w:rsidRDefault="00176715" w:rsidP="00176715">
      <w:r w:rsidRPr="00176715">
        <w:t>event</w:t>
      </w:r>
    </w:p>
    <w:p w14:paraId="2157B281" w14:textId="77777777" w:rsidR="00176715" w:rsidRPr="00176715" w:rsidRDefault="00176715" w:rsidP="00176715">
      <w:r w:rsidRPr="00176715">
        <w:t>experiment</w:t>
      </w:r>
    </w:p>
    <w:p w14:paraId="3C67C1C6" w14:textId="77777777" w:rsidR="00176715" w:rsidRPr="00176715" w:rsidRDefault="00176715" w:rsidP="00176715">
      <w:r w:rsidRPr="00176715">
        <w:t>independent events</w:t>
      </w:r>
    </w:p>
    <w:p w14:paraId="7381AAA2" w14:textId="77777777" w:rsidR="00176715" w:rsidRPr="00176715" w:rsidRDefault="00176715" w:rsidP="00176715">
      <w:r w:rsidRPr="00176715">
        <w:t>intersection</w:t>
      </w:r>
    </w:p>
    <w:p w14:paraId="507C03A9" w14:textId="77777777" w:rsidR="00176715" w:rsidRPr="00176715" w:rsidRDefault="00176715" w:rsidP="00176715">
      <w:r w:rsidRPr="00176715">
        <w:t>joint probability</w:t>
      </w:r>
    </w:p>
    <w:p w14:paraId="40A53925" w14:textId="77777777" w:rsidR="00176715" w:rsidRPr="00176715" w:rsidRDefault="00176715" w:rsidP="00176715">
      <w:r w:rsidRPr="00176715">
        <w:t>joint probability table</w:t>
      </w:r>
    </w:p>
    <w:p w14:paraId="1D8E169D" w14:textId="77777777" w:rsidR="00176715" w:rsidRPr="00176715" w:rsidRDefault="00176715" w:rsidP="00176715">
      <w:r w:rsidRPr="00176715">
        <w:t>marginal probability</w:t>
      </w:r>
    </w:p>
    <w:p w14:paraId="6F06342A" w14:textId="77777777" w:rsidR="00176715" w:rsidRPr="00176715" w:rsidRDefault="00176715" w:rsidP="00176715">
      <w:r w:rsidRPr="00176715">
        <w:rPr>
          <w:i/>
          <w:iCs/>
        </w:rPr>
        <w:t>mn</w:t>
      </w:r>
      <w:r w:rsidRPr="00176715">
        <w:t> counting rule</w:t>
      </w:r>
    </w:p>
    <w:p w14:paraId="5C0C12C3" w14:textId="77777777" w:rsidR="00176715" w:rsidRPr="00176715" w:rsidRDefault="00176715" w:rsidP="00176715">
      <w:r w:rsidRPr="00176715">
        <w:t>mutually exclusive events</w:t>
      </w:r>
    </w:p>
    <w:p w14:paraId="5638A512" w14:textId="77777777" w:rsidR="00176715" w:rsidRPr="00176715" w:rsidRDefault="00176715" w:rsidP="00176715">
      <w:r w:rsidRPr="00176715">
        <w:t>relative frequency of</w:t>
      </w:r>
    </w:p>
    <w:p w14:paraId="56218266" w14:textId="77777777" w:rsidR="00176715" w:rsidRPr="00176715" w:rsidRDefault="00176715" w:rsidP="00176715">
      <w:r w:rsidRPr="00176715">
        <w:t>occurrence</w:t>
      </w:r>
    </w:p>
    <w:p w14:paraId="5E945B3E" w14:textId="77777777" w:rsidR="00176715" w:rsidRPr="00176715" w:rsidRDefault="00176715" w:rsidP="00176715">
      <w:r w:rsidRPr="00176715">
        <w:t>sample space</w:t>
      </w:r>
    </w:p>
    <w:p w14:paraId="7C7D51B4" w14:textId="77777777" w:rsidR="00176715" w:rsidRPr="00176715" w:rsidRDefault="00176715" w:rsidP="00176715">
      <w:r w:rsidRPr="00176715">
        <w:t>set notation</w:t>
      </w:r>
    </w:p>
    <w:p w14:paraId="6EB47414" w14:textId="77777777" w:rsidR="00176715" w:rsidRPr="00176715" w:rsidRDefault="00176715" w:rsidP="00176715">
      <w:r w:rsidRPr="00176715">
        <w:t>subjective probability</w:t>
      </w:r>
    </w:p>
    <w:p w14:paraId="1BD60FB0" w14:textId="77777777" w:rsidR="00176715" w:rsidRPr="00176715" w:rsidRDefault="00176715" w:rsidP="00176715">
      <w:r w:rsidRPr="00176715">
        <w:t>union</w:t>
      </w:r>
    </w:p>
    <w:p w14:paraId="7E24A67B" w14:textId="77777777" w:rsidR="00176715" w:rsidRPr="00176715" w:rsidRDefault="00176715" w:rsidP="00176715">
      <w:r w:rsidRPr="00176715">
        <w:t>union probability</w:t>
      </w:r>
    </w:p>
    <w:p w14:paraId="5F13AAD4" w14:textId="77777777" w:rsidR="00176715" w:rsidRPr="00176715" w:rsidRDefault="00176715" w:rsidP="00176715">
      <w:pPr>
        <w:rPr>
          <w:b/>
          <w:bCs/>
        </w:rPr>
      </w:pPr>
      <w:r w:rsidRPr="00176715">
        <w:rPr>
          <w:b/>
          <w:bCs/>
        </w:rPr>
        <w:t>FORMULAS</w:t>
      </w:r>
    </w:p>
    <w:p w14:paraId="108D6175" w14:textId="77777777" w:rsidR="00176715" w:rsidRPr="00176715" w:rsidRDefault="00176715" w:rsidP="00176715">
      <w:r w:rsidRPr="00176715">
        <w:t>Counting rule</w:t>
      </w:r>
    </w:p>
    <w:p w14:paraId="1AE08233" w14:textId="77777777" w:rsidR="00176715" w:rsidRPr="00176715" w:rsidRDefault="00176715" w:rsidP="00176715">
      <w:r w:rsidRPr="00176715">
        <w:rPr>
          <w:i/>
          <w:iCs/>
        </w:rPr>
        <w:t>mn</w:t>
      </w:r>
    </w:p>
    <w:p w14:paraId="31EF96F3" w14:textId="77777777" w:rsidR="00176715" w:rsidRPr="00176715" w:rsidRDefault="00176715" w:rsidP="00176715">
      <w:r w:rsidRPr="00176715">
        <w:t>Sampling with replacement</w:t>
      </w:r>
    </w:p>
    <w:p w14:paraId="4F7EB980" w14:textId="77777777" w:rsidR="00176715" w:rsidRPr="00176715" w:rsidRDefault="00176715" w:rsidP="00176715">
      <w:r w:rsidRPr="00176715">
        <w:rPr>
          <w:i/>
          <w:iCs/>
        </w:rPr>
        <w:t>N</w:t>
      </w:r>
      <w:r w:rsidRPr="00176715">
        <w:rPr>
          <w:b/>
          <w:bCs/>
          <w:i/>
          <w:iCs/>
          <w:vertAlign w:val="superscript"/>
        </w:rPr>
        <w:t>n</w:t>
      </w:r>
    </w:p>
    <w:p w14:paraId="4B9F3971" w14:textId="77777777" w:rsidR="00176715" w:rsidRPr="00176715" w:rsidRDefault="00176715" w:rsidP="00176715">
      <w:r w:rsidRPr="00176715">
        <w:t>Sampling without replacement</w:t>
      </w:r>
    </w:p>
    <w:p w14:paraId="366B8B01" w14:textId="77777777" w:rsidR="00176715" w:rsidRPr="00176715" w:rsidRDefault="00176715" w:rsidP="00176715">
      <w:r w:rsidRPr="00176715">
        <w:rPr>
          <w:b/>
          <w:bCs/>
          <w:i/>
          <w:iCs/>
          <w:vertAlign w:val="subscript"/>
        </w:rPr>
        <w:t>N</w:t>
      </w:r>
      <w:r w:rsidRPr="00176715">
        <w:rPr>
          <w:i/>
          <w:iCs/>
        </w:rPr>
        <w:t>C</w:t>
      </w:r>
      <w:r w:rsidRPr="00176715">
        <w:rPr>
          <w:b/>
          <w:bCs/>
          <w:i/>
          <w:iCs/>
          <w:vertAlign w:val="subscript"/>
        </w:rPr>
        <w:t>n</w:t>
      </w:r>
    </w:p>
    <w:p w14:paraId="56C06EDE" w14:textId="77777777" w:rsidR="00176715" w:rsidRPr="00176715" w:rsidRDefault="00176715" w:rsidP="00176715">
      <w:r w:rsidRPr="00176715">
        <w:t>Combination formula</w:t>
      </w:r>
    </w:p>
    <w:p w14:paraId="2F6A1BC2" w14:textId="76A01D65" w:rsidR="00176715" w:rsidRPr="00176715" w:rsidRDefault="00176715" w:rsidP="00176715">
      <w:r w:rsidRPr="00176715">
        <w:lastRenderedPageBreak/>
        <w:drawing>
          <wp:inline distT="0" distB="0" distL="0" distR="0" wp14:anchorId="7B301E0F" wp14:editId="231EFB6C">
            <wp:extent cx="1609725" cy="352425"/>
            <wp:effectExtent l="0" t="0" r="9525" b="9525"/>
            <wp:docPr id="514293208" name="Picture 3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14:paraId="14B7A48A" w14:textId="77777777" w:rsidR="00176715" w:rsidRPr="00176715" w:rsidRDefault="00176715" w:rsidP="00176715">
      <w:r w:rsidRPr="00176715">
        <w:t>General law of addition</w:t>
      </w:r>
    </w:p>
    <w:p w14:paraId="64300B69" w14:textId="64FDDE8D" w:rsidR="00176715" w:rsidRPr="00176715" w:rsidRDefault="00176715" w:rsidP="00176715">
      <w:r w:rsidRPr="00176715">
        <w:drawing>
          <wp:inline distT="0" distB="0" distL="0" distR="0" wp14:anchorId="7FFE1E4E" wp14:editId="72028038">
            <wp:extent cx="2190750" cy="133350"/>
            <wp:effectExtent l="0" t="0" r="0" b="0"/>
            <wp:docPr id="42721308" name="Picture 3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90750" cy="133350"/>
                    </a:xfrm>
                    <a:prstGeom prst="rect">
                      <a:avLst/>
                    </a:prstGeom>
                    <a:noFill/>
                    <a:ln>
                      <a:noFill/>
                    </a:ln>
                  </pic:spPr>
                </pic:pic>
              </a:graphicData>
            </a:graphic>
          </wp:inline>
        </w:drawing>
      </w:r>
    </w:p>
    <w:p w14:paraId="2232ADB6" w14:textId="77777777" w:rsidR="00176715" w:rsidRPr="00176715" w:rsidRDefault="00176715" w:rsidP="00176715">
      <w:r w:rsidRPr="00176715">
        <w:t>Special law of addition</w:t>
      </w:r>
    </w:p>
    <w:p w14:paraId="0D3EEE8B" w14:textId="5B4A0ECC" w:rsidR="00176715" w:rsidRPr="00176715" w:rsidRDefault="00176715" w:rsidP="00176715">
      <w:r w:rsidRPr="00176715">
        <w:drawing>
          <wp:inline distT="0" distB="0" distL="0" distR="0" wp14:anchorId="52DD9616" wp14:editId="64A9A5C9">
            <wp:extent cx="1485900" cy="133350"/>
            <wp:effectExtent l="0" t="0" r="0" b="0"/>
            <wp:docPr id="263269114" name="Picture 3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485900" cy="133350"/>
                    </a:xfrm>
                    <a:prstGeom prst="rect">
                      <a:avLst/>
                    </a:prstGeom>
                    <a:noFill/>
                    <a:ln>
                      <a:noFill/>
                    </a:ln>
                  </pic:spPr>
                </pic:pic>
              </a:graphicData>
            </a:graphic>
          </wp:inline>
        </w:drawing>
      </w:r>
    </w:p>
    <w:p w14:paraId="425212A7" w14:textId="77777777" w:rsidR="00176715" w:rsidRPr="00176715" w:rsidRDefault="00176715" w:rsidP="00176715">
      <w:r w:rsidRPr="00176715">
        <w:t>General law of multiplication</w:t>
      </w:r>
    </w:p>
    <w:p w14:paraId="61A2676F" w14:textId="0C7D05BB" w:rsidR="00176715" w:rsidRPr="00176715" w:rsidRDefault="00176715" w:rsidP="00176715">
      <w:r w:rsidRPr="00176715">
        <w:drawing>
          <wp:inline distT="0" distB="0" distL="0" distR="0" wp14:anchorId="19D3BEA8" wp14:editId="1A3F611B">
            <wp:extent cx="2571750" cy="133350"/>
            <wp:effectExtent l="0" t="0" r="0" b="0"/>
            <wp:docPr id="595663053" name="Picture 3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imag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71750" cy="133350"/>
                    </a:xfrm>
                    <a:prstGeom prst="rect">
                      <a:avLst/>
                    </a:prstGeom>
                    <a:noFill/>
                    <a:ln>
                      <a:noFill/>
                    </a:ln>
                  </pic:spPr>
                </pic:pic>
              </a:graphicData>
            </a:graphic>
          </wp:inline>
        </w:drawing>
      </w:r>
    </w:p>
    <w:p w14:paraId="2E66F434" w14:textId="77777777" w:rsidR="00176715" w:rsidRPr="00176715" w:rsidRDefault="00176715" w:rsidP="00176715">
      <w:r w:rsidRPr="00176715">
        <w:t>Special law of multiplication</w:t>
      </w:r>
    </w:p>
    <w:p w14:paraId="3EB3316D" w14:textId="2523A089" w:rsidR="00176715" w:rsidRPr="00176715" w:rsidRDefault="00176715" w:rsidP="00176715">
      <w:r w:rsidRPr="00176715">
        <w:drawing>
          <wp:inline distT="0" distB="0" distL="0" distR="0" wp14:anchorId="6B4605C0" wp14:editId="6102026B">
            <wp:extent cx="1409700" cy="133350"/>
            <wp:effectExtent l="0" t="0" r="0" b="0"/>
            <wp:docPr id="237286199" name="Picture 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imag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409700" cy="133350"/>
                    </a:xfrm>
                    <a:prstGeom prst="rect">
                      <a:avLst/>
                    </a:prstGeom>
                    <a:noFill/>
                    <a:ln>
                      <a:noFill/>
                    </a:ln>
                  </pic:spPr>
                </pic:pic>
              </a:graphicData>
            </a:graphic>
          </wp:inline>
        </w:drawing>
      </w:r>
    </w:p>
    <w:p w14:paraId="7B7C07D3" w14:textId="77777777" w:rsidR="00176715" w:rsidRPr="00176715" w:rsidRDefault="00176715" w:rsidP="00176715">
      <w:r w:rsidRPr="00176715">
        <w:t>Law of conditional probability</w:t>
      </w:r>
    </w:p>
    <w:p w14:paraId="604512B3" w14:textId="30BC25A5" w:rsidR="00176715" w:rsidRPr="00176715" w:rsidRDefault="00176715" w:rsidP="00176715">
      <w:r w:rsidRPr="00176715">
        <w:drawing>
          <wp:inline distT="0" distB="0" distL="0" distR="0" wp14:anchorId="785784F7" wp14:editId="6086DC3E">
            <wp:extent cx="2305050" cy="342900"/>
            <wp:effectExtent l="0" t="0" r="0" b="0"/>
            <wp:docPr id="2109579295" name="Picture 3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imag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05050" cy="342900"/>
                    </a:xfrm>
                    <a:prstGeom prst="rect">
                      <a:avLst/>
                    </a:prstGeom>
                    <a:noFill/>
                    <a:ln>
                      <a:noFill/>
                    </a:ln>
                  </pic:spPr>
                </pic:pic>
              </a:graphicData>
            </a:graphic>
          </wp:inline>
        </w:drawing>
      </w:r>
    </w:p>
    <w:p w14:paraId="54EB5057" w14:textId="77777777" w:rsidR="00176715" w:rsidRPr="00176715" w:rsidRDefault="00176715" w:rsidP="00176715">
      <w:r w:rsidRPr="00176715">
        <w:t>Bayes' rule</w:t>
      </w:r>
    </w:p>
    <w:p w14:paraId="62760859" w14:textId="43849C7A" w:rsidR="00176715" w:rsidRPr="00176715" w:rsidRDefault="00176715" w:rsidP="00176715">
      <w:r w:rsidRPr="00176715">
        <w:drawing>
          <wp:inline distT="0" distB="0" distL="0" distR="0" wp14:anchorId="5094FF6D" wp14:editId="172D64E6">
            <wp:extent cx="3495675" cy="314325"/>
            <wp:effectExtent l="0" t="0" r="9525" b="9525"/>
            <wp:docPr id="1148829069" name="Picture 3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imag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495675" cy="314325"/>
                    </a:xfrm>
                    <a:prstGeom prst="rect">
                      <a:avLst/>
                    </a:prstGeom>
                    <a:noFill/>
                    <a:ln>
                      <a:noFill/>
                    </a:ln>
                  </pic:spPr>
                </pic:pic>
              </a:graphicData>
            </a:graphic>
          </wp:inline>
        </w:drawing>
      </w:r>
    </w:p>
    <w:p w14:paraId="652B2A01" w14:textId="77777777" w:rsidR="00176715" w:rsidRPr="00176715" w:rsidRDefault="00176715" w:rsidP="00176715">
      <w:pPr>
        <w:rPr>
          <w:b/>
          <w:bCs/>
        </w:rPr>
      </w:pPr>
      <w:r w:rsidRPr="00176715">
        <w:rPr>
          <w:b/>
          <w:bCs/>
        </w:rPr>
        <w:t>SUPPLEMENTARY PROBLEMS</w:t>
      </w:r>
    </w:p>
    <w:p w14:paraId="43F742E0" w14:textId="77777777" w:rsidR="00176715" w:rsidRPr="00176715" w:rsidRDefault="00176715" w:rsidP="00176715">
      <w:pPr>
        <w:rPr>
          <w:b/>
          <w:bCs/>
        </w:rPr>
      </w:pPr>
      <w:r w:rsidRPr="00176715">
        <w:rPr>
          <w:b/>
          <w:bCs/>
        </w:rPr>
        <w:t>CALCULATING THE STATISTICS</w:t>
      </w:r>
    </w:p>
    <w:p w14:paraId="7FCD7565" w14:textId="77777777" w:rsidR="00176715" w:rsidRPr="00176715" w:rsidRDefault="00176715" w:rsidP="00176715">
      <w:pPr>
        <w:numPr>
          <w:ilvl w:val="0"/>
          <w:numId w:val="213"/>
        </w:numPr>
      </w:pPr>
      <w:r w:rsidRPr="00176715">
        <w:rPr>
          <w:b/>
          <w:bCs/>
        </w:rPr>
        <w:t>4.35</w:t>
      </w:r>
      <w:r w:rsidRPr="00176715">
        <w:t>Use the values in the cross-tabulation table to solve the equations given.</w:t>
      </w:r>
    </w:p>
    <w:p w14:paraId="081DA4B9" w14:textId="5E4DD03A" w:rsidR="00176715" w:rsidRPr="00176715" w:rsidRDefault="00176715" w:rsidP="00176715">
      <w:r w:rsidRPr="00176715">
        <w:drawing>
          <wp:inline distT="0" distB="0" distL="0" distR="0" wp14:anchorId="7F17D0A3" wp14:editId="586CBAF9">
            <wp:extent cx="1466850" cy="1228725"/>
            <wp:effectExtent l="0" t="0" r="0" b="9525"/>
            <wp:docPr id="1769392493" name="Picture 3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66850" cy="1228725"/>
                    </a:xfrm>
                    <a:prstGeom prst="rect">
                      <a:avLst/>
                    </a:prstGeom>
                    <a:noFill/>
                    <a:ln>
                      <a:noFill/>
                    </a:ln>
                  </pic:spPr>
                </pic:pic>
              </a:graphicData>
            </a:graphic>
          </wp:inline>
        </w:drawing>
      </w:r>
    </w:p>
    <w:p w14:paraId="7444F896" w14:textId="77777777" w:rsidR="00176715" w:rsidRPr="00176715" w:rsidRDefault="00176715" w:rsidP="00176715">
      <w:pPr>
        <w:numPr>
          <w:ilvl w:val="1"/>
          <w:numId w:val="214"/>
        </w:numPr>
      </w:pPr>
      <w:r w:rsidRPr="00176715">
        <w:rPr>
          <w:i/>
          <w:iCs/>
        </w:rPr>
        <w:t>P</w:t>
      </w:r>
      <w:r w:rsidRPr="00176715">
        <w:t>(E) =_____</w:t>
      </w:r>
    </w:p>
    <w:p w14:paraId="15019937" w14:textId="77777777" w:rsidR="00176715" w:rsidRPr="00176715" w:rsidRDefault="00176715" w:rsidP="00176715">
      <w:pPr>
        <w:numPr>
          <w:ilvl w:val="1"/>
          <w:numId w:val="215"/>
        </w:numPr>
      </w:pPr>
      <w:r w:rsidRPr="00176715">
        <w:rPr>
          <w:i/>
          <w:iCs/>
        </w:rPr>
        <w:t>P</w:t>
      </w:r>
      <w:r w:rsidRPr="00176715">
        <w:t>(B</w:t>
      </w:r>
      <w:r w:rsidRPr="00176715">
        <w:rPr>
          <w:rFonts w:ascii="Cambria Math" w:hAnsi="Cambria Math" w:cs="Cambria Math"/>
        </w:rPr>
        <w:t>∪</w:t>
      </w:r>
      <w:r w:rsidRPr="00176715">
        <w:t>D) =_____</w:t>
      </w:r>
    </w:p>
    <w:p w14:paraId="795F9D3B" w14:textId="77777777" w:rsidR="00176715" w:rsidRPr="00176715" w:rsidRDefault="00176715" w:rsidP="00176715">
      <w:pPr>
        <w:numPr>
          <w:ilvl w:val="1"/>
          <w:numId w:val="216"/>
        </w:numPr>
      </w:pPr>
      <w:r w:rsidRPr="00176715">
        <w:rPr>
          <w:i/>
          <w:iCs/>
        </w:rPr>
        <w:t>P</w:t>
      </w:r>
      <w:r w:rsidRPr="00176715">
        <w:t>(A∩E) =_____</w:t>
      </w:r>
    </w:p>
    <w:p w14:paraId="641FE0DC" w14:textId="77777777" w:rsidR="00176715" w:rsidRPr="00176715" w:rsidRDefault="00176715" w:rsidP="00176715">
      <w:pPr>
        <w:numPr>
          <w:ilvl w:val="1"/>
          <w:numId w:val="217"/>
        </w:numPr>
      </w:pPr>
      <w:r w:rsidRPr="00176715">
        <w:rPr>
          <w:i/>
          <w:iCs/>
        </w:rPr>
        <w:t>P</w:t>
      </w:r>
      <w:r w:rsidRPr="00176715">
        <w:t>(B|E) =_____</w:t>
      </w:r>
    </w:p>
    <w:p w14:paraId="36023EA6" w14:textId="77777777" w:rsidR="00176715" w:rsidRPr="00176715" w:rsidRDefault="00176715" w:rsidP="00176715">
      <w:pPr>
        <w:numPr>
          <w:ilvl w:val="1"/>
          <w:numId w:val="218"/>
        </w:numPr>
      </w:pPr>
      <w:r w:rsidRPr="00176715">
        <w:rPr>
          <w:i/>
          <w:iCs/>
        </w:rPr>
        <w:lastRenderedPageBreak/>
        <w:t>P</w:t>
      </w:r>
      <w:r w:rsidRPr="00176715">
        <w:t>(A</w:t>
      </w:r>
      <w:r w:rsidRPr="00176715">
        <w:rPr>
          <w:rFonts w:ascii="Cambria Math" w:hAnsi="Cambria Math" w:cs="Cambria Math"/>
        </w:rPr>
        <w:t>∪</w:t>
      </w:r>
      <w:r w:rsidRPr="00176715">
        <w:t>B) =_____</w:t>
      </w:r>
    </w:p>
    <w:p w14:paraId="0F2A4145" w14:textId="77777777" w:rsidR="00176715" w:rsidRPr="00176715" w:rsidRDefault="00176715" w:rsidP="00176715">
      <w:pPr>
        <w:numPr>
          <w:ilvl w:val="1"/>
          <w:numId w:val="219"/>
        </w:numPr>
      </w:pPr>
      <w:r w:rsidRPr="00176715">
        <w:rPr>
          <w:i/>
          <w:iCs/>
        </w:rPr>
        <w:t>P</w:t>
      </w:r>
      <w:r w:rsidRPr="00176715">
        <w:t>(B∩C) =_____</w:t>
      </w:r>
    </w:p>
    <w:p w14:paraId="6316BB2C" w14:textId="77777777" w:rsidR="00176715" w:rsidRPr="00176715" w:rsidRDefault="00176715" w:rsidP="00176715">
      <w:pPr>
        <w:numPr>
          <w:ilvl w:val="1"/>
          <w:numId w:val="220"/>
        </w:numPr>
      </w:pPr>
      <w:r w:rsidRPr="00176715">
        <w:rPr>
          <w:i/>
          <w:iCs/>
        </w:rPr>
        <w:t>P</w:t>
      </w:r>
      <w:r w:rsidRPr="00176715">
        <w:t>(D|C) =_____</w:t>
      </w:r>
    </w:p>
    <w:p w14:paraId="7A176F48" w14:textId="77777777" w:rsidR="00176715" w:rsidRPr="00176715" w:rsidRDefault="00176715" w:rsidP="00176715">
      <w:pPr>
        <w:numPr>
          <w:ilvl w:val="1"/>
          <w:numId w:val="221"/>
        </w:numPr>
      </w:pPr>
      <w:r w:rsidRPr="00176715">
        <w:rPr>
          <w:i/>
          <w:iCs/>
        </w:rPr>
        <w:t>P</w:t>
      </w:r>
      <w:r w:rsidRPr="00176715">
        <w:t>(A|B) =_____</w:t>
      </w:r>
    </w:p>
    <w:p w14:paraId="7015175D" w14:textId="77777777" w:rsidR="00176715" w:rsidRPr="00176715" w:rsidRDefault="00176715" w:rsidP="00176715">
      <w:pPr>
        <w:numPr>
          <w:ilvl w:val="1"/>
          <w:numId w:val="222"/>
        </w:numPr>
      </w:pPr>
      <w:r w:rsidRPr="00176715">
        <w:t>Are variables 1 and 2 independent? Why or why not?</w:t>
      </w:r>
    </w:p>
    <w:p w14:paraId="742E2E83" w14:textId="77777777" w:rsidR="00176715" w:rsidRPr="00176715" w:rsidRDefault="00176715" w:rsidP="00176715">
      <w:pPr>
        <w:numPr>
          <w:ilvl w:val="0"/>
          <w:numId w:val="213"/>
        </w:numPr>
      </w:pPr>
      <w:r w:rsidRPr="00176715">
        <w:rPr>
          <w:b/>
          <w:bCs/>
        </w:rPr>
        <w:t>4.36</w:t>
      </w:r>
      <w:r w:rsidRPr="00176715">
        <w:t> Use the values in the cross-tabulation table to solve the equations given.</w:t>
      </w:r>
    </w:p>
    <w:p w14:paraId="2ABB4ECD" w14:textId="28254B6B" w:rsidR="00176715" w:rsidRPr="00176715" w:rsidRDefault="00176715" w:rsidP="00176715">
      <w:r w:rsidRPr="00176715">
        <w:drawing>
          <wp:inline distT="0" distB="0" distL="0" distR="0" wp14:anchorId="4FABE776" wp14:editId="2E2DA525">
            <wp:extent cx="1409700" cy="952500"/>
            <wp:effectExtent l="0" t="0" r="0" b="0"/>
            <wp:docPr id="1776610490" name="Picture 3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09700" cy="952500"/>
                    </a:xfrm>
                    <a:prstGeom prst="rect">
                      <a:avLst/>
                    </a:prstGeom>
                    <a:noFill/>
                    <a:ln>
                      <a:noFill/>
                    </a:ln>
                  </pic:spPr>
                </pic:pic>
              </a:graphicData>
            </a:graphic>
          </wp:inline>
        </w:drawing>
      </w:r>
    </w:p>
    <w:p w14:paraId="6ECAE802" w14:textId="77777777" w:rsidR="00176715" w:rsidRPr="00176715" w:rsidRDefault="00176715" w:rsidP="00176715">
      <w:pPr>
        <w:numPr>
          <w:ilvl w:val="1"/>
          <w:numId w:val="223"/>
        </w:numPr>
      </w:pPr>
      <w:r w:rsidRPr="00176715">
        <w:rPr>
          <w:i/>
          <w:iCs/>
        </w:rPr>
        <w:t>P</w:t>
      </w:r>
      <w:r w:rsidRPr="00176715">
        <w:t>(F∩A) =_____</w:t>
      </w:r>
    </w:p>
    <w:p w14:paraId="79339740" w14:textId="77777777" w:rsidR="00176715" w:rsidRPr="00176715" w:rsidRDefault="00176715" w:rsidP="00176715">
      <w:pPr>
        <w:numPr>
          <w:ilvl w:val="1"/>
          <w:numId w:val="224"/>
        </w:numPr>
      </w:pPr>
      <w:r w:rsidRPr="00176715">
        <w:rPr>
          <w:i/>
          <w:iCs/>
        </w:rPr>
        <w:t>P</w:t>
      </w:r>
      <w:r w:rsidRPr="00176715">
        <w:t>(A|B) =_____</w:t>
      </w:r>
    </w:p>
    <w:p w14:paraId="4B3E5C46" w14:textId="77777777" w:rsidR="00176715" w:rsidRPr="00176715" w:rsidRDefault="00176715" w:rsidP="00176715">
      <w:pPr>
        <w:numPr>
          <w:ilvl w:val="1"/>
          <w:numId w:val="225"/>
        </w:numPr>
      </w:pPr>
      <w:r w:rsidRPr="00176715">
        <w:rPr>
          <w:i/>
          <w:iCs/>
        </w:rPr>
        <w:t>P</w:t>
      </w:r>
      <w:r w:rsidRPr="00176715">
        <w:t>(B) =_____</w:t>
      </w:r>
    </w:p>
    <w:p w14:paraId="3266C42B" w14:textId="77777777" w:rsidR="00176715" w:rsidRPr="00176715" w:rsidRDefault="00176715" w:rsidP="00176715">
      <w:pPr>
        <w:numPr>
          <w:ilvl w:val="1"/>
          <w:numId w:val="226"/>
        </w:numPr>
      </w:pPr>
      <w:r w:rsidRPr="00176715">
        <w:rPr>
          <w:i/>
          <w:iCs/>
        </w:rPr>
        <w:t>P</w:t>
      </w:r>
      <w:r w:rsidRPr="00176715">
        <w:t>(E∩F) =_____</w:t>
      </w:r>
    </w:p>
    <w:p w14:paraId="2B807E30" w14:textId="77777777" w:rsidR="00176715" w:rsidRPr="00176715" w:rsidRDefault="00176715" w:rsidP="00176715">
      <w:pPr>
        <w:numPr>
          <w:ilvl w:val="1"/>
          <w:numId w:val="227"/>
        </w:numPr>
      </w:pPr>
      <w:r w:rsidRPr="00176715">
        <w:rPr>
          <w:i/>
          <w:iCs/>
        </w:rPr>
        <w:t>P</w:t>
      </w:r>
      <w:r w:rsidRPr="00176715">
        <w:t>(D|B) =_____</w:t>
      </w:r>
    </w:p>
    <w:p w14:paraId="7B75C5BC" w14:textId="77777777" w:rsidR="00176715" w:rsidRPr="00176715" w:rsidRDefault="00176715" w:rsidP="00176715">
      <w:pPr>
        <w:numPr>
          <w:ilvl w:val="1"/>
          <w:numId w:val="228"/>
        </w:numPr>
      </w:pPr>
      <w:r w:rsidRPr="00176715">
        <w:rPr>
          <w:i/>
          <w:iCs/>
        </w:rPr>
        <w:t>P</w:t>
      </w:r>
      <w:r w:rsidRPr="00176715">
        <w:t>(B|D) =_____</w:t>
      </w:r>
    </w:p>
    <w:p w14:paraId="702FB661" w14:textId="77777777" w:rsidR="00176715" w:rsidRPr="00176715" w:rsidRDefault="00176715" w:rsidP="00176715">
      <w:pPr>
        <w:numPr>
          <w:ilvl w:val="1"/>
          <w:numId w:val="229"/>
        </w:numPr>
      </w:pPr>
      <w:r w:rsidRPr="00176715">
        <w:rPr>
          <w:i/>
          <w:iCs/>
        </w:rPr>
        <w:t>P</w:t>
      </w:r>
      <w:r w:rsidRPr="00176715">
        <w:t>(D</w:t>
      </w:r>
      <w:r w:rsidRPr="00176715">
        <w:rPr>
          <w:rFonts w:ascii="Cambria Math" w:hAnsi="Cambria Math" w:cs="Cambria Math"/>
        </w:rPr>
        <w:t>∪</w:t>
      </w:r>
      <w:r w:rsidRPr="00176715">
        <w:t>C) =_____</w:t>
      </w:r>
    </w:p>
    <w:p w14:paraId="71749575" w14:textId="77777777" w:rsidR="00176715" w:rsidRPr="00176715" w:rsidRDefault="00176715" w:rsidP="00176715">
      <w:pPr>
        <w:numPr>
          <w:ilvl w:val="1"/>
          <w:numId w:val="230"/>
        </w:numPr>
      </w:pPr>
      <w:r w:rsidRPr="00176715">
        <w:rPr>
          <w:i/>
          <w:iCs/>
        </w:rPr>
        <w:t>P</w:t>
      </w:r>
      <w:r w:rsidRPr="00176715">
        <w:t>(F) =_____</w:t>
      </w:r>
    </w:p>
    <w:p w14:paraId="20968AD7" w14:textId="77777777" w:rsidR="00176715" w:rsidRPr="00176715" w:rsidRDefault="00176715" w:rsidP="00176715">
      <w:pPr>
        <w:numPr>
          <w:ilvl w:val="0"/>
          <w:numId w:val="213"/>
        </w:numPr>
      </w:pPr>
      <w:r w:rsidRPr="00176715">
        <w:rPr>
          <w:b/>
          <w:bCs/>
        </w:rPr>
        <w:t>4.37</w:t>
      </w:r>
      <w:r w:rsidRPr="00176715">
        <w:t> The following joint probability table contains a breakdown on the age and gender of U.S. physicians in a recent year, as reported by the American Medical Association.</w:t>
      </w:r>
    </w:p>
    <w:p w14:paraId="4A590BC8" w14:textId="545DE029" w:rsidR="00176715" w:rsidRPr="00176715" w:rsidRDefault="00176715" w:rsidP="00176715">
      <w:r w:rsidRPr="00176715">
        <w:drawing>
          <wp:inline distT="0" distB="0" distL="0" distR="0" wp14:anchorId="10DB8997" wp14:editId="2E88E249">
            <wp:extent cx="3486150" cy="1381125"/>
            <wp:effectExtent l="0" t="0" r="0" b="9525"/>
            <wp:docPr id="695950114" name="Picture 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im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486150" cy="1381125"/>
                    </a:xfrm>
                    <a:prstGeom prst="rect">
                      <a:avLst/>
                    </a:prstGeom>
                    <a:noFill/>
                    <a:ln>
                      <a:noFill/>
                    </a:ln>
                  </pic:spPr>
                </pic:pic>
              </a:graphicData>
            </a:graphic>
          </wp:inline>
        </w:drawing>
      </w:r>
    </w:p>
    <w:p w14:paraId="5525E1E7" w14:textId="77777777" w:rsidR="00176715" w:rsidRPr="00176715" w:rsidRDefault="00176715" w:rsidP="00176715">
      <w:pPr>
        <w:numPr>
          <w:ilvl w:val="1"/>
          <w:numId w:val="231"/>
        </w:numPr>
      </w:pPr>
      <w:r w:rsidRPr="00176715">
        <w:t>What is the probability that one randomly selected physician is 35–44 years old?</w:t>
      </w:r>
    </w:p>
    <w:p w14:paraId="29584A7D" w14:textId="77777777" w:rsidR="00176715" w:rsidRPr="00176715" w:rsidRDefault="00176715" w:rsidP="00176715">
      <w:pPr>
        <w:numPr>
          <w:ilvl w:val="1"/>
          <w:numId w:val="232"/>
        </w:numPr>
      </w:pPr>
      <w:r w:rsidRPr="00176715">
        <w:lastRenderedPageBreak/>
        <w:t>What is the probability that one randomly selected physician is both a woman and 45–54 years old?</w:t>
      </w:r>
    </w:p>
    <w:p w14:paraId="3B2E62A5" w14:textId="77777777" w:rsidR="00176715" w:rsidRPr="00176715" w:rsidRDefault="00176715" w:rsidP="00176715">
      <w:pPr>
        <w:numPr>
          <w:ilvl w:val="1"/>
          <w:numId w:val="233"/>
        </w:numPr>
      </w:pPr>
      <w:r w:rsidRPr="00176715">
        <w:t>What is the probability that one randomly selected physician is a man or is 35–44 years old?</w:t>
      </w:r>
    </w:p>
    <w:p w14:paraId="7D8B277C" w14:textId="77777777" w:rsidR="00176715" w:rsidRPr="00176715" w:rsidRDefault="00176715" w:rsidP="00176715">
      <w:pPr>
        <w:numPr>
          <w:ilvl w:val="1"/>
          <w:numId w:val="234"/>
        </w:numPr>
      </w:pPr>
      <w:r w:rsidRPr="00176715">
        <w:t>What is the probability that one randomly selected physician is less than 35 years old or 55–64 years old?</w:t>
      </w:r>
    </w:p>
    <w:p w14:paraId="5E76AE31" w14:textId="77777777" w:rsidR="00176715" w:rsidRPr="00176715" w:rsidRDefault="00176715" w:rsidP="00176715">
      <w:pPr>
        <w:numPr>
          <w:ilvl w:val="1"/>
          <w:numId w:val="235"/>
        </w:numPr>
      </w:pPr>
      <w:r w:rsidRPr="00176715">
        <w:t>What is the probability that one randomly selected physician is a woman if she is 45–54 years old?</w:t>
      </w:r>
    </w:p>
    <w:p w14:paraId="0A05683E" w14:textId="77777777" w:rsidR="00176715" w:rsidRPr="00176715" w:rsidRDefault="00176715" w:rsidP="00176715">
      <w:pPr>
        <w:numPr>
          <w:ilvl w:val="1"/>
          <w:numId w:val="236"/>
        </w:numPr>
      </w:pPr>
      <w:r w:rsidRPr="00176715">
        <w:t>What is the probability that a randomly selected physician is neither a woman nor 55–64 years old?</w:t>
      </w:r>
    </w:p>
    <w:p w14:paraId="0C7CCF38" w14:textId="77777777" w:rsidR="00176715" w:rsidRPr="00176715" w:rsidRDefault="00176715" w:rsidP="00176715">
      <w:pPr>
        <w:rPr>
          <w:b/>
          <w:bCs/>
        </w:rPr>
      </w:pPr>
      <w:r w:rsidRPr="00176715">
        <w:rPr>
          <w:b/>
          <w:bCs/>
        </w:rPr>
        <w:t>TESTING YOUR UNDERSTANDING</w:t>
      </w:r>
    </w:p>
    <w:p w14:paraId="2B264FC4" w14:textId="77777777" w:rsidR="00176715" w:rsidRPr="00176715" w:rsidRDefault="00176715" w:rsidP="00176715">
      <w:pPr>
        <w:numPr>
          <w:ilvl w:val="0"/>
          <w:numId w:val="237"/>
        </w:numPr>
      </w:pPr>
      <w:r w:rsidRPr="00176715">
        <w:rPr>
          <w:b/>
          <w:bCs/>
        </w:rPr>
        <w:t>4.38</w:t>
      </w:r>
      <w:r w:rsidRPr="00176715">
        <w:t> Purchasing Survey asked purchasing professionals what sales traits impressed them most in a sales representative. Seventy-eight percent selected “thoroughness.” Forty percent responded “knowledge of your own product.” The purchasing professionals were allowed to list more than one trait. Suppose 27% of the purchasing professionals listed both “thoroughness” and “knowledge of your own product” as sales traits that impressed them most. A purchasing professional is randomly sampled.</w:t>
      </w:r>
    </w:p>
    <w:p w14:paraId="77CEE36C" w14:textId="77777777" w:rsidR="00176715" w:rsidRPr="00176715" w:rsidRDefault="00176715" w:rsidP="00176715">
      <w:pPr>
        <w:numPr>
          <w:ilvl w:val="1"/>
          <w:numId w:val="238"/>
        </w:numPr>
      </w:pPr>
      <w:r w:rsidRPr="00176715">
        <w:t>What is the probability that the professional selected “thoroughness” or “knowledge of your own product”?</w:t>
      </w:r>
    </w:p>
    <w:p w14:paraId="56F7A28A" w14:textId="77777777" w:rsidR="00176715" w:rsidRPr="00176715" w:rsidRDefault="00176715" w:rsidP="00176715">
      <w:pPr>
        <w:numPr>
          <w:ilvl w:val="1"/>
          <w:numId w:val="239"/>
        </w:numPr>
      </w:pPr>
      <w:r w:rsidRPr="00176715">
        <w:t>What is the probability that the professional selected neither “thoroughness” nor “knowledge of your own product”?</w:t>
      </w:r>
    </w:p>
    <w:p w14:paraId="75236F28" w14:textId="77777777" w:rsidR="00176715" w:rsidRPr="00176715" w:rsidRDefault="00176715" w:rsidP="00176715">
      <w:pPr>
        <w:numPr>
          <w:ilvl w:val="1"/>
          <w:numId w:val="240"/>
        </w:numPr>
      </w:pPr>
      <w:r w:rsidRPr="00176715">
        <w:t>If it is known that the professional selected “thoroughness,” what is the probability that the professional selected “knowledge of your own product”?</w:t>
      </w:r>
    </w:p>
    <w:p w14:paraId="6B6C485D" w14:textId="77777777" w:rsidR="00176715" w:rsidRPr="00176715" w:rsidRDefault="00176715" w:rsidP="00176715">
      <w:pPr>
        <w:numPr>
          <w:ilvl w:val="1"/>
          <w:numId w:val="241"/>
        </w:numPr>
      </w:pPr>
      <w:r w:rsidRPr="00176715">
        <w:t>What is the probability that the professional did not select “thoroughness” and did select “knowledge of your own product”?</w:t>
      </w:r>
    </w:p>
    <w:p w14:paraId="34211B49" w14:textId="77777777" w:rsidR="00176715" w:rsidRPr="00176715" w:rsidRDefault="00176715" w:rsidP="00176715">
      <w:pPr>
        <w:numPr>
          <w:ilvl w:val="0"/>
          <w:numId w:val="237"/>
        </w:numPr>
      </w:pPr>
      <w:r w:rsidRPr="00176715">
        <w:rPr>
          <w:b/>
          <w:bCs/>
        </w:rPr>
        <w:t>4.39</w:t>
      </w:r>
      <w:r w:rsidRPr="00176715">
        <w:t> The U.S. Bureau of Labor Statistics publishes data on the benefits offered by small companies to their employees. Only 42% offer retirement plans while 61% offer life insurance. Suppose 33% offer both retirement plans and life insurance as benefits. If a small company is randomly selected, determine the following probabilties:</w:t>
      </w:r>
    </w:p>
    <w:p w14:paraId="752090F7" w14:textId="77777777" w:rsidR="00176715" w:rsidRPr="00176715" w:rsidRDefault="00176715" w:rsidP="00176715">
      <w:pPr>
        <w:numPr>
          <w:ilvl w:val="1"/>
          <w:numId w:val="242"/>
        </w:numPr>
      </w:pPr>
      <w:r w:rsidRPr="00176715">
        <w:t>The company offers a retirement plan given that they offer life insurance.</w:t>
      </w:r>
    </w:p>
    <w:p w14:paraId="7D663E93" w14:textId="77777777" w:rsidR="00176715" w:rsidRPr="00176715" w:rsidRDefault="00176715" w:rsidP="00176715">
      <w:pPr>
        <w:numPr>
          <w:ilvl w:val="1"/>
          <w:numId w:val="243"/>
        </w:numPr>
      </w:pPr>
      <w:r w:rsidRPr="00176715">
        <w:lastRenderedPageBreak/>
        <w:t>The company offers life insurance given that they offer a retirement plan.</w:t>
      </w:r>
    </w:p>
    <w:p w14:paraId="567B8E81" w14:textId="77777777" w:rsidR="00176715" w:rsidRPr="00176715" w:rsidRDefault="00176715" w:rsidP="00176715">
      <w:pPr>
        <w:numPr>
          <w:ilvl w:val="1"/>
          <w:numId w:val="244"/>
        </w:numPr>
      </w:pPr>
      <w:r w:rsidRPr="00176715">
        <w:t>The company offers life insurance or a retirement plan.</w:t>
      </w:r>
    </w:p>
    <w:p w14:paraId="5D16C381" w14:textId="77777777" w:rsidR="00176715" w:rsidRPr="00176715" w:rsidRDefault="00176715" w:rsidP="00176715">
      <w:pPr>
        <w:numPr>
          <w:ilvl w:val="1"/>
          <w:numId w:val="245"/>
        </w:numPr>
      </w:pPr>
      <w:r w:rsidRPr="00176715">
        <w:t>The company offers a retirement plan and does not offer life insurance.</w:t>
      </w:r>
    </w:p>
    <w:p w14:paraId="4D570122" w14:textId="77777777" w:rsidR="00176715" w:rsidRPr="00176715" w:rsidRDefault="00176715" w:rsidP="00176715">
      <w:pPr>
        <w:numPr>
          <w:ilvl w:val="1"/>
          <w:numId w:val="246"/>
        </w:numPr>
      </w:pPr>
      <w:r w:rsidRPr="00176715">
        <w:t>The company does not offer life insurance if it is known that they offer a retirement plan.</w:t>
      </w:r>
    </w:p>
    <w:p w14:paraId="1DD343F4" w14:textId="77777777" w:rsidR="00176715" w:rsidRPr="00176715" w:rsidRDefault="00176715" w:rsidP="00176715">
      <w:pPr>
        <w:numPr>
          <w:ilvl w:val="0"/>
          <w:numId w:val="237"/>
        </w:numPr>
      </w:pPr>
      <w:r w:rsidRPr="00176715">
        <w:rPr>
          <w:b/>
          <w:bCs/>
        </w:rPr>
        <w:t>4.40</w:t>
      </w:r>
      <w:r w:rsidRPr="00176715">
        <w:t> An Adweek Media/Harris Poll revealed that 44% of U.S. adults in the 18–34 years category think that “Made in America” ads boost sales. A different Harris Interactive poll showed that 78% of U.S. adults in the 18–34 years category use social media online. Suppose that 85% of U.S. adults in the 18–34 years category think that “Made in America” ads boost sales or use social media online. If a U.S. adult in the 18–34 years category is randomly selected,</w:t>
      </w:r>
    </w:p>
    <w:p w14:paraId="4CE2AFDF" w14:textId="77777777" w:rsidR="00176715" w:rsidRPr="00176715" w:rsidRDefault="00176715" w:rsidP="00176715">
      <w:pPr>
        <w:numPr>
          <w:ilvl w:val="1"/>
          <w:numId w:val="247"/>
        </w:numPr>
      </w:pPr>
      <w:r w:rsidRPr="00176715">
        <w:t>What is the probability that the person thinks that “Made in America” ads boost sales and uses social media online?</w:t>
      </w:r>
    </w:p>
    <w:p w14:paraId="2F81DBC0" w14:textId="77777777" w:rsidR="00176715" w:rsidRPr="00176715" w:rsidRDefault="00176715" w:rsidP="00176715">
      <w:pPr>
        <w:numPr>
          <w:ilvl w:val="1"/>
          <w:numId w:val="248"/>
        </w:numPr>
      </w:pPr>
      <w:r w:rsidRPr="00176715">
        <w:t>What is the probability that the person neither thinks that “Made in America” ads boost sales nor uses social media online?</w:t>
      </w:r>
    </w:p>
    <w:p w14:paraId="23D81125" w14:textId="77777777" w:rsidR="00176715" w:rsidRPr="00176715" w:rsidRDefault="00176715" w:rsidP="00176715">
      <w:pPr>
        <w:numPr>
          <w:ilvl w:val="1"/>
          <w:numId w:val="249"/>
        </w:numPr>
      </w:pPr>
      <w:r w:rsidRPr="00176715">
        <w:t>What is the probability that the person thinks that “Made in America” ads boost sales and does not use social media online?</w:t>
      </w:r>
    </w:p>
    <w:p w14:paraId="33167B5A" w14:textId="77777777" w:rsidR="00176715" w:rsidRPr="00176715" w:rsidRDefault="00176715" w:rsidP="00176715">
      <w:pPr>
        <w:numPr>
          <w:ilvl w:val="1"/>
          <w:numId w:val="250"/>
        </w:numPr>
      </w:pPr>
      <w:r w:rsidRPr="00176715">
        <w:t>What is the probability that the person thinks that “Made in America” ads boost sales given that the person does not use social media online?</w:t>
      </w:r>
    </w:p>
    <w:p w14:paraId="00870D68" w14:textId="77777777" w:rsidR="00176715" w:rsidRPr="00176715" w:rsidRDefault="00176715" w:rsidP="00176715">
      <w:pPr>
        <w:numPr>
          <w:ilvl w:val="1"/>
          <w:numId w:val="251"/>
        </w:numPr>
      </w:pPr>
      <w:r w:rsidRPr="00176715">
        <w:t>What is the probability that the person either does not think that “Made in America” ads boost sales or does use social media online?</w:t>
      </w:r>
    </w:p>
    <w:p w14:paraId="5819FCDC" w14:textId="77777777" w:rsidR="00176715" w:rsidRPr="00176715" w:rsidRDefault="00176715" w:rsidP="00176715">
      <w:pPr>
        <w:numPr>
          <w:ilvl w:val="0"/>
          <w:numId w:val="237"/>
        </w:numPr>
      </w:pPr>
      <w:r w:rsidRPr="00176715">
        <w:rPr>
          <w:b/>
          <w:bCs/>
        </w:rPr>
        <w:t>4.41</w:t>
      </w:r>
      <w:r w:rsidRPr="00176715">
        <w:t> In a certain city, 30% of the families have a MasterCard, 20% have an American Express card, and 25% have a Visa card. Eight percent of the families have both a MasterCard and an American Express card. Twelve percent have both a Visa card and a MasterCard. Six percent have both an American Express card and a Visa card.</w:t>
      </w:r>
    </w:p>
    <w:p w14:paraId="780678F5" w14:textId="77777777" w:rsidR="00176715" w:rsidRPr="00176715" w:rsidRDefault="00176715" w:rsidP="00176715">
      <w:pPr>
        <w:numPr>
          <w:ilvl w:val="1"/>
          <w:numId w:val="252"/>
        </w:numPr>
      </w:pPr>
      <w:r w:rsidRPr="00176715">
        <w:t>What is the probability of selecting a family that has either a Visa card or an American Express card?</w:t>
      </w:r>
    </w:p>
    <w:p w14:paraId="2B5B5008" w14:textId="77777777" w:rsidR="00176715" w:rsidRPr="00176715" w:rsidRDefault="00176715" w:rsidP="00176715">
      <w:pPr>
        <w:numPr>
          <w:ilvl w:val="1"/>
          <w:numId w:val="253"/>
        </w:numPr>
      </w:pPr>
      <w:r w:rsidRPr="00176715">
        <w:t>If a family has a MasterCard, what is the probability that it has a Visa card?</w:t>
      </w:r>
    </w:p>
    <w:p w14:paraId="691A14A7" w14:textId="77777777" w:rsidR="00176715" w:rsidRPr="00176715" w:rsidRDefault="00176715" w:rsidP="00176715">
      <w:pPr>
        <w:numPr>
          <w:ilvl w:val="1"/>
          <w:numId w:val="254"/>
        </w:numPr>
      </w:pPr>
      <w:r w:rsidRPr="00176715">
        <w:t>If a family has a Visa card, what is the probability that it has a MasterCard?</w:t>
      </w:r>
    </w:p>
    <w:p w14:paraId="28972B07" w14:textId="77777777" w:rsidR="00176715" w:rsidRPr="00176715" w:rsidRDefault="00176715" w:rsidP="00176715">
      <w:pPr>
        <w:numPr>
          <w:ilvl w:val="1"/>
          <w:numId w:val="255"/>
        </w:numPr>
      </w:pPr>
      <w:r w:rsidRPr="00176715">
        <w:t>Is possession of a Visa card independent of possession of a MasterCard? Why or why not?</w:t>
      </w:r>
    </w:p>
    <w:p w14:paraId="4A5A75A6" w14:textId="77777777" w:rsidR="00176715" w:rsidRPr="00176715" w:rsidRDefault="00176715" w:rsidP="00176715">
      <w:pPr>
        <w:numPr>
          <w:ilvl w:val="1"/>
          <w:numId w:val="256"/>
        </w:numPr>
      </w:pPr>
      <w:r w:rsidRPr="00176715">
        <w:lastRenderedPageBreak/>
        <w:t>Is possession of an American Express card mutually exclusive of possession of a Visa card?</w:t>
      </w:r>
    </w:p>
    <w:p w14:paraId="0B602D6F" w14:textId="77777777" w:rsidR="00176715" w:rsidRPr="00176715" w:rsidRDefault="00176715" w:rsidP="00176715">
      <w:pPr>
        <w:numPr>
          <w:ilvl w:val="0"/>
          <w:numId w:val="237"/>
        </w:numPr>
      </w:pPr>
      <w:r w:rsidRPr="00176715">
        <w:rPr>
          <w:b/>
          <w:bCs/>
        </w:rPr>
        <w:t>4.42</w:t>
      </w:r>
      <w:r w:rsidRPr="00176715">
        <w:t> A few years ago, a survey commissioned by </w:t>
      </w:r>
      <w:r w:rsidRPr="00176715">
        <w:rPr>
          <w:i/>
          <w:iCs/>
        </w:rPr>
        <w:t>The World Almanac</w:t>
      </w:r>
      <w:r w:rsidRPr="00176715">
        <w:t> and </w:t>
      </w:r>
      <w:r w:rsidRPr="00176715">
        <w:rPr>
          <w:i/>
          <w:iCs/>
        </w:rPr>
        <w:t>Maturity News</w:t>
      </w:r>
      <w:r w:rsidRPr="00176715">
        <w:t> Service reported that 51% of the respondents did not believe the Social Security system will be secure in 20 years. Of the respondents who were age 45 or older, 70% believed the system will be secure in 20 years. Of the people surveyed, 57% were under age 45. One respondent is selected randomly.</w:t>
      </w:r>
    </w:p>
    <w:p w14:paraId="03BBC3C9" w14:textId="77777777" w:rsidR="00176715" w:rsidRPr="00176715" w:rsidRDefault="00176715" w:rsidP="00176715">
      <w:pPr>
        <w:numPr>
          <w:ilvl w:val="1"/>
          <w:numId w:val="257"/>
        </w:numPr>
      </w:pPr>
      <w:r w:rsidRPr="00176715">
        <w:t>What is the probability that the person is age 45 or older?</w:t>
      </w:r>
    </w:p>
    <w:p w14:paraId="55529BEF" w14:textId="77777777" w:rsidR="00176715" w:rsidRPr="00176715" w:rsidRDefault="00176715" w:rsidP="00176715">
      <w:pPr>
        <w:numPr>
          <w:ilvl w:val="1"/>
          <w:numId w:val="258"/>
        </w:numPr>
      </w:pPr>
      <w:r w:rsidRPr="00176715">
        <w:t>What is the probability that the person is younger than age 45 and believes that the Social Security system will be secure in 20 years?</w:t>
      </w:r>
    </w:p>
    <w:p w14:paraId="5D34F637" w14:textId="77777777" w:rsidR="00176715" w:rsidRPr="00176715" w:rsidRDefault="00176715" w:rsidP="00176715">
      <w:pPr>
        <w:numPr>
          <w:ilvl w:val="1"/>
          <w:numId w:val="259"/>
        </w:numPr>
      </w:pPr>
      <w:r w:rsidRPr="00176715">
        <w:t>If the person selected believes the Social Security system will be secure in 20 years, what is the probability that the person is 45 years old or older?</w:t>
      </w:r>
    </w:p>
    <w:p w14:paraId="53D68661" w14:textId="77777777" w:rsidR="00176715" w:rsidRPr="00176715" w:rsidRDefault="00176715" w:rsidP="00176715">
      <w:pPr>
        <w:numPr>
          <w:ilvl w:val="1"/>
          <w:numId w:val="260"/>
        </w:numPr>
      </w:pPr>
      <w:r w:rsidRPr="00176715">
        <w:t>What is the probability that the person is younger than age 45 or believes the Social Security system will not be secure in 20 years?</w:t>
      </w:r>
    </w:p>
    <w:p w14:paraId="67EE0E61" w14:textId="77777777" w:rsidR="00176715" w:rsidRPr="00176715" w:rsidRDefault="00176715" w:rsidP="00176715">
      <w:pPr>
        <w:numPr>
          <w:ilvl w:val="0"/>
          <w:numId w:val="237"/>
        </w:numPr>
      </w:pPr>
      <w:r w:rsidRPr="00176715">
        <w:rPr>
          <w:b/>
          <w:bCs/>
        </w:rPr>
        <w:t>4.43</w:t>
      </w:r>
      <w:r w:rsidRPr="00176715">
        <w:t> A telephone survey conducted by the Maritz Marketing Research company found that 43% of Americans expect to save more money next year than they saved last year. Forty-five percent of those surveyed plan to reduce debt next year. Of those who expect to save more money next year, 81% plan to reduce debt next year. An American is selected randomly.</w:t>
      </w:r>
    </w:p>
    <w:p w14:paraId="32AA8298" w14:textId="77777777" w:rsidR="00176715" w:rsidRPr="00176715" w:rsidRDefault="00176715" w:rsidP="00176715">
      <w:pPr>
        <w:numPr>
          <w:ilvl w:val="1"/>
          <w:numId w:val="261"/>
        </w:numPr>
      </w:pPr>
      <w:r w:rsidRPr="00176715">
        <w:t>What is the probability that this person expects to save more money next year and plans to reduce debt next year?</w:t>
      </w:r>
    </w:p>
    <w:p w14:paraId="5260D583" w14:textId="77777777" w:rsidR="00176715" w:rsidRPr="00176715" w:rsidRDefault="00176715" w:rsidP="00176715">
      <w:pPr>
        <w:numPr>
          <w:ilvl w:val="1"/>
          <w:numId w:val="262"/>
        </w:numPr>
      </w:pPr>
      <w:r w:rsidRPr="00176715">
        <w:t>What is the probability that this person expects to save more money next year or plans to reduce debt next year?</w:t>
      </w:r>
    </w:p>
    <w:p w14:paraId="67EBE9B0" w14:textId="77777777" w:rsidR="00176715" w:rsidRPr="00176715" w:rsidRDefault="00176715" w:rsidP="00176715">
      <w:pPr>
        <w:numPr>
          <w:ilvl w:val="1"/>
          <w:numId w:val="263"/>
        </w:numPr>
      </w:pPr>
      <w:r w:rsidRPr="00176715">
        <w:t>What is the probability that this person neither expects to save more money next year nor plans to reduce debt next year?</w:t>
      </w:r>
    </w:p>
    <w:p w14:paraId="607102BE" w14:textId="77777777" w:rsidR="00176715" w:rsidRPr="00176715" w:rsidRDefault="00176715" w:rsidP="00176715">
      <w:pPr>
        <w:numPr>
          <w:ilvl w:val="1"/>
          <w:numId w:val="264"/>
        </w:numPr>
      </w:pPr>
      <w:r w:rsidRPr="00176715">
        <w:t>What is the probability that this person expects to save more money next year and does not plan to reduce debt next year?</w:t>
      </w:r>
    </w:p>
    <w:p w14:paraId="6A830BE3" w14:textId="77777777" w:rsidR="00176715" w:rsidRPr="00176715" w:rsidRDefault="00176715" w:rsidP="00176715">
      <w:pPr>
        <w:numPr>
          <w:ilvl w:val="0"/>
          <w:numId w:val="237"/>
        </w:numPr>
      </w:pPr>
      <w:r w:rsidRPr="00176715">
        <w:rPr>
          <w:b/>
          <w:bCs/>
        </w:rPr>
        <w:t>4.44</w:t>
      </w:r>
      <w:r w:rsidRPr="00176715">
        <w:t> The Steelcase Workplace Index studied the types of work-related activities that Americans did while on vacation in the summer. Among other things, 40% read work-related material. Thirty-four percent checked in with the boss. Respondents to the study were allowed to select more than one activity. Suppose that of those who read work-related material, 78% checked in with the boss. One of these survey respondents is selected randomly.</w:t>
      </w:r>
    </w:p>
    <w:p w14:paraId="406BEDA3" w14:textId="77777777" w:rsidR="00176715" w:rsidRPr="00176715" w:rsidRDefault="00176715" w:rsidP="00176715">
      <w:pPr>
        <w:numPr>
          <w:ilvl w:val="1"/>
          <w:numId w:val="265"/>
        </w:numPr>
      </w:pPr>
      <w:r w:rsidRPr="00176715">
        <w:lastRenderedPageBreak/>
        <w:t>What is the probability that while on vacation this respondent checked in with the boss and read workrelated material?</w:t>
      </w:r>
    </w:p>
    <w:p w14:paraId="07886ED2" w14:textId="77777777" w:rsidR="00176715" w:rsidRPr="00176715" w:rsidRDefault="00176715" w:rsidP="00176715">
      <w:pPr>
        <w:numPr>
          <w:ilvl w:val="1"/>
          <w:numId w:val="266"/>
        </w:numPr>
      </w:pPr>
      <w:r w:rsidRPr="00176715">
        <w:t>What is the probability that while on vacation this respondent neither read work-related material nor checked in with the boss?</w:t>
      </w:r>
    </w:p>
    <w:p w14:paraId="18101149" w14:textId="77777777" w:rsidR="00176715" w:rsidRPr="00176715" w:rsidRDefault="00176715" w:rsidP="00176715">
      <w:pPr>
        <w:numPr>
          <w:ilvl w:val="1"/>
          <w:numId w:val="267"/>
        </w:numPr>
      </w:pPr>
      <w:r w:rsidRPr="00176715">
        <w:t>What is the probability that while on vacation this respondent read work-related material given that the respondent checked in with the boss?</w:t>
      </w:r>
    </w:p>
    <w:p w14:paraId="3B73CA54" w14:textId="77777777" w:rsidR="00176715" w:rsidRPr="00176715" w:rsidRDefault="00176715" w:rsidP="00176715">
      <w:pPr>
        <w:numPr>
          <w:ilvl w:val="1"/>
          <w:numId w:val="268"/>
        </w:numPr>
      </w:pPr>
      <w:r w:rsidRPr="00176715">
        <w:t>What is the probability that while on vacation this respondent did not check in with the boss given that the respondent read work-related material?</w:t>
      </w:r>
    </w:p>
    <w:p w14:paraId="6425C3D1" w14:textId="77777777" w:rsidR="00176715" w:rsidRPr="00176715" w:rsidRDefault="00176715" w:rsidP="00176715">
      <w:pPr>
        <w:numPr>
          <w:ilvl w:val="1"/>
          <w:numId w:val="269"/>
        </w:numPr>
      </w:pPr>
      <w:r w:rsidRPr="00176715">
        <w:t>What is the probability that while on vacation this respondent did not check in with the boss given that the respondent did not read work-related material?</w:t>
      </w:r>
    </w:p>
    <w:p w14:paraId="17D617D3" w14:textId="77777777" w:rsidR="00176715" w:rsidRPr="00176715" w:rsidRDefault="00176715" w:rsidP="00176715">
      <w:pPr>
        <w:numPr>
          <w:ilvl w:val="1"/>
          <w:numId w:val="270"/>
        </w:numPr>
      </w:pPr>
      <w:r w:rsidRPr="00176715">
        <w:t>Construct a joint probability table for this problem.</w:t>
      </w:r>
    </w:p>
    <w:p w14:paraId="0B5CA68A" w14:textId="77777777" w:rsidR="00176715" w:rsidRPr="00176715" w:rsidRDefault="00176715" w:rsidP="00176715">
      <w:pPr>
        <w:numPr>
          <w:ilvl w:val="0"/>
          <w:numId w:val="237"/>
        </w:numPr>
      </w:pPr>
      <w:r w:rsidRPr="00176715">
        <w:rPr>
          <w:b/>
          <w:bCs/>
        </w:rPr>
        <w:t>4.45</w:t>
      </w:r>
      <w:r w:rsidRPr="00176715">
        <w:t> A study on ethics in the workplace by the Ethics Resource Center and Kronos, Inc., revealed that 35% of employees admit to keeping quiet when they see coworker misconduct. Suppose 75% of employees who admit to keeping quiet when they see coworker misconduct call in sick when they are well. In addition, suppose that 40% of the employees who call in sick when they are well admit to keeping quiet when they see coworker misconduct. If an employee is randomly selected, determine the following probabilities:</w:t>
      </w:r>
    </w:p>
    <w:p w14:paraId="7C6DA80A" w14:textId="77777777" w:rsidR="00176715" w:rsidRPr="00176715" w:rsidRDefault="00176715" w:rsidP="00176715">
      <w:pPr>
        <w:numPr>
          <w:ilvl w:val="1"/>
          <w:numId w:val="271"/>
        </w:numPr>
      </w:pPr>
      <w:r w:rsidRPr="00176715">
        <w:t>The employee calls in sick when well and admits to keeping quiet when seeing coworker misconduct.</w:t>
      </w:r>
    </w:p>
    <w:p w14:paraId="15D47269" w14:textId="77777777" w:rsidR="00176715" w:rsidRPr="00176715" w:rsidRDefault="00176715" w:rsidP="00176715">
      <w:pPr>
        <w:numPr>
          <w:ilvl w:val="1"/>
          <w:numId w:val="272"/>
        </w:numPr>
      </w:pPr>
      <w:r w:rsidRPr="00176715">
        <w:t>The employee admits to keeping quiet when seeing coworker misconduct or calls in sick when well.</w:t>
      </w:r>
    </w:p>
    <w:p w14:paraId="1235D37B" w14:textId="77777777" w:rsidR="00176715" w:rsidRPr="00176715" w:rsidRDefault="00176715" w:rsidP="00176715">
      <w:pPr>
        <w:numPr>
          <w:ilvl w:val="1"/>
          <w:numId w:val="273"/>
        </w:numPr>
      </w:pPr>
      <w:r w:rsidRPr="00176715">
        <w:t>Given that the employee calls in sick when well, he or she does not keep quiet when seeing coworker misconduct.</w:t>
      </w:r>
    </w:p>
    <w:p w14:paraId="35FEC50A" w14:textId="77777777" w:rsidR="00176715" w:rsidRPr="00176715" w:rsidRDefault="00176715" w:rsidP="00176715">
      <w:pPr>
        <w:numPr>
          <w:ilvl w:val="1"/>
          <w:numId w:val="274"/>
        </w:numPr>
      </w:pPr>
      <w:r w:rsidRPr="00176715">
        <w:t>The employee neither keeps quiet when seeing coworker misconduct nor calls in sick when well.</w:t>
      </w:r>
    </w:p>
    <w:p w14:paraId="09D9E2AF" w14:textId="77777777" w:rsidR="00176715" w:rsidRPr="00176715" w:rsidRDefault="00176715" w:rsidP="00176715">
      <w:pPr>
        <w:numPr>
          <w:ilvl w:val="1"/>
          <w:numId w:val="275"/>
        </w:numPr>
      </w:pPr>
      <w:r w:rsidRPr="00176715">
        <w:t>The employee admits to keeping quiet when seeing coworker misconduct and does not call in sick when well.</w:t>
      </w:r>
    </w:p>
    <w:p w14:paraId="06DA0315" w14:textId="77777777" w:rsidR="00176715" w:rsidRPr="00176715" w:rsidRDefault="00176715" w:rsidP="00176715">
      <w:pPr>
        <w:numPr>
          <w:ilvl w:val="0"/>
          <w:numId w:val="237"/>
        </w:numPr>
      </w:pPr>
      <w:r w:rsidRPr="00176715">
        <w:rPr>
          <w:b/>
          <w:bCs/>
        </w:rPr>
        <w:t>4.46</w:t>
      </w:r>
      <w:r w:rsidRPr="00176715">
        <w:t xml:space="preserve"> Health Rights Hotline published the results of a survey of 2,400 people in Northern California in which consumers were asked to share their complaints about managed care. The number one complaint was denial of care, with 17% of the participating consumers selecting it. Several other complaints were noted, </w:t>
      </w:r>
      <w:r w:rsidRPr="00176715">
        <w:lastRenderedPageBreak/>
        <w:t>including inappropriate care (14%), customer service (14%), payment disputes (11%), specialty care (10%), delays in getting care (8%), and prescription drugs (7%). These complaint categories are mutually exclusive. Assume that the results of this survey can be inferred to all managed care consumers. If a managed care consumer is randomly selected, determine the following probabilities:</w:t>
      </w:r>
    </w:p>
    <w:p w14:paraId="74B4F63F" w14:textId="77777777" w:rsidR="00176715" w:rsidRPr="00176715" w:rsidRDefault="00176715" w:rsidP="00176715">
      <w:pPr>
        <w:numPr>
          <w:ilvl w:val="1"/>
          <w:numId w:val="276"/>
        </w:numPr>
      </w:pPr>
      <w:r w:rsidRPr="00176715">
        <w:t>The consumer complains about payment disputes or specialty care.</w:t>
      </w:r>
    </w:p>
    <w:p w14:paraId="5D57C2E0" w14:textId="77777777" w:rsidR="00176715" w:rsidRPr="00176715" w:rsidRDefault="00176715" w:rsidP="00176715">
      <w:pPr>
        <w:numPr>
          <w:ilvl w:val="1"/>
          <w:numId w:val="277"/>
        </w:numPr>
      </w:pPr>
      <w:r w:rsidRPr="00176715">
        <w:t>The consumer complains about prescription drugs and customer service.</w:t>
      </w:r>
    </w:p>
    <w:p w14:paraId="0ADBEC1C" w14:textId="77777777" w:rsidR="00176715" w:rsidRPr="00176715" w:rsidRDefault="00176715" w:rsidP="00176715">
      <w:pPr>
        <w:numPr>
          <w:ilvl w:val="1"/>
          <w:numId w:val="278"/>
        </w:numPr>
      </w:pPr>
      <w:r w:rsidRPr="00176715">
        <w:t>The consumer complains about inappropriate care given that the consumer complains about specialty care.</w:t>
      </w:r>
    </w:p>
    <w:p w14:paraId="31FDB4C1" w14:textId="77777777" w:rsidR="00176715" w:rsidRPr="00176715" w:rsidRDefault="00176715" w:rsidP="00176715">
      <w:pPr>
        <w:numPr>
          <w:ilvl w:val="1"/>
          <w:numId w:val="279"/>
        </w:numPr>
      </w:pPr>
      <w:r w:rsidRPr="00176715">
        <w:t>The consumer does not complain about delays in getting care nor does the consumer complain about payment disputes.</w:t>
      </w:r>
    </w:p>
    <w:p w14:paraId="6D0C2DFF" w14:textId="77777777" w:rsidR="00176715" w:rsidRPr="00176715" w:rsidRDefault="00176715" w:rsidP="00176715">
      <w:pPr>
        <w:numPr>
          <w:ilvl w:val="0"/>
          <w:numId w:val="237"/>
        </w:numPr>
      </w:pPr>
      <w:r w:rsidRPr="00176715">
        <w:rPr>
          <w:b/>
          <w:bCs/>
        </w:rPr>
        <w:t>4.47</w:t>
      </w:r>
      <w:r w:rsidRPr="00176715">
        <w:t> Companies use employee training for various reasons, including employee loyalty, certification, quality, and process improvement. In a national survey of companies, BI Learning Systems reported that 56% of the responding companies named employee retention as a top reason for training. Suppose 36% of the companies replied that they use training for process improvement and for employee retention. In addition, suppose that of the companies that use training for process improvement, 90% use training for employee retention. A company that uses training is randomly selected.</w:t>
      </w:r>
    </w:p>
    <w:p w14:paraId="074D8055" w14:textId="77777777" w:rsidR="00176715" w:rsidRPr="00176715" w:rsidRDefault="00176715" w:rsidP="00176715">
      <w:pPr>
        <w:numPr>
          <w:ilvl w:val="1"/>
          <w:numId w:val="280"/>
        </w:numPr>
      </w:pPr>
      <w:r w:rsidRPr="00176715">
        <w:t>What is the probability that the company uses training for employee retention and not for process improvement?</w:t>
      </w:r>
    </w:p>
    <w:p w14:paraId="4340F78C" w14:textId="77777777" w:rsidR="00176715" w:rsidRPr="00176715" w:rsidRDefault="00176715" w:rsidP="00176715">
      <w:pPr>
        <w:numPr>
          <w:ilvl w:val="1"/>
          <w:numId w:val="281"/>
        </w:numPr>
      </w:pPr>
      <w:r w:rsidRPr="00176715">
        <w:t>If it is known that the company uses training for employee retention, what is the probability that it uses training for process improvement?</w:t>
      </w:r>
    </w:p>
    <w:p w14:paraId="2E659851" w14:textId="77777777" w:rsidR="00176715" w:rsidRPr="00176715" w:rsidRDefault="00176715" w:rsidP="00176715">
      <w:pPr>
        <w:numPr>
          <w:ilvl w:val="1"/>
          <w:numId w:val="282"/>
        </w:numPr>
      </w:pPr>
      <w:r w:rsidRPr="00176715">
        <w:t>What is the probability that the company uses training for process improvement?</w:t>
      </w:r>
    </w:p>
    <w:p w14:paraId="0A9128D5" w14:textId="77777777" w:rsidR="00176715" w:rsidRPr="00176715" w:rsidRDefault="00176715" w:rsidP="00176715">
      <w:pPr>
        <w:numPr>
          <w:ilvl w:val="1"/>
          <w:numId w:val="283"/>
        </w:numPr>
      </w:pPr>
      <w:r w:rsidRPr="00176715">
        <w:t>What is the probability that the company uses training for employee retention or process improvement?</w:t>
      </w:r>
    </w:p>
    <w:p w14:paraId="7DD818D7" w14:textId="77777777" w:rsidR="00176715" w:rsidRPr="00176715" w:rsidRDefault="00176715" w:rsidP="00176715">
      <w:pPr>
        <w:numPr>
          <w:ilvl w:val="1"/>
          <w:numId w:val="284"/>
        </w:numPr>
      </w:pPr>
      <w:r w:rsidRPr="00176715">
        <w:t>What is the probability that the company neither uses training for employee retention nor uses training for process improvement?</w:t>
      </w:r>
    </w:p>
    <w:p w14:paraId="663DE96A" w14:textId="77777777" w:rsidR="00176715" w:rsidRPr="00176715" w:rsidRDefault="00176715" w:rsidP="00176715">
      <w:pPr>
        <w:numPr>
          <w:ilvl w:val="1"/>
          <w:numId w:val="285"/>
        </w:numPr>
      </w:pPr>
      <w:r w:rsidRPr="00176715">
        <w:t>Suppose it is known that the company does not use training for process improvement. What is the probability that the company does use training for employee retention?</w:t>
      </w:r>
    </w:p>
    <w:p w14:paraId="70306457" w14:textId="77777777" w:rsidR="00176715" w:rsidRPr="00176715" w:rsidRDefault="00176715" w:rsidP="00176715">
      <w:pPr>
        <w:numPr>
          <w:ilvl w:val="0"/>
          <w:numId w:val="237"/>
        </w:numPr>
      </w:pPr>
      <w:r w:rsidRPr="00176715">
        <w:rPr>
          <w:b/>
          <w:bCs/>
        </w:rPr>
        <w:lastRenderedPageBreak/>
        <w:t>4.48</w:t>
      </w:r>
      <w:r w:rsidRPr="00176715">
        <w:t> Pitney Bowes surveyed 302 directors and vice presidents of marketing at large and midsized U.S. companies to determine what they believe is the best vehicle for educating decision makers on complex issues in selling products and services. The highest percentage of companies chose direct mail/catalogs, followed by direct sales/sales rep. Direct mail/catalogs was selected by 38% of the companies. None of the companies selected both direct mail/catalogs and direct sales/sales rep. Suppose also that 41% selected neither direct mail/catalogs nor direct sales/sales rep. If one of these companies is selected randomly and their top marketing person interviewed about this matter, determine the following probabilities:</w:t>
      </w:r>
    </w:p>
    <w:p w14:paraId="0B865FD6" w14:textId="77777777" w:rsidR="00176715" w:rsidRPr="00176715" w:rsidRDefault="00176715" w:rsidP="00176715">
      <w:pPr>
        <w:numPr>
          <w:ilvl w:val="1"/>
          <w:numId w:val="286"/>
        </w:numPr>
      </w:pPr>
      <w:r w:rsidRPr="00176715">
        <w:t>The marketing person selected direct mail/catalogs and did not select direct sales/sales rep.</w:t>
      </w:r>
    </w:p>
    <w:p w14:paraId="3D173C88" w14:textId="77777777" w:rsidR="00176715" w:rsidRPr="00176715" w:rsidRDefault="00176715" w:rsidP="00176715">
      <w:pPr>
        <w:numPr>
          <w:ilvl w:val="1"/>
          <w:numId w:val="287"/>
        </w:numPr>
      </w:pPr>
      <w:r w:rsidRPr="00176715">
        <w:t>The marketing person selected direct sales/sales rep.</w:t>
      </w:r>
    </w:p>
    <w:p w14:paraId="3F79F231" w14:textId="77777777" w:rsidR="00176715" w:rsidRPr="00176715" w:rsidRDefault="00176715" w:rsidP="00176715">
      <w:pPr>
        <w:numPr>
          <w:ilvl w:val="1"/>
          <w:numId w:val="288"/>
        </w:numPr>
      </w:pPr>
      <w:r w:rsidRPr="00176715">
        <w:t>The marketing person selected direct sales/sales repgiven that the person selected direct mail/catalogs.</w:t>
      </w:r>
    </w:p>
    <w:p w14:paraId="444D11E6" w14:textId="77777777" w:rsidR="00176715" w:rsidRPr="00176715" w:rsidRDefault="00176715" w:rsidP="00176715">
      <w:pPr>
        <w:numPr>
          <w:ilvl w:val="1"/>
          <w:numId w:val="289"/>
        </w:numPr>
      </w:pPr>
      <w:r w:rsidRPr="00176715">
        <w:t>The marketing person did not select direct mail/ catalogs given that the person did not select direct sales/sales rep.</w:t>
      </w:r>
    </w:p>
    <w:p w14:paraId="5BB48510" w14:textId="77777777" w:rsidR="00176715" w:rsidRPr="00176715" w:rsidRDefault="00176715" w:rsidP="00176715">
      <w:pPr>
        <w:numPr>
          <w:ilvl w:val="0"/>
          <w:numId w:val="237"/>
        </w:numPr>
      </w:pPr>
      <w:r w:rsidRPr="00176715">
        <w:rPr>
          <w:b/>
          <w:bCs/>
        </w:rPr>
        <w:t>4.49</w:t>
      </w:r>
      <w:r w:rsidRPr="00176715">
        <w:t> In a study of incentives used by companies to retain mature workers by The Conference Board, it was reported that 41% use flexible work arrangements. Suppose that of those companies that do not use flexible work arrangements, 10% give time off for volunteerism. In addition, suppose that of those companies that use flexible work arrangements, 60% give time off for volunteerism. If a company is randomly selected, determine the following probabilities:</w:t>
      </w:r>
    </w:p>
    <w:p w14:paraId="37618EDB" w14:textId="77777777" w:rsidR="00176715" w:rsidRPr="00176715" w:rsidRDefault="00176715" w:rsidP="00176715">
      <w:pPr>
        <w:numPr>
          <w:ilvl w:val="1"/>
          <w:numId w:val="290"/>
        </w:numPr>
      </w:pPr>
      <w:r w:rsidRPr="00176715">
        <w:t>The company uses flexible work arrangements or gives time off for volunteerism.</w:t>
      </w:r>
    </w:p>
    <w:p w14:paraId="34B22B72" w14:textId="77777777" w:rsidR="00176715" w:rsidRPr="00176715" w:rsidRDefault="00176715" w:rsidP="00176715">
      <w:pPr>
        <w:numPr>
          <w:ilvl w:val="1"/>
          <w:numId w:val="291"/>
        </w:numPr>
      </w:pPr>
      <w:r w:rsidRPr="00176715">
        <w:t>The company uses flexible work arrangements and does not give time off for volunteerism.</w:t>
      </w:r>
    </w:p>
    <w:p w14:paraId="32397D9F" w14:textId="77777777" w:rsidR="00176715" w:rsidRPr="00176715" w:rsidRDefault="00176715" w:rsidP="00176715">
      <w:pPr>
        <w:numPr>
          <w:ilvl w:val="1"/>
          <w:numId w:val="292"/>
        </w:numPr>
      </w:pPr>
      <w:r w:rsidRPr="00176715">
        <w:t>Given that the company does not give time off for volunteerism, the company uses flexible work arrangements.</w:t>
      </w:r>
    </w:p>
    <w:p w14:paraId="629501FE" w14:textId="77777777" w:rsidR="00176715" w:rsidRPr="00176715" w:rsidRDefault="00176715" w:rsidP="00176715">
      <w:pPr>
        <w:numPr>
          <w:ilvl w:val="1"/>
          <w:numId w:val="293"/>
        </w:numPr>
      </w:pPr>
      <w:r w:rsidRPr="00176715">
        <w:t>The company does not use flexible work arrangements given that the company does give time off for volunteerism.</w:t>
      </w:r>
    </w:p>
    <w:p w14:paraId="097A672F" w14:textId="77777777" w:rsidR="00176715" w:rsidRPr="00176715" w:rsidRDefault="00176715" w:rsidP="00176715">
      <w:pPr>
        <w:numPr>
          <w:ilvl w:val="1"/>
          <w:numId w:val="294"/>
        </w:numPr>
      </w:pPr>
      <w:r w:rsidRPr="00176715">
        <w:t>The company does not use flexible work arrangements or the company does not give time off for volunteerism.</w:t>
      </w:r>
    </w:p>
    <w:p w14:paraId="37D53DDB" w14:textId="77777777" w:rsidR="00176715" w:rsidRPr="00176715" w:rsidRDefault="00176715" w:rsidP="00176715">
      <w:pPr>
        <w:numPr>
          <w:ilvl w:val="0"/>
          <w:numId w:val="237"/>
        </w:numPr>
      </w:pPr>
      <w:r w:rsidRPr="00176715">
        <w:rPr>
          <w:b/>
          <w:bCs/>
        </w:rPr>
        <w:t>4.50</w:t>
      </w:r>
      <w:r w:rsidRPr="00176715">
        <w:t xml:space="preserve"> A small independent physicians' practice has three doctors. Dr. Sarabia sees 41% of the patients, Dr. Tran sees 32%, and Dr. Jackson sees the rest. Dr. Sarabia </w:t>
      </w:r>
      <w:r w:rsidRPr="00176715">
        <w:lastRenderedPageBreak/>
        <w:t>requests blood tests on 5% of her patients, Dr. Tran requests blood tests on 8% of his patients, and Dr. Jackson requests blood tests on 6% of her patients. An auditor randomly selects a patient from the past week and discovers that the patient had a blood test as a result of the physician visit. Knowing this information, what is the probability that the patient saw Dr. Sarabia? For what percentage of all patients at this practice are blood tests requested?</w:t>
      </w:r>
    </w:p>
    <w:p w14:paraId="0AB2D4DA" w14:textId="77777777" w:rsidR="00176715" w:rsidRPr="00176715" w:rsidRDefault="00176715" w:rsidP="00176715">
      <w:pPr>
        <w:numPr>
          <w:ilvl w:val="0"/>
          <w:numId w:val="237"/>
        </w:numPr>
      </w:pPr>
      <w:r w:rsidRPr="00176715">
        <w:rPr>
          <w:b/>
          <w:bCs/>
        </w:rPr>
        <w:t>4.51</w:t>
      </w:r>
      <w:r w:rsidRPr="00176715">
        <w:t> A survey by the Arthur Andersen Enterprise Group/ National Small Business United attempted to determine what the leading challenges are for the growth and survival of small businesses. Although the economy and finding qualified workers were the leading challenges, several others were listed in the results of the study, including regulations, listed by 30% of the companies, and the tax burden, listed by 35%. Suppose that 71% of the companies listing regulations as a challenge listed the tax burden as a challenge. Assume these percentages hold for all small businesses. If a small business is randomly selected, determine the following probabilities:</w:t>
      </w:r>
    </w:p>
    <w:p w14:paraId="099C5DF4" w14:textId="77777777" w:rsidR="00176715" w:rsidRPr="00176715" w:rsidRDefault="00176715" w:rsidP="00176715">
      <w:pPr>
        <w:numPr>
          <w:ilvl w:val="1"/>
          <w:numId w:val="295"/>
        </w:numPr>
      </w:pPr>
      <w:r w:rsidRPr="00176715">
        <w:t>The small business lists both the tax burden and regulations as a challenge.</w:t>
      </w:r>
    </w:p>
    <w:p w14:paraId="4ECD1A4E" w14:textId="77777777" w:rsidR="00176715" w:rsidRPr="00176715" w:rsidRDefault="00176715" w:rsidP="00176715">
      <w:pPr>
        <w:numPr>
          <w:ilvl w:val="1"/>
          <w:numId w:val="296"/>
        </w:numPr>
      </w:pPr>
      <w:r w:rsidRPr="00176715">
        <w:t>The small business lists either the tax burden or regulations as a challenge.</w:t>
      </w:r>
    </w:p>
    <w:p w14:paraId="2D76F2CF" w14:textId="77777777" w:rsidR="00176715" w:rsidRPr="00176715" w:rsidRDefault="00176715" w:rsidP="00176715">
      <w:pPr>
        <w:numPr>
          <w:ilvl w:val="1"/>
          <w:numId w:val="297"/>
        </w:numPr>
      </w:pPr>
      <w:r w:rsidRPr="00176715">
        <w:t>The small business lists either the tax burden or regulations but not both as a challenge.</w:t>
      </w:r>
    </w:p>
    <w:p w14:paraId="474DCC2F" w14:textId="77777777" w:rsidR="00176715" w:rsidRPr="00176715" w:rsidRDefault="00176715" w:rsidP="00176715">
      <w:pPr>
        <w:numPr>
          <w:ilvl w:val="1"/>
          <w:numId w:val="298"/>
        </w:numPr>
      </w:pPr>
      <w:r w:rsidRPr="00176715">
        <w:t>The small business lists regulations as a challenge given that it lists the tax burden as a challenge.</w:t>
      </w:r>
    </w:p>
    <w:p w14:paraId="0E9F10E0" w14:textId="77777777" w:rsidR="00176715" w:rsidRPr="00176715" w:rsidRDefault="00176715" w:rsidP="00176715">
      <w:pPr>
        <w:numPr>
          <w:ilvl w:val="1"/>
          <w:numId w:val="299"/>
        </w:numPr>
      </w:pPr>
      <w:r w:rsidRPr="00176715">
        <w:t>The small business does not list regulations as a challenge given that it lists the tax burden as a challenge.</w:t>
      </w:r>
    </w:p>
    <w:p w14:paraId="07572723" w14:textId="77777777" w:rsidR="00176715" w:rsidRPr="00176715" w:rsidRDefault="00176715" w:rsidP="00176715">
      <w:pPr>
        <w:numPr>
          <w:ilvl w:val="1"/>
          <w:numId w:val="300"/>
        </w:numPr>
      </w:pPr>
      <w:r w:rsidRPr="00176715">
        <w:t>The small business does not list regulations as a challenge given that it does not list the tax burden as a challenge.</w:t>
      </w:r>
    </w:p>
    <w:p w14:paraId="35852150" w14:textId="77777777" w:rsidR="00176715" w:rsidRPr="00176715" w:rsidRDefault="00176715" w:rsidP="00176715">
      <w:pPr>
        <w:numPr>
          <w:ilvl w:val="0"/>
          <w:numId w:val="237"/>
        </w:numPr>
      </w:pPr>
      <w:r w:rsidRPr="00176715">
        <w:rPr>
          <w:b/>
          <w:bCs/>
        </w:rPr>
        <w:t>4.52</w:t>
      </w:r>
      <w:r w:rsidRPr="00176715">
        <w:t xml:space="preserve"> According to U.S. Census Bureau figures, 35.3% of all Americans are in the 0–24 age bracket, 14.2% are in the 25–34 age bracket, 16.0% are in the 35–44 age bracket, and 34.5 are in the 45 and older age bracket. A study by Jupiter Media Metrix determined that Americans use their leisure time in different ways according to age. For example, of those who are in the 45 and older age bracket, 39% read a book or a magazine more than 10 hours per week. Of those who are in the 0–24 age bracket, only 11% read a book or a magazine more than 10 hours per week. The percentage figures for reading a book or a magazine for more than 10 hours per week are 24% for the 25–34 age bracket and 27% the 35–44 age bracket. Suppose an </w:t>
      </w:r>
      <w:r w:rsidRPr="00176715">
        <w:lastRenderedPageBreak/>
        <w:t>American is randomly selected and it is determined that he or she reads a book or a magazine more than 10 hours per week. Revise the probabilities that he or she is in any given age category. Using these figures, what is the overall percentage of the U.S. population that reads a book or a magazine more than 10 hours per week?</w:t>
      </w:r>
    </w:p>
    <w:p w14:paraId="4F5BCB5C" w14:textId="77777777" w:rsidR="00176715" w:rsidRPr="00176715" w:rsidRDefault="00176715" w:rsidP="00176715">
      <w:pPr>
        <w:numPr>
          <w:ilvl w:val="0"/>
          <w:numId w:val="237"/>
        </w:numPr>
      </w:pPr>
      <w:r w:rsidRPr="00176715">
        <w:rPr>
          <w:b/>
          <w:bCs/>
        </w:rPr>
        <w:t>4.53</w:t>
      </w:r>
      <w:r w:rsidRPr="00176715">
        <w:t> A retail study by Deloitte revealed that 54% of adults surveyed believed that plastic, noncompostable shopping bags should be banned. Suppose 41% of adults regularly recycle aluminum cans and believe that plastic, noncompostable shopping bags should be banned. In addition, suppose that 60% of adults who do not believe that plastic, noncompostable shopping bags should be banned do recycle. If an adult is randomly selected,</w:t>
      </w:r>
    </w:p>
    <w:p w14:paraId="0F956556" w14:textId="77777777" w:rsidR="00176715" w:rsidRPr="00176715" w:rsidRDefault="00176715" w:rsidP="00176715">
      <w:pPr>
        <w:numPr>
          <w:ilvl w:val="1"/>
          <w:numId w:val="301"/>
        </w:numPr>
      </w:pPr>
      <w:r w:rsidRPr="00176715">
        <w:t>What is the probability that the adult recycles and does not believe that plastic, noncompostable shopping bags should be banned?</w:t>
      </w:r>
    </w:p>
    <w:p w14:paraId="715D50B5" w14:textId="77777777" w:rsidR="00176715" w:rsidRPr="00176715" w:rsidRDefault="00176715" w:rsidP="00176715">
      <w:pPr>
        <w:numPr>
          <w:ilvl w:val="1"/>
          <w:numId w:val="302"/>
        </w:numPr>
      </w:pPr>
      <w:r w:rsidRPr="00176715">
        <w:t>What is the probability that the adult does recycle?</w:t>
      </w:r>
    </w:p>
    <w:p w14:paraId="23EE2000" w14:textId="77777777" w:rsidR="00176715" w:rsidRPr="00176715" w:rsidRDefault="00176715" w:rsidP="00176715">
      <w:pPr>
        <w:numPr>
          <w:ilvl w:val="1"/>
          <w:numId w:val="303"/>
        </w:numPr>
      </w:pPr>
      <w:r w:rsidRPr="00176715">
        <w:t>What is the probability that the adult does recycle or does believe that plastic, noncompostable shopping bags should be banned?</w:t>
      </w:r>
    </w:p>
    <w:p w14:paraId="014E5760" w14:textId="77777777" w:rsidR="00176715" w:rsidRPr="00176715" w:rsidRDefault="00176715" w:rsidP="00176715">
      <w:pPr>
        <w:numPr>
          <w:ilvl w:val="1"/>
          <w:numId w:val="304"/>
        </w:numPr>
      </w:pPr>
      <w:r w:rsidRPr="00176715">
        <w:t>What is the probability that the adult does not recycle or does not believe that plastic, noncompostable shopping bags should be banned?</w:t>
      </w:r>
    </w:p>
    <w:p w14:paraId="357ABA45" w14:textId="77777777" w:rsidR="00176715" w:rsidRPr="00176715" w:rsidRDefault="00176715" w:rsidP="00176715">
      <w:pPr>
        <w:numPr>
          <w:ilvl w:val="1"/>
          <w:numId w:val="305"/>
        </w:numPr>
      </w:pPr>
      <w:r w:rsidRPr="00176715">
        <w:t>What is the probability that the adult does not believe that plastic, noncompostable shopping bags should be banned given that the adult does recycle?</w:t>
      </w:r>
    </w:p>
    <w:p w14:paraId="4048ABFB" w14:textId="77777777" w:rsidR="00176715" w:rsidRPr="00176715" w:rsidRDefault="00176715" w:rsidP="00176715">
      <w:pPr>
        <w:rPr>
          <w:b/>
          <w:bCs/>
        </w:rPr>
      </w:pPr>
      <w:r w:rsidRPr="00176715">
        <w:rPr>
          <w:b/>
          <w:bCs/>
        </w:rPr>
        <w:t>ANALYZING THE DATABASES</w:t>
      </w:r>
    </w:p>
    <w:p w14:paraId="3EFA82FE" w14:textId="58460BAA" w:rsidR="00176715" w:rsidRPr="00176715" w:rsidRDefault="00176715" w:rsidP="00176715">
      <w:pPr>
        <w:numPr>
          <w:ilvl w:val="0"/>
          <w:numId w:val="306"/>
        </w:numPr>
      </w:pPr>
      <w:r w:rsidRPr="00176715">
        <w:drawing>
          <wp:inline distT="0" distB="0" distL="0" distR="0" wp14:anchorId="513A12A9" wp14:editId="25235A25">
            <wp:extent cx="1304925" cy="542925"/>
            <wp:effectExtent l="0" t="0" r="9525" b="9525"/>
            <wp:docPr id="374700933" name="Picture 3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In the Manufacturing database, what is the probability that a randomly selected SIC Code industry is in industry group 13? What is the probability that a randomly selected SIC Code industry has a value of industry shipments of 4 (see </w:t>
      </w:r>
      <w:hyperlink r:id="rId325" w:anchor="ch1" w:history="1">
        <w:r w:rsidRPr="00176715">
          <w:rPr>
            <w:rStyle w:val="Hyperlink"/>
            <w:b/>
            <w:bCs/>
          </w:rPr>
          <w:t>Chapter 1</w:t>
        </w:r>
      </w:hyperlink>
      <w:r w:rsidRPr="00176715">
        <w:t> for coding)? What is the probability that a randomly selected SIC Code industry is in industry group 13 and has a value of industry shipments of 2? What is the probability that a randomly selected SIC Code industry is in industry group 13 or has a value of industry shipments of 2? What is the probability that a randomly selected SIC Code industry neither is in industry group 13 nor has a value of industry shipments of 2?</w:t>
      </w:r>
    </w:p>
    <w:p w14:paraId="2B8016B4" w14:textId="77777777" w:rsidR="00176715" w:rsidRPr="00176715" w:rsidRDefault="00176715" w:rsidP="00176715">
      <w:pPr>
        <w:numPr>
          <w:ilvl w:val="0"/>
          <w:numId w:val="306"/>
        </w:numPr>
      </w:pPr>
      <w:r w:rsidRPr="00176715">
        <w:t>Use the Hospital database. Construct a cross-tabulation table for region and for type of control. You should have a 7×4 table. Using this table, answer the following questions. (Refer to </w:t>
      </w:r>
      <w:hyperlink r:id="rId326" w:anchor="ch1" w:history="1">
        <w:r w:rsidRPr="00176715">
          <w:rPr>
            <w:rStyle w:val="Hyperlink"/>
            <w:b/>
            <w:bCs/>
          </w:rPr>
          <w:t>Chapter 1</w:t>
        </w:r>
      </w:hyperlink>
      <w:r w:rsidRPr="00176715">
        <w:t xml:space="preserve"> for category members.) What is the probability that a </w:t>
      </w:r>
      <w:r w:rsidRPr="00176715">
        <w:lastRenderedPageBreak/>
        <w:t>randomly selected hospital is in the Midwest if the hospital is known to be for-profit? If the hospital is known to be in the South, what is the probability that it is a government, nonfederal hospital? What is the probability that a hospital is in the Rocky Mountain region or a not-for-profit, nongovernment hospital? What is the probability that a hospital is a for-profit hospital located in California?</w:t>
      </w:r>
    </w:p>
    <w:p w14:paraId="6BF3B55B" w14:textId="77777777" w:rsidR="00176715" w:rsidRPr="00176715" w:rsidRDefault="00176715" w:rsidP="00176715">
      <w:pPr>
        <w:rPr>
          <w:b/>
          <w:bCs/>
        </w:rPr>
      </w:pPr>
      <w:r w:rsidRPr="00176715">
        <w:rPr>
          <w:b/>
          <w:bCs/>
        </w:rPr>
        <w:t>CASE: COLGATE-PALMOLIVE MAKES A “TOTAL” EFFORT</w:t>
      </w:r>
    </w:p>
    <w:p w14:paraId="7F814636" w14:textId="77777777" w:rsidR="00176715" w:rsidRPr="00176715" w:rsidRDefault="00176715" w:rsidP="00176715">
      <w:r w:rsidRPr="00176715">
        <w:t>In the mid-1990s, Colgate-Palmolive developed a new toothpaste for the U.S. market, Colgate Total, with an antibacterial ingredient that was already being successfully sold overseas. However, the word </w:t>
      </w:r>
      <w:r w:rsidRPr="00176715">
        <w:rPr>
          <w:i/>
          <w:iCs/>
        </w:rPr>
        <w:t>antibacterial</w:t>
      </w:r>
      <w:r w:rsidRPr="00176715">
        <w:t> was not allowed for such products by the Food and Drug Administration rules. So ColgatePalmolive had to come up with another way of marketing this and other features of their new toothpaste to U.S. consumers. Market researchers told Colgate-Palmolive that consumers were weary of trying to discern among the different advantages of various toothpaste brands and wanted simplification in their shopping lives. In response, the name “Total” was given to the product in the United States: The one word would convey that the toothpaste is the “total” package of various benefits.</w:t>
      </w:r>
    </w:p>
    <w:p w14:paraId="1D6F8406" w14:textId="77777777" w:rsidR="00176715" w:rsidRPr="00176715" w:rsidRDefault="00176715" w:rsidP="00176715">
      <w:r w:rsidRPr="00176715">
        <w:t>Young &amp; Rubicam developed several commercials illustrating Total's benefits and tested the commercials with focus groups. One commercial touting Total's long-lasting benefits was particularly successful. Meanwhile, in 1997, Colgate-Palmolive received FDA approval for Total, five years after the company had applied for it. The product was launched in the United States in January of 1998 using commercials that were designed from the more successful ideas of the focus group tests. Total was introduced with a $100 million advertising campaign. Ten months later, 21% of all United States households had purchased Total for the first time. During this same time period, 43% of those who initially tried Total purchased it again. A year after its release, Total was the number one toothpaste in the United States. Total is advertised as not just a toothpaste but as a protective shield that protects you for a full range of oral health problems for up to 12 hours. Total is now offered in a variety of forms, including Colgate Total Enamel Strength, Colgate Total Advanced Whitening, Colgate Total Advanced Clean, Colgate Total Advanced Fresh, Colgate Total Clean Mint, Colgate Total Whitening, and Colgate Total Mint Stripe. In the United States, market share for Colgate Total toothpaste was 16.2% in the second quarter of 2008, which was its highest quarterly share ever.</w:t>
      </w:r>
    </w:p>
    <w:p w14:paraId="5A289E23" w14:textId="77777777" w:rsidR="00176715" w:rsidRPr="00176715" w:rsidRDefault="00176715" w:rsidP="00176715">
      <w:pPr>
        <w:rPr>
          <w:b/>
          <w:bCs/>
        </w:rPr>
      </w:pPr>
      <w:r w:rsidRPr="00176715">
        <w:rPr>
          <w:b/>
          <w:bCs/>
        </w:rPr>
        <w:t>Discussion</w:t>
      </w:r>
    </w:p>
    <w:p w14:paraId="63479B40" w14:textId="77777777" w:rsidR="00176715" w:rsidRPr="00176715" w:rsidRDefault="00176715" w:rsidP="00176715">
      <w:pPr>
        <w:numPr>
          <w:ilvl w:val="0"/>
          <w:numId w:val="307"/>
        </w:numPr>
      </w:pPr>
      <w:r w:rsidRPr="00176715">
        <w:t>What probabilities are given in this case? Use these probabilities and the probability laws to determine what percentage of U.S. households purchased Total at least twice in the first 10 months of its release.</w:t>
      </w:r>
    </w:p>
    <w:p w14:paraId="4D1BCDBA" w14:textId="77777777" w:rsidR="00176715" w:rsidRPr="00176715" w:rsidRDefault="00176715" w:rsidP="00176715">
      <w:pPr>
        <w:numPr>
          <w:ilvl w:val="0"/>
          <w:numId w:val="307"/>
        </w:numPr>
      </w:pPr>
      <w:r w:rsidRPr="00176715">
        <w:lastRenderedPageBreak/>
        <w:t>Is age category independent of willingness to try new products? According to the U.S. Census Bureau, approximately 20% of all Americans are in the 45–64 age category. Suppose 24% of the consumers who purchased Total for the first time during the initial 10-month period were in the 45–64 age category. Use this information to determine whether age is independent of the initial purchase of Total during the introductory time period. Explain your answer.</w:t>
      </w:r>
    </w:p>
    <w:p w14:paraId="3EB02C7E" w14:textId="77777777" w:rsidR="00176715" w:rsidRPr="00176715" w:rsidRDefault="00176715" w:rsidP="00176715">
      <w:pPr>
        <w:numPr>
          <w:ilvl w:val="0"/>
          <w:numId w:val="307"/>
        </w:numPr>
      </w:pPr>
      <w:r w:rsidRPr="00176715">
        <w:t>Using the probabilities given in Question 2, calculate the probability that a randomly selected U.S. consumer is either in the 45–64 age category or purchased Total during the initial 10-month period. What is the probability that a randomly selected person purchased Total in the first 10 months given that the person is in the 45–64 age category?</w:t>
      </w:r>
    </w:p>
    <w:p w14:paraId="07A7A209" w14:textId="77777777" w:rsidR="00176715" w:rsidRPr="00176715" w:rsidRDefault="00176715" w:rsidP="00176715">
      <w:pPr>
        <w:numPr>
          <w:ilvl w:val="0"/>
          <w:numId w:val="307"/>
        </w:numPr>
      </w:pPr>
      <w:r w:rsidRPr="00176715">
        <w:t>Suppose 32% of all toothpaste consumers in the United States saw the Total commercials. Of those who saw the commercials, 40% purchased Total at least once in the first 10 months of its introduction. Of those who did not see the commercials, 12.06% purchased Total at least once in the first 10 months of its introduction. Suppose a toothpaste consumer is randomly selected and it is learned that they purchased Total during the first 10 months of its introduction. Revise the probability that this person saw the Total commercials and the probability that the person did not see the Total commercials.</w:t>
      </w:r>
    </w:p>
    <w:p w14:paraId="44FFF8F4" w14:textId="77777777" w:rsidR="00176715" w:rsidRPr="00176715" w:rsidRDefault="00176715" w:rsidP="00176715">
      <w:r w:rsidRPr="00176715">
        <w:rPr>
          <w:i/>
          <w:iCs/>
        </w:rPr>
        <w:t>Source:</w:t>
      </w:r>
      <w:r w:rsidRPr="00176715">
        <w:t> Colgate-Palmolive's home page at </w:t>
      </w:r>
      <w:hyperlink r:id="rId327" w:tgtFrame="_blank" w:history="1">
        <w:r w:rsidRPr="00176715">
          <w:rPr>
            <w:rStyle w:val="Hyperlink"/>
            <w:b/>
            <w:bCs/>
          </w:rPr>
          <w:t>http://www.colgate.com/app/Colgate/US/HomePage.cvsp</w:t>
        </w:r>
      </w:hyperlink>
      <w:r w:rsidRPr="00176715">
        <w:t>, Total's homepage at </w:t>
      </w:r>
      <w:hyperlink r:id="rId328" w:tgtFrame="_blank" w:history="1">
        <w:r w:rsidRPr="00176715">
          <w:rPr>
            <w:rStyle w:val="Hyperlink"/>
            <w:b/>
            <w:bCs/>
          </w:rPr>
          <w:t>http://www.colgate.com/app/ColgateTotal/US/EN/Products.cvsp</w:t>
        </w:r>
      </w:hyperlink>
      <w:r w:rsidRPr="00176715">
        <w:t>, and at </w:t>
      </w:r>
      <w:hyperlink r:id="rId329" w:tgtFrame="_blank" w:history="1">
        <w:r w:rsidRPr="00176715">
          <w:rPr>
            <w:rStyle w:val="Hyperlink"/>
            <w:b/>
            <w:bCs/>
          </w:rPr>
          <w:t>http://www.colgate.com/app/ColgateTotal/US/EN/HomePage.cwsp</w:t>
        </w:r>
      </w:hyperlink>
      <w:r w:rsidRPr="00176715">
        <w:t>, 2010.</w:t>
      </w:r>
    </w:p>
    <w:p w14:paraId="62D6F1CB" w14:textId="77777777" w:rsidR="00176715" w:rsidRPr="00176715" w:rsidRDefault="00176715" w:rsidP="00176715">
      <w:r w:rsidRPr="00176715">
        <w:t>CHAPTER 4</w:t>
      </w:r>
    </w:p>
    <w:p w14:paraId="6B06D462" w14:textId="77777777" w:rsidR="00176715" w:rsidRPr="00176715" w:rsidRDefault="00176715" w:rsidP="00176715">
      <w:r w:rsidRPr="00176715">
        <w:t>Probability</w:t>
      </w:r>
    </w:p>
    <w:p w14:paraId="000E9310" w14:textId="77777777" w:rsidR="00176715" w:rsidRPr="00176715" w:rsidRDefault="00176715" w:rsidP="00176715">
      <w:r w:rsidRPr="00176715">
        <w:rPr>
          <w:b/>
          <w:bCs/>
        </w:rPr>
        <w:t>LEARNING OBJECTIVES</w:t>
      </w:r>
    </w:p>
    <w:p w14:paraId="4A2C902C" w14:textId="77777777" w:rsidR="00176715" w:rsidRPr="00176715" w:rsidRDefault="00176715" w:rsidP="00176715">
      <w:r w:rsidRPr="00176715">
        <w:t>The main objective of </w:t>
      </w:r>
      <w:hyperlink r:id="rId330" w:anchor="ch4" w:history="1">
        <w:r w:rsidRPr="00176715">
          <w:rPr>
            <w:rStyle w:val="Hyperlink"/>
            <w:b/>
            <w:bCs/>
          </w:rPr>
          <w:t>Chapter 4</w:t>
        </w:r>
      </w:hyperlink>
      <w:r w:rsidRPr="00176715">
        <w:t> is to help you understand the basic principles of probability, thereby enabling you to:</w:t>
      </w:r>
    </w:p>
    <w:p w14:paraId="2AA3CD24" w14:textId="77777777" w:rsidR="00176715" w:rsidRPr="00176715" w:rsidRDefault="00176715" w:rsidP="00176715">
      <w:pPr>
        <w:numPr>
          <w:ilvl w:val="0"/>
          <w:numId w:val="308"/>
        </w:numPr>
      </w:pPr>
      <w:r w:rsidRPr="00176715">
        <w:t>Describe what probability is and when one would use it</w:t>
      </w:r>
    </w:p>
    <w:p w14:paraId="6901A76E" w14:textId="77777777" w:rsidR="00176715" w:rsidRPr="00176715" w:rsidRDefault="00176715" w:rsidP="00176715">
      <w:pPr>
        <w:numPr>
          <w:ilvl w:val="0"/>
          <w:numId w:val="308"/>
        </w:numPr>
      </w:pPr>
      <w:r w:rsidRPr="00176715">
        <w:t>Differentiate among three methods of assigning probabilities: the classical method, relative frequency of occurrence, and subjective probability</w:t>
      </w:r>
    </w:p>
    <w:p w14:paraId="7F81207E" w14:textId="77777777" w:rsidR="00176715" w:rsidRPr="00176715" w:rsidRDefault="00176715" w:rsidP="00176715">
      <w:pPr>
        <w:numPr>
          <w:ilvl w:val="0"/>
          <w:numId w:val="308"/>
        </w:numPr>
      </w:pPr>
      <w:r w:rsidRPr="00176715">
        <w:lastRenderedPageBreak/>
        <w:t>Deconstruct the elements of probability by defining experiments, sample spaces, and events, classifying events as mutually exclusive, collectively exhaustive, complementary, or independent, and counting possibilities</w:t>
      </w:r>
    </w:p>
    <w:p w14:paraId="17C87371" w14:textId="77777777" w:rsidR="00176715" w:rsidRPr="00176715" w:rsidRDefault="00176715" w:rsidP="00176715">
      <w:pPr>
        <w:numPr>
          <w:ilvl w:val="0"/>
          <w:numId w:val="308"/>
        </w:numPr>
      </w:pPr>
      <w:r w:rsidRPr="00176715">
        <w:t>Compare marginal, union, joint, and conditional probabilities by defining each one</w:t>
      </w:r>
    </w:p>
    <w:p w14:paraId="00017EA9" w14:textId="77777777" w:rsidR="00176715" w:rsidRPr="00176715" w:rsidRDefault="00176715" w:rsidP="00176715">
      <w:pPr>
        <w:numPr>
          <w:ilvl w:val="0"/>
          <w:numId w:val="308"/>
        </w:numPr>
      </w:pPr>
      <w:r w:rsidRPr="00176715">
        <w:t>Calculate probabilities using the general law of addition, along with a joint probability table, the complement of a union, or the special law of addition if necessary</w:t>
      </w:r>
    </w:p>
    <w:p w14:paraId="5464CD3E" w14:textId="77777777" w:rsidR="00176715" w:rsidRPr="00176715" w:rsidRDefault="00176715" w:rsidP="00176715">
      <w:pPr>
        <w:numPr>
          <w:ilvl w:val="0"/>
          <w:numId w:val="308"/>
        </w:numPr>
      </w:pPr>
      <w:r w:rsidRPr="00176715">
        <w:t>Calculate joint probabilities of both independent and dependent events using the general and special laws of multiplication</w:t>
      </w:r>
    </w:p>
    <w:p w14:paraId="3A22B80A" w14:textId="77777777" w:rsidR="00176715" w:rsidRPr="00176715" w:rsidRDefault="00176715" w:rsidP="00176715">
      <w:pPr>
        <w:numPr>
          <w:ilvl w:val="0"/>
          <w:numId w:val="308"/>
        </w:numPr>
      </w:pPr>
      <w:r w:rsidRPr="00176715">
        <w:t>Calculate conditional probabilities with various forms of the law of conditional probability, and use them to determine if two events are independent.</w:t>
      </w:r>
    </w:p>
    <w:p w14:paraId="60FB2A47" w14:textId="77777777" w:rsidR="00176715" w:rsidRPr="00176715" w:rsidRDefault="00176715" w:rsidP="00176715">
      <w:pPr>
        <w:numPr>
          <w:ilvl w:val="0"/>
          <w:numId w:val="308"/>
        </w:numPr>
      </w:pPr>
      <w:r w:rsidRPr="00176715">
        <w:t>Calculate conditional probabilities using Bayes' rule</w:t>
      </w:r>
    </w:p>
    <w:p w14:paraId="1E91CD0C" w14:textId="77949A80" w:rsidR="00176715" w:rsidRPr="00176715" w:rsidRDefault="00176715" w:rsidP="00176715">
      <w:r w:rsidRPr="00176715">
        <w:drawing>
          <wp:inline distT="0" distB="0" distL="0" distR="0" wp14:anchorId="52A940D6" wp14:editId="248E064E">
            <wp:extent cx="5943600" cy="3416935"/>
            <wp:effectExtent l="0" t="0" r="0" b="0"/>
            <wp:docPr id="1747480128" name="Picture 6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noFill/>
                    </a:ln>
                  </pic:spPr>
                </pic:pic>
              </a:graphicData>
            </a:graphic>
          </wp:inline>
        </w:drawing>
      </w:r>
    </w:p>
    <w:p w14:paraId="5A74045F" w14:textId="660A51B5" w:rsidR="00176715" w:rsidRPr="00176715" w:rsidRDefault="00176715" w:rsidP="00176715">
      <w:pPr>
        <w:rPr>
          <w:b/>
          <w:bCs/>
        </w:rPr>
      </w:pPr>
      <w:r w:rsidRPr="00176715">
        <w:rPr>
          <w:b/>
          <w:bCs/>
        </w:rPr>
        <w:drawing>
          <wp:inline distT="0" distB="0" distL="0" distR="0" wp14:anchorId="422944C2" wp14:editId="79E52005">
            <wp:extent cx="1790700" cy="885825"/>
            <wp:effectExtent l="0" t="0" r="0" b="9525"/>
            <wp:docPr id="1813964702" name="Picture 6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6715">
        <w:rPr>
          <w:b/>
          <w:bCs/>
        </w:rPr>
        <w:t> Equity of the Sexes in the Workplace</w:t>
      </w:r>
    </w:p>
    <w:p w14:paraId="2FD8A780" w14:textId="32E949F0" w:rsidR="00176715" w:rsidRPr="00176715" w:rsidRDefault="00176715" w:rsidP="00176715">
      <w:r w:rsidRPr="00176715">
        <w:lastRenderedPageBreak/>
        <w:drawing>
          <wp:inline distT="0" distB="0" distL="0" distR="0" wp14:anchorId="443F9959" wp14:editId="618B2A79">
            <wp:extent cx="1304925" cy="533400"/>
            <wp:effectExtent l="0" t="0" r="9525" b="0"/>
            <wp:docPr id="1178999477" name="Picture 6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6715">
        <w:t> The Civil Rights Act was signed into law in the United States in 1964 by President Lyndon Johnson. This law, which was amended in 1972, resulted in several “titles” that addressed discrimination in American society at various levels. One is Title VII, which pertains specifically to employment discrimination. It applies to all employers with more than 15 employees, along with other institutions. One of the provisions of Title VII makes it illegal to refuse to hire a person on the basis of the person's sex.</w:t>
      </w:r>
    </w:p>
    <w:p w14:paraId="259E9E10" w14:textId="77777777" w:rsidR="00176715" w:rsidRPr="00176715" w:rsidRDefault="00176715" w:rsidP="00176715">
      <w:r w:rsidRPr="00176715">
        <w:t>Today, company hiring procedures must be within the perview and framework of the Equal Employment Opportunity Commission (EEOC) guidelines and Title VII. How does a company defend its hiring practices or know when they are within acceptable bounds? How can individuals or groups who feel they have been the victims of illegal hiring practices “prove” their case? How can a group demonstrate that they have been “adversely impacted” by a company's discriminatory hiring practices?</w:t>
      </w:r>
    </w:p>
    <w:p w14:paraId="51228701" w14:textId="77777777" w:rsidR="00176715" w:rsidRPr="00176715" w:rsidRDefault="00176715" w:rsidP="00176715">
      <w:r w:rsidRPr="00176715">
        <w:t>Statistics are widely used in employment discrimination actions and by companies in attempting to meet EEOC guidelines. Substantial quantities of human resources data are logged and analyzed on a daily basis.</w:t>
      </w:r>
    </w:p>
    <w:p w14:paraId="34A21E3C" w14:textId="77777777" w:rsidR="00176715" w:rsidRPr="00176715" w:rsidRDefault="00176715" w:rsidP="00176715">
      <w:r w:rsidRPr="00176715">
        <w:rPr>
          <w:b/>
          <w:bCs/>
        </w:rPr>
        <w:t>Client Company Human Resource Data by Sex</w:t>
      </w:r>
    </w:p>
    <w:p w14:paraId="4A6EBAB7" w14:textId="0328D1A3" w:rsidR="00176715" w:rsidRPr="00176715" w:rsidRDefault="00176715" w:rsidP="00176715">
      <w:r w:rsidRPr="00176715">
        <w:drawing>
          <wp:inline distT="0" distB="0" distL="0" distR="0" wp14:anchorId="56EAC120" wp14:editId="5F34AEF5">
            <wp:extent cx="2162175" cy="1428750"/>
            <wp:effectExtent l="0" t="0" r="9525" b="0"/>
            <wp:docPr id="1687797635" name="Picture 6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62175" cy="1428750"/>
                    </a:xfrm>
                    <a:prstGeom prst="rect">
                      <a:avLst/>
                    </a:prstGeom>
                    <a:noFill/>
                    <a:ln>
                      <a:noFill/>
                    </a:ln>
                  </pic:spPr>
                </pic:pic>
              </a:graphicData>
            </a:graphic>
          </wp:inline>
        </w:drawing>
      </w:r>
    </w:p>
    <w:p w14:paraId="14FDCCEF" w14:textId="77777777" w:rsidR="00176715" w:rsidRPr="00176715" w:rsidRDefault="00176715" w:rsidP="00176715">
      <w:pPr>
        <w:rPr>
          <w:b/>
          <w:bCs/>
        </w:rPr>
      </w:pPr>
      <w:r w:rsidRPr="00176715">
        <w:rPr>
          <w:b/>
          <w:bCs/>
        </w:rPr>
        <w:t>Managerial and Statistical Questions</w:t>
      </w:r>
    </w:p>
    <w:p w14:paraId="67ABA71E" w14:textId="77777777" w:rsidR="00176715" w:rsidRPr="00176715" w:rsidRDefault="00176715" w:rsidP="00176715">
      <w:r w:rsidRPr="00176715">
        <w:t>Assume that a small portion of the human resource data was gathered on a client company.</w:t>
      </w:r>
    </w:p>
    <w:p w14:paraId="3F370FE0" w14:textId="77777777" w:rsidR="00176715" w:rsidRPr="00176715" w:rsidRDefault="00176715" w:rsidP="00176715">
      <w:pPr>
        <w:numPr>
          <w:ilvl w:val="0"/>
          <w:numId w:val="309"/>
        </w:numPr>
      </w:pPr>
      <w:r w:rsidRPr="00176715">
        <w:t>Suppose some legal concern has been expressed that a disproportionate number of managerial people at the client company are men. If a worker is randomly selected from the client company, what is the probability that the worker is a woman? If a managerial person is randomly selected, what is the probability that the person is a woman? What factors might enter into the apparent discrepancy between probabilities?</w:t>
      </w:r>
    </w:p>
    <w:p w14:paraId="3E68E662" w14:textId="77777777" w:rsidR="00176715" w:rsidRPr="00176715" w:rsidRDefault="00176715" w:rsidP="00176715">
      <w:pPr>
        <w:numPr>
          <w:ilvl w:val="0"/>
          <w:numId w:val="309"/>
        </w:numPr>
      </w:pPr>
      <w:r w:rsidRPr="00176715">
        <w:lastRenderedPageBreak/>
        <w:t>Suppose a special bonus is being given to one person in the technical area this year. If the bonus is randomly awarded, what is the probability that it will go to a woman, given that worker is in the technical area? Is this discrimination against male technical workers? What factors might enter into the awarding of the bonus other than random selection?</w:t>
      </w:r>
    </w:p>
    <w:p w14:paraId="595B078E" w14:textId="77777777" w:rsidR="00176715" w:rsidRPr="00176715" w:rsidRDefault="00176715" w:rsidP="00176715">
      <w:pPr>
        <w:numPr>
          <w:ilvl w:val="0"/>
          <w:numId w:val="309"/>
        </w:numPr>
      </w:pPr>
      <w:r w:rsidRPr="00176715">
        <w:t>Suppose that at the annual holiday party the name of an employee of the client company will be drawn randomly to win a trip to Hawaii. What is the probability that a professional person will be the winner? What is the probability that the winner will be either a man or a clerical worker? What is the probability that the winner will be a woman and in management? Suppose the winner is a man. What is the probability that the winner is from the technical group, given that the winner is a man?</w:t>
      </w:r>
    </w:p>
    <w:p w14:paraId="143DB725" w14:textId="77777777" w:rsidR="00176715" w:rsidRPr="00176715" w:rsidRDefault="00176715" w:rsidP="00176715">
      <w:r w:rsidRPr="00176715">
        <w:rPr>
          <w:i/>
          <w:iCs/>
        </w:rPr>
        <w:t>Source:</w:t>
      </w:r>
      <w:r w:rsidRPr="00176715">
        <w:t> EEOC information adapted from Richard D. Arvey and Robert H. Faley, </w:t>
      </w:r>
      <w:r w:rsidRPr="00176715">
        <w:rPr>
          <w:i/>
          <w:iCs/>
        </w:rPr>
        <w:t>Fairness in Selecting Employees</w:t>
      </w:r>
      <w:r w:rsidRPr="00176715">
        <w:t>, 2nd ed. Reading, MA: Addison-Wesley Publishing Company, 1992.</w:t>
      </w:r>
    </w:p>
    <w:p w14:paraId="1EA7B0C7" w14:textId="77777777" w:rsidR="00176715" w:rsidRPr="00176715" w:rsidRDefault="00176715" w:rsidP="00176715">
      <w:r w:rsidRPr="00176715">
        <w:t>In business, most decision making involves uncertainty. For example, an operations manager does not know definitely whether a valve in the plant is going to malfunction or continue to function—or, if it continues, for how long. When should it be replaced? What is the chance that the valve will malfunction within the next week? In the banking industry, what are the new vice president's prospects for successfully turning a department around? The answers to these questions are uncertain.</w:t>
      </w:r>
    </w:p>
    <w:p w14:paraId="22358DD3" w14:textId="77777777" w:rsidR="00176715" w:rsidRPr="00176715" w:rsidRDefault="00176715" w:rsidP="00176715">
      <w:r w:rsidRPr="00176715">
        <w:t>In the case of a high-rise building, what are the chances that a fire-extinguishing system will work when needed if redundancies are built in? Business people must address these and thousands of similar questions daily. Because most such questions do not have definite answers, the decision making is based on uncertainty. In many of these situations, a probability can be assigned to the likelihood of an outcome. This chapter is about learning how to determine or assign probabilities.</w:t>
      </w:r>
    </w:p>
    <w:p w14:paraId="7B8E8EB9" w14:textId="77777777" w:rsidR="00176715" w:rsidRPr="00176715" w:rsidRDefault="00176715" w:rsidP="00176715">
      <w:r w:rsidRPr="00176715">
        <w:rPr>
          <w:b/>
          <w:bCs/>
        </w:rPr>
        <w:t>FIGURE 4.1</w:t>
      </w:r>
      <w:r w:rsidRPr="00176715">
        <w:t> Probability in the Process of Inferential Statistics</w:t>
      </w:r>
    </w:p>
    <w:p w14:paraId="27063C74" w14:textId="5B53F04D" w:rsidR="00176715" w:rsidRPr="00176715" w:rsidRDefault="00176715" w:rsidP="00176715">
      <w:r w:rsidRPr="00176715">
        <w:drawing>
          <wp:inline distT="0" distB="0" distL="0" distR="0" wp14:anchorId="06FFC1A5" wp14:editId="798AC27B">
            <wp:extent cx="4038600" cy="1876425"/>
            <wp:effectExtent l="0" t="0" r="0" b="9525"/>
            <wp:docPr id="1899852221" name="Picture 6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38600" cy="1876425"/>
                    </a:xfrm>
                    <a:prstGeom prst="rect">
                      <a:avLst/>
                    </a:prstGeom>
                    <a:noFill/>
                    <a:ln>
                      <a:noFill/>
                    </a:ln>
                  </pic:spPr>
                </pic:pic>
              </a:graphicData>
            </a:graphic>
          </wp:inline>
        </w:drawing>
      </w:r>
    </w:p>
    <w:p w14:paraId="354A01B0" w14:textId="77777777" w:rsidR="00176715" w:rsidRPr="00176715" w:rsidRDefault="00176715" w:rsidP="00176715">
      <w:pPr>
        <w:rPr>
          <w:b/>
          <w:bCs/>
        </w:rPr>
      </w:pPr>
      <w:r w:rsidRPr="00176715">
        <w:rPr>
          <w:b/>
          <w:bCs/>
        </w:rPr>
        <w:lastRenderedPageBreak/>
        <w:t>4.1 INTRODUCTION TO PROBABILITY</w:t>
      </w:r>
    </w:p>
    <w:p w14:paraId="732F84B7" w14:textId="77777777" w:rsidR="00176715" w:rsidRPr="00176715" w:rsidRDefault="00176715" w:rsidP="00176715">
      <w:hyperlink r:id="rId331" w:anchor="ch1" w:history="1">
        <w:r w:rsidRPr="00176715">
          <w:rPr>
            <w:rStyle w:val="Hyperlink"/>
            <w:b/>
            <w:bCs/>
          </w:rPr>
          <w:t>Chapter 1</w:t>
        </w:r>
      </w:hyperlink>
      <w:r w:rsidRPr="00176715">
        <w:t> discussed the difference between descriptive and inferential statistics. Much statistical analysis is inferential, and probability is the basis for inferential statistics. Recall that inferential statistics involves taking a sample from a population, computing a statistic on the sample, and inferring from the statistic the value of the corresponding parameter of the population. The reason for doing so is that the value of the parameter is unknown. Because it is unknown, the analyst conducts the inferential process under uncertainty. However, by applying rules and laws, the analyst can often assign a probability of obtaining the results. </w:t>
      </w:r>
      <w:hyperlink r:id="rId332" w:anchor="fig4.1" w:history="1">
        <w:r w:rsidRPr="00176715">
          <w:rPr>
            <w:rStyle w:val="Hyperlink"/>
            <w:b/>
            <w:bCs/>
          </w:rPr>
          <w:t>Figure 4.1</w:t>
        </w:r>
      </w:hyperlink>
      <w:r w:rsidRPr="00176715">
        <w:t> depicts this process.</w:t>
      </w:r>
    </w:p>
    <w:p w14:paraId="01036123" w14:textId="77777777" w:rsidR="00176715" w:rsidRPr="00176715" w:rsidRDefault="00176715" w:rsidP="00176715">
      <w:r w:rsidRPr="00176715">
        <w:t>Suppose a quality control inspector selects a random sample of 40 lightbulbs from a population of brand X bulbs and computes the average number of hours of luminance for the sample bulbs. By using techniques discussed later in this text, the specialist estimates the average number of hours of luminance for the </w:t>
      </w:r>
      <w:r w:rsidRPr="00176715">
        <w:rPr>
          <w:i/>
          <w:iCs/>
        </w:rPr>
        <w:t>population</w:t>
      </w:r>
      <w:r w:rsidRPr="00176715">
        <w:t> of brand X lightbulbs from this sample information. Because the lightbulbs being analyzed are only a sample of the population, the average number of hours of luminance for the 40 bulbs may or may not accurately estimate the average for all bulbs in the population. The results are uncertain. By applying the laws presented in this chapter, the inspector can assign a value of probability to this estimate.</w:t>
      </w:r>
    </w:p>
    <w:p w14:paraId="79B22A8B" w14:textId="77777777" w:rsidR="00176715" w:rsidRPr="00176715" w:rsidRDefault="00176715" w:rsidP="00176715">
      <w:r w:rsidRPr="00176715">
        <w:t>In addition, probabilities are used directly in certain industries and industry applications. For example, the insurance industry uses probabilities in actuarial tables to determine the likelihood of certain outcomes in order to set specific rates and coverages. The gaming industry uses probability values to establish charges and payoffs. One way to determine whether a company's hiring practices meet the government's EEOC guidelines mentioned in the Decision Dilemma is to compare various proportional breakdowns of their employees (by ethnicity, gender, age, etc.) to the proportions in the general population from which the employees are hired. In comparing the company figures with those of the general population, the courts could study the probabilities of a company randomly hiring a certain profile of employees from a given population. In other industries, such as manufacturing and aerospace, it is important to know the life of a mechanized part and the probability that it will malfunction at any given length of time in order to protect the firm from major breakdowns.</w:t>
      </w:r>
    </w:p>
    <w:p w14:paraId="4317047E" w14:textId="77777777" w:rsidR="00176715" w:rsidRPr="00176715" w:rsidRDefault="00176715" w:rsidP="00176715">
      <w:pPr>
        <w:rPr>
          <w:b/>
          <w:bCs/>
        </w:rPr>
      </w:pPr>
      <w:r w:rsidRPr="00176715">
        <w:rPr>
          <w:b/>
          <w:bCs/>
        </w:rPr>
        <w:t>4.2 METHODS OF ASSIGNING PROBABILITIES</w:t>
      </w:r>
    </w:p>
    <w:p w14:paraId="65142DAA" w14:textId="77777777" w:rsidR="00176715" w:rsidRPr="00176715" w:rsidRDefault="00176715" w:rsidP="00176715">
      <w:r w:rsidRPr="00176715">
        <w:t>The three general methods of assigning probabilities are (1) the classical method, (2) the relative frequency of occurrence method, and (3) subjective probabilities.</w:t>
      </w:r>
    </w:p>
    <w:p w14:paraId="5228AF12" w14:textId="77777777" w:rsidR="00176715" w:rsidRPr="00176715" w:rsidRDefault="00176715" w:rsidP="00176715">
      <w:pPr>
        <w:rPr>
          <w:b/>
          <w:bCs/>
        </w:rPr>
      </w:pPr>
      <w:r w:rsidRPr="00176715">
        <w:rPr>
          <w:b/>
          <w:bCs/>
        </w:rPr>
        <w:t>Classical Method of Assigning Probabilities</w:t>
      </w:r>
    </w:p>
    <w:p w14:paraId="7DD116FC" w14:textId="77777777" w:rsidR="00176715" w:rsidRPr="00176715" w:rsidRDefault="00176715" w:rsidP="00176715">
      <w:r w:rsidRPr="00176715">
        <w:lastRenderedPageBreak/>
        <w:t>When probabilities are assigned based on laws and rules, the method is referred to as the </w:t>
      </w:r>
      <w:r w:rsidRPr="00176715">
        <w:rPr>
          <w:b/>
          <w:bCs/>
        </w:rPr>
        <w:t>classical method of assigning probabilities</w:t>
      </w:r>
      <w:r w:rsidRPr="00176715">
        <w:t>. This method involves an experiment, which is </w:t>
      </w:r>
      <w:r w:rsidRPr="00176715">
        <w:rPr>
          <w:i/>
          <w:iCs/>
        </w:rPr>
        <w:t>a process that produces outcomes</w:t>
      </w:r>
      <w:r w:rsidRPr="00176715">
        <w:t>, and an event, </w:t>
      </w:r>
      <w:r w:rsidRPr="00176715">
        <w:rPr>
          <w:i/>
          <w:iCs/>
        </w:rPr>
        <w:t>which is an outcome of an experiment.</w:t>
      </w:r>
    </w:p>
    <w:p w14:paraId="596BAC65" w14:textId="77777777" w:rsidR="00176715" w:rsidRPr="00176715" w:rsidRDefault="00176715" w:rsidP="00176715">
      <w:r w:rsidRPr="00176715">
        <w:t>When we assign probabilities using the classical method, the probability of an individual event occurring is determined as the ratio of the number of items in a population containing the event (</w:t>
      </w:r>
      <w:r w:rsidRPr="00176715">
        <w:rPr>
          <w:i/>
          <w:iCs/>
        </w:rPr>
        <w:t>n</w:t>
      </w:r>
      <w:r w:rsidRPr="00176715">
        <w:rPr>
          <w:b/>
          <w:bCs/>
          <w:i/>
          <w:iCs/>
          <w:vertAlign w:val="subscript"/>
        </w:rPr>
        <w:t>e</w:t>
      </w:r>
      <w:r w:rsidRPr="00176715">
        <w:t>) to the total number of items in the population (</w:t>
      </w:r>
      <w:r w:rsidRPr="00176715">
        <w:rPr>
          <w:i/>
          <w:iCs/>
        </w:rPr>
        <w:t>N</w:t>
      </w:r>
      <w:r w:rsidRPr="00176715">
        <w:t>). That is, </w:t>
      </w:r>
      <w:r w:rsidRPr="00176715">
        <w:rPr>
          <w:i/>
          <w:iCs/>
        </w:rPr>
        <w:t>P</w:t>
      </w:r>
      <w:r w:rsidRPr="00176715">
        <w:t>(</w:t>
      </w:r>
      <w:r w:rsidRPr="00176715">
        <w:rPr>
          <w:i/>
          <w:iCs/>
        </w:rPr>
        <w:t>E</w:t>
      </w:r>
      <w:r w:rsidRPr="00176715">
        <w:t>) = </w:t>
      </w:r>
      <w:r w:rsidRPr="00176715">
        <w:rPr>
          <w:i/>
          <w:iCs/>
        </w:rPr>
        <w:t>n</w:t>
      </w:r>
      <w:r w:rsidRPr="00176715">
        <w:rPr>
          <w:b/>
          <w:bCs/>
          <w:i/>
          <w:iCs/>
          <w:vertAlign w:val="subscript"/>
        </w:rPr>
        <w:t>e</w:t>
      </w:r>
      <w:r w:rsidRPr="00176715">
        <w:rPr>
          <w:i/>
          <w:iCs/>
        </w:rPr>
        <w:t>/N</w:t>
      </w:r>
      <w:r w:rsidRPr="00176715">
        <w:t>. For example, if a company has 200 workers and 70 are female, the probability of randomly selecting a female from this company is 70/200 = .35.</w:t>
      </w:r>
    </w:p>
    <w:p w14:paraId="12C1796F" w14:textId="551D57BD" w:rsidR="00176715" w:rsidRPr="00176715" w:rsidRDefault="00176715" w:rsidP="00176715">
      <w:r w:rsidRPr="00176715">
        <w:drawing>
          <wp:inline distT="0" distB="0" distL="0" distR="0" wp14:anchorId="1CB48254" wp14:editId="2D66A038">
            <wp:extent cx="5943600" cy="704215"/>
            <wp:effectExtent l="0" t="0" r="0" b="635"/>
            <wp:docPr id="797180835" name="Picture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704215"/>
                    </a:xfrm>
                    <a:prstGeom prst="rect">
                      <a:avLst/>
                    </a:prstGeom>
                    <a:noFill/>
                    <a:ln>
                      <a:noFill/>
                    </a:ln>
                  </pic:spPr>
                </pic:pic>
              </a:graphicData>
            </a:graphic>
          </wp:inline>
        </w:drawing>
      </w:r>
    </w:p>
    <w:p w14:paraId="235C4987" w14:textId="77777777" w:rsidR="00176715" w:rsidRPr="00176715" w:rsidRDefault="00176715" w:rsidP="00176715">
      <w:r w:rsidRPr="00176715">
        <w:t>Suppose, in a particular plant, three machines make a given product. Machine A always produces 40% of the total number of this product. Ten percent of the items produced by machine A are defective. If the finished products are well mixed with regard to which machine produced them and if one of these products is randomly selected, the classical method of assigning probabilities tells us that the probability that the part was produced by machine A and is defective is .04. This probability can be determined even before the part is sampled because with the classical method, the probabilities can be determined </w:t>
      </w:r>
      <w:r w:rsidRPr="00176715">
        <w:rPr>
          <w:b/>
          <w:bCs/>
        </w:rPr>
        <w:t>a priori</w:t>
      </w:r>
      <w:r w:rsidRPr="00176715">
        <w:t>; that is, </w:t>
      </w:r>
      <w:r w:rsidRPr="00176715">
        <w:rPr>
          <w:i/>
          <w:iCs/>
        </w:rPr>
        <w:t>they can be determined prior to the experiment.</w:t>
      </w:r>
    </w:p>
    <w:p w14:paraId="267D8E58" w14:textId="77777777" w:rsidR="00176715" w:rsidRPr="00176715" w:rsidRDefault="00176715" w:rsidP="00176715">
      <w:r w:rsidRPr="00176715">
        <w:t>Because </w:t>
      </w:r>
      <w:r w:rsidRPr="00176715">
        <w:rPr>
          <w:i/>
          <w:iCs/>
        </w:rPr>
        <w:t>n</w:t>
      </w:r>
      <w:r w:rsidRPr="00176715">
        <w:rPr>
          <w:b/>
          <w:bCs/>
          <w:i/>
          <w:iCs/>
          <w:vertAlign w:val="subscript"/>
        </w:rPr>
        <w:t>e</w:t>
      </w:r>
      <w:r w:rsidRPr="00176715">
        <w:t> can never be greater than </w:t>
      </w:r>
      <w:r w:rsidRPr="00176715">
        <w:rPr>
          <w:i/>
          <w:iCs/>
        </w:rPr>
        <w:t>N</w:t>
      </w:r>
      <w:r w:rsidRPr="00176715">
        <w:t> (no more than </w:t>
      </w:r>
      <w:r w:rsidRPr="00176715">
        <w:rPr>
          <w:i/>
          <w:iCs/>
        </w:rPr>
        <w:t>N</w:t>
      </w:r>
      <w:r w:rsidRPr="00176715">
        <w:t> outcomes in the population could possibly have attribute </w:t>
      </w:r>
      <w:r w:rsidRPr="00176715">
        <w:rPr>
          <w:i/>
          <w:iCs/>
        </w:rPr>
        <w:t>e</w:t>
      </w:r>
      <w:r w:rsidRPr="00176715">
        <w:t>), the highest value of any probability is 1. If the probability of an outcome occurring is 1, the event is certain to occur. The smallest possible probability is 0. If none of the outcomes of the </w:t>
      </w:r>
      <w:r w:rsidRPr="00176715">
        <w:rPr>
          <w:i/>
          <w:iCs/>
        </w:rPr>
        <w:t>N</w:t>
      </w:r>
      <w:r w:rsidRPr="00176715">
        <w:t> possibilities has the desired characteristic, </w:t>
      </w:r>
      <w:r w:rsidRPr="00176715">
        <w:rPr>
          <w:i/>
          <w:iCs/>
        </w:rPr>
        <w:t>e</w:t>
      </w:r>
      <w:r w:rsidRPr="00176715">
        <w:t>, the probability is 0/</w:t>
      </w:r>
      <w:r w:rsidRPr="00176715">
        <w:rPr>
          <w:i/>
          <w:iCs/>
        </w:rPr>
        <w:t>N</w:t>
      </w:r>
      <w:r w:rsidRPr="00176715">
        <w:t> = 0, and the event is certain not to occur.</w:t>
      </w:r>
    </w:p>
    <w:p w14:paraId="39CA98B1" w14:textId="48F529DB" w:rsidR="00176715" w:rsidRPr="00176715" w:rsidRDefault="00176715" w:rsidP="00176715">
      <w:r w:rsidRPr="00176715">
        <w:drawing>
          <wp:inline distT="0" distB="0" distL="0" distR="0" wp14:anchorId="53F88A82" wp14:editId="1D470771">
            <wp:extent cx="5943600" cy="371475"/>
            <wp:effectExtent l="0" t="0" r="0" b="9525"/>
            <wp:docPr id="1654156518" name="Picture 6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2C508629" w14:textId="77777777" w:rsidR="00176715" w:rsidRPr="00176715" w:rsidRDefault="00176715" w:rsidP="00176715">
      <w:r w:rsidRPr="00176715">
        <w:t>Thus, probabilities are nonnegative proper fractions or nonnegative decimal values greater than or equal to 0 and less than or equal to 1.</w:t>
      </w:r>
    </w:p>
    <w:p w14:paraId="28378DCA" w14:textId="77777777" w:rsidR="00176715" w:rsidRPr="00176715" w:rsidRDefault="00176715" w:rsidP="00176715">
      <w:r w:rsidRPr="00176715">
        <w:t>Probability values can be converted to percentages by multiplying by 100. Meteorologists often report weather probabilities in percentage form. For example, when they forecast a 60% chance of rain for tomorrow, they are saying that the probability of rain tomorrow is .60.</w:t>
      </w:r>
    </w:p>
    <w:p w14:paraId="76474F61" w14:textId="77777777" w:rsidR="00176715" w:rsidRPr="00176715" w:rsidRDefault="00176715" w:rsidP="00176715">
      <w:pPr>
        <w:rPr>
          <w:b/>
          <w:bCs/>
        </w:rPr>
      </w:pPr>
      <w:r w:rsidRPr="00176715">
        <w:rPr>
          <w:b/>
          <w:bCs/>
        </w:rPr>
        <w:t>Relative Frequency of Occurrence</w:t>
      </w:r>
    </w:p>
    <w:p w14:paraId="28BD23A4" w14:textId="77777777" w:rsidR="00176715" w:rsidRPr="00176715" w:rsidRDefault="00176715" w:rsidP="00176715">
      <w:r w:rsidRPr="00176715">
        <w:lastRenderedPageBreak/>
        <w:t>The </w:t>
      </w:r>
      <w:r w:rsidRPr="00176715">
        <w:rPr>
          <w:b/>
          <w:bCs/>
        </w:rPr>
        <w:t>relative frequency of occurrence method</w:t>
      </w:r>
      <w:r w:rsidRPr="00176715">
        <w:t> of assigning probabilities is based on cumulated historical data. With this method, </w:t>
      </w:r>
      <w:r w:rsidRPr="00176715">
        <w:rPr>
          <w:i/>
          <w:iCs/>
        </w:rPr>
        <w:t>the probability of an event occurring is equal to the number of times the event has occurred in the past divided by the total number of opportunities for the event to have occurred.</w:t>
      </w:r>
    </w:p>
    <w:p w14:paraId="7B0D1787" w14:textId="030265F4" w:rsidR="00176715" w:rsidRPr="00176715" w:rsidRDefault="00176715" w:rsidP="00176715">
      <w:r w:rsidRPr="00176715">
        <w:drawing>
          <wp:inline distT="0" distB="0" distL="0" distR="0" wp14:anchorId="00E68DB3" wp14:editId="780F6E2B">
            <wp:extent cx="5943600" cy="510540"/>
            <wp:effectExtent l="0" t="0" r="0" b="3810"/>
            <wp:docPr id="386670720" name="Picture 6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10540"/>
                    </a:xfrm>
                    <a:prstGeom prst="rect">
                      <a:avLst/>
                    </a:prstGeom>
                    <a:noFill/>
                    <a:ln>
                      <a:noFill/>
                    </a:ln>
                  </pic:spPr>
                </pic:pic>
              </a:graphicData>
            </a:graphic>
          </wp:inline>
        </w:drawing>
      </w:r>
    </w:p>
    <w:p w14:paraId="404C84CA" w14:textId="77777777" w:rsidR="00176715" w:rsidRPr="00176715" w:rsidRDefault="00176715" w:rsidP="00176715">
      <w:r w:rsidRPr="00176715">
        <w:t>Relative frequency of occurrence is not based on rules or laws but on what has occurred in the past. For example, a company wants to determine the probability that its inspectors are going to reject the next batch of raw materials from a supplier. Data gathered from company record books show that the supplier sent the company 90 batches in the past, and inspectors rejected 10 of them. By the method of relative frequency of occurrence, the probability of the inspectors rejecting the next batch is 10/90, or .11. If the next batch is rejected, the relative fre quency of occurrence probability for the subsequent shipment would change to 11/91 = .12.</w:t>
      </w:r>
    </w:p>
    <w:p w14:paraId="528EFED7" w14:textId="77777777" w:rsidR="00176715" w:rsidRPr="00176715" w:rsidRDefault="00176715" w:rsidP="00176715">
      <w:pPr>
        <w:rPr>
          <w:b/>
          <w:bCs/>
        </w:rPr>
      </w:pPr>
      <w:r w:rsidRPr="00176715">
        <w:rPr>
          <w:b/>
          <w:bCs/>
        </w:rPr>
        <w:t>Subjective Probability</w:t>
      </w:r>
    </w:p>
    <w:p w14:paraId="52D3668E" w14:textId="77777777" w:rsidR="00176715" w:rsidRPr="00176715" w:rsidRDefault="00176715" w:rsidP="00176715">
      <w:r w:rsidRPr="00176715">
        <w:t>The </w:t>
      </w:r>
      <w:r w:rsidRPr="00176715">
        <w:rPr>
          <w:b/>
          <w:bCs/>
        </w:rPr>
        <w:t>subjective method</w:t>
      </w:r>
      <w:r w:rsidRPr="00176715">
        <w:t> of </w:t>
      </w:r>
      <w:r w:rsidRPr="00176715">
        <w:rPr>
          <w:i/>
          <w:iCs/>
        </w:rPr>
        <w:t>assigning probability is based on the feelings or insights of the person determining the probability</w:t>
      </w:r>
      <w:r w:rsidRPr="00176715">
        <w:t>. Subjective probability comes from the person's intuition or reasoning. Although not a scientific approach to probability, the subjective method often is based on the accumulation of knowledge, understanding, and experience stored and processed in the human mind. At times it is merely a guess. At other times, subjective probability can potentially yield accurate probabilities. Subjective probability can be used to capitalize on the background of experienced workers and managers in decision making.</w:t>
      </w:r>
    </w:p>
    <w:p w14:paraId="1312375F" w14:textId="77777777" w:rsidR="00176715" w:rsidRPr="00176715" w:rsidRDefault="00176715" w:rsidP="00176715">
      <w:r w:rsidRPr="00176715">
        <w:t>Suppose a director of transportation for an oil company is asked the probability of getting a shipment of oil out of Saudi Arabia to the United States within three weeks. A director who has scheduled many such shipments, has a knowledge of Saudi politics, and has an awareness of current climatological and economic conditions may be able to give an accurate probability that the shipment can be made on time.</w:t>
      </w:r>
    </w:p>
    <w:p w14:paraId="3CE2EC90" w14:textId="77777777" w:rsidR="00176715" w:rsidRPr="00176715" w:rsidRDefault="00176715" w:rsidP="00176715">
      <w:r w:rsidRPr="00176715">
        <w:t>Subjective probability also can be a potentially useful way of tapping a person's experience, knowledge, and insight and using them to forecast the occurrence of some event. An experienced airline mechanic can usually assign a meaningful probability that a particular plane will have a certain type of mechanical difficulty. Physicians sometimes assign subjective probabilities to the life expectancy of people who have cancer.</w:t>
      </w:r>
    </w:p>
    <w:p w14:paraId="689A1ADD" w14:textId="77777777" w:rsidR="00176715" w:rsidRPr="00176715" w:rsidRDefault="00176715" w:rsidP="00176715">
      <w:pPr>
        <w:rPr>
          <w:b/>
          <w:bCs/>
        </w:rPr>
      </w:pPr>
      <w:r w:rsidRPr="00176715">
        <w:rPr>
          <w:b/>
          <w:bCs/>
        </w:rPr>
        <w:t>4.3 STRUCTURE OF PROBABILITY</w:t>
      </w:r>
    </w:p>
    <w:p w14:paraId="7B058638" w14:textId="77777777" w:rsidR="00176715" w:rsidRPr="00176715" w:rsidRDefault="00176715" w:rsidP="00176715">
      <w:r w:rsidRPr="00176715">
        <w:lastRenderedPageBreak/>
        <w:t>In the study of probability, developing a language of terms and symbols is helpful. The structure of probability provides a common framework within which the topics of probability can be explored.</w:t>
      </w:r>
    </w:p>
    <w:p w14:paraId="1DFB0ECD" w14:textId="77777777" w:rsidR="00176715" w:rsidRPr="00176715" w:rsidRDefault="00176715" w:rsidP="00176715">
      <w:pPr>
        <w:rPr>
          <w:b/>
          <w:bCs/>
        </w:rPr>
      </w:pPr>
      <w:r w:rsidRPr="00176715">
        <w:rPr>
          <w:b/>
          <w:bCs/>
        </w:rPr>
        <w:t>Experiment</w:t>
      </w:r>
    </w:p>
    <w:p w14:paraId="43739D13" w14:textId="77777777" w:rsidR="00176715" w:rsidRPr="00176715" w:rsidRDefault="00176715" w:rsidP="00176715">
      <w:r w:rsidRPr="00176715">
        <w:t>As previously stated, an </w:t>
      </w:r>
      <w:r w:rsidRPr="00176715">
        <w:rPr>
          <w:b/>
          <w:bCs/>
        </w:rPr>
        <w:t>experiment</w:t>
      </w:r>
      <w:r w:rsidRPr="00176715">
        <w:t> is </w:t>
      </w:r>
      <w:r w:rsidRPr="00176715">
        <w:rPr>
          <w:i/>
          <w:iCs/>
        </w:rPr>
        <w:t>a process that produces outcomes</w:t>
      </w:r>
      <w:r w:rsidRPr="00176715">
        <w:t>. Examples of businessoriented experiments with outcomes that can be statistically analyzed might include the following.</w:t>
      </w:r>
    </w:p>
    <w:p w14:paraId="455DAA22" w14:textId="77777777" w:rsidR="00176715" w:rsidRPr="00176715" w:rsidRDefault="00176715" w:rsidP="00176715">
      <w:pPr>
        <w:numPr>
          <w:ilvl w:val="0"/>
          <w:numId w:val="310"/>
        </w:numPr>
      </w:pPr>
      <w:r w:rsidRPr="00176715">
        <w:t>Interviewing 20 randomly selected consumers and asking them which brand of appliance they prefer</w:t>
      </w:r>
    </w:p>
    <w:p w14:paraId="3554B816" w14:textId="77777777" w:rsidR="00176715" w:rsidRPr="00176715" w:rsidRDefault="00176715" w:rsidP="00176715">
      <w:pPr>
        <w:numPr>
          <w:ilvl w:val="0"/>
          <w:numId w:val="310"/>
        </w:numPr>
      </w:pPr>
      <w:r w:rsidRPr="00176715">
        <w:t>Sampling every 200th bottle of ketchup from an assembly line and weighing the contents</w:t>
      </w:r>
    </w:p>
    <w:p w14:paraId="0E2706C0" w14:textId="77777777" w:rsidR="00176715" w:rsidRPr="00176715" w:rsidRDefault="00176715" w:rsidP="00176715">
      <w:pPr>
        <w:numPr>
          <w:ilvl w:val="0"/>
          <w:numId w:val="310"/>
        </w:numPr>
      </w:pPr>
      <w:r w:rsidRPr="00176715">
        <w:t>Testing new pharmaceutical drugs on samples of cancer patients and measuring the patients' improvement</w:t>
      </w:r>
    </w:p>
    <w:p w14:paraId="0A3AB6AA" w14:textId="77777777" w:rsidR="00176715" w:rsidRPr="00176715" w:rsidRDefault="00176715" w:rsidP="00176715">
      <w:pPr>
        <w:numPr>
          <w:ilvl w:val="0"/>
          <w:numId w:val="310"/>
        </w:numPr>
      </w:pPr>
      <w:r w:rsidRPr="00176715">
        <w:t>Auditing every 10th account to detect any errors</w:t>
      </w:r>
    </w:p>
    <w:p w14:paraId="097E531B" w14:textId="77777777" w:rsidR="00176715" w:rsidRPr="00176715" w:rsidRDefault="00176715" w:rsidP="00176715">
      <w:pPr>
        <w:numPr>
          <w:ilvl w:val="0"/>
          <w:numId w:val="310"/>
        </w:numPr>
      </w:pPr>
      <w:r w:rsidRPr="00176715">
        <w:t>Recording the Dow Jones Industrial Average on the first Monday of every month for 10 years</w:t>
      </w:r>
    </w:p>
    <w:p w14:paraId="4E46E0E4" w14:textId="77777777" w:rsidR="00176715" w:rsidRPr="00176715" w:rsidRDefault="00176715" w:rsidP="00176715">
      <w:pPr>
        <w:rPr>
          <w:b/>
          <w:bCs/>
        </w:rPr>
      </w:pPr>
      <w:r w:rsidRPr="00176715">
        <w:rPr>
          <w:b/>
          <w:bCs/>
        </w:rPr>
        <w:t>Event</w:t>
      </w:r>
    </w:p>
    <w:p w14:paraId="102E5982" w14:textId="77777777" w:rsidR="00176715" w:rsidRPr="00176715" w:rsidRDefault="00176715" w:rsidP="00176715">
      <w:r w:rsidRPr="00176715">
        <w:t>Because an </w:t>
      </w:r>
      <w:r w:rsidRPr="00176715">
        <w:rPr>
          <w:b/>
          <w:bCs/>
        </w:rPr>
        <w:t>event</w:t>
      </w:r>
      <w:r w:rsidRPr="00176715">
        <w:t> is </w:t>
      </w:r>
      <w:r w:rsidRPr="00176715">
        <w:rPr>
          <w:i/>
          <w:iCs/>
        </w:rPr>
        <w:t>an outcome of an experiment</w:t>
      </w:r>
      <w:r w:rsidRPr="00176715">
        <w:t>, the experiment defines the possibilities of the event. If the experiment is to sample five bottles coming off a production line, an event could be to get one defective and four good bottles. In an experiment to roll a die, one event could be to roll an even number and another event could be to roll a number greater than two. Events are denoted by uppercase letters; italic capital letters (e.g., </w:t>
      </w:r>
      <w:r w:rsidRPr="00176715">
        <w:rPr>
          <w:i/>
          <w:iCs/>
        </w:rPr>
        <w:t>A</w:t>
      </w:r>
      <w:r w:rsidRPr="00176715">
        <w:t> and </w:t>
      </w:r>
      <w:r w:rsidRPr="00176715">
        <w:rPr>
          <w:i/>
          <w:iCs/>
        </w:rPr>
        <w:t>E</w:t>
      </w:r>
      <w:r w:rsidRPr="00176715">
        <w:rPr>
          <w:b/>
          <w:bCs/>
          <w:vertAlign w:val="subscript"/>
        </w:rPr>
        <w:t>1</w:t>
      </w:r>
      <w:r w:rsidRPr="00176715">
        <w:t>, </w:t>
      </w:r>
      <w:r w:rsidRPr="00176715">
        <w:rPr>
          <w:i/>
          <w:iCs/>
        </w:rPr>
        <w:t>E</w:t>
      </w:r>
      <w:r w:rsidRPr="00176715">
        <w:rPr>
          <w:b/>
          <w:bCs/>
          <w:vertAlign w:val="subscript"/>
        </w:rPr>
        <w:t>2</w:t>
      </w:r>
      <w:r w:rsidRPr="00176715">
        <w:t>, ...) represent the general or abstract case, and roman capital letters (e.g., H and T for heads and tails) denote specific things and people.</w:t>
      </w:r>
    </w:p>
    <w:p w14:paraId="5D2C7910" w14:textId="77777777" w:rsidR="00176715" w:rsidRPr="00176715" w:rsidRDefault="00176715" w:rsidP="00176715">
      <w:pPr>
        <w:rPr>
          <w:b/>
          <w:bCs/>
        </w:rPr>
      </w:pPr>
      <w:r w:rsidRPr="00176715">
        <w:rPr>
          <w:b/>
          <w:bCs/>
        </w:rPr>
        <w:t>Elementary Events</w:t>
      </w:r>
    </w:p>
    <w:p w14:paraId="0E2D346E" w14:textId="77777777" w:rsidR="00176715" w:rsidRPr="00176715" w:rsidRDefault="00176715" w:rsidP="00176715">
      <w:r w:rsidRPr="00176715">
        <w:rPr>
          <w:i/>
          <w:iCs/>
        </w:rPr>
        <w:t>Events that cannot be decomposed or broken down into other events</w:t>
      </w:r>
      <w:r w:rsidRPr="00176715">
        <w:t> are called</w:t>
      </w:r>
      <w:r w:rsidRPr="00176715">
        <w:rPr>
          <w:b/>
          <w:bCs/>
        </w:rPr>
        <w:t>elementary events</w:t>
      </w:r>
      <w:r w:rsidRPr="00176715">
        <w:t>. Elementary events are denoted by lowercase letters (e.g., </w:t>
      </w:r>
      <w:r w:rsidRPr="00176715">
        <w:rPr>
          <w:i/>
          <w:iCs/>
        </w:rPr>
        <w:t>e</w:t>
      </w:r>
      <w:r w:rsidRPr="00176715">
        <w:rPr>
          <w:b/>
          <w:bCs/>
          <w:vertAlign w:val="subscript"/>
        </w:rPr>
        <w:t>1</w:t>
      </w:r>
      <w:r w:rsidRPr="00176715">
        <w:t>, </w:t>
      </w:r>
      <w:r w:rsidRPr="00176715">
        <w:rPr>
          <w:i/>
          <w:iCs/>
        </w:rPr>
        <w:t>e</w:t>
      </w:r>
      <w:r w:rsidRPr="00176715">
        <w:rPr>
          <w:b/>
          <w:bCs/>
          <w:vertAlign w:val="subscript"/>
        </w:rPr>
        <w:t>2</w:t>
      </w:r>
      <w:r w:rsidRPr="00176715">
        <w:t>, </w:t>
      </w:r>
      <w:r w:rsidRPr="00176715">
        <w:rPr>
          <w:i/>
          <w:iCs/>
        </w:rPr>
        <w:t>e</w:t>
      </w:r>
      <w:r w:rsidRPr="00176715">
        <w:rPr>
          <w:b/>
          <w:bCs/>
          <w:vertAlign w:val="subscript"/>
        </w:rPr>
        <w:t>3</w:t>
      </w:r>
      <w:r w:rsidRPr="00176715">
        <w:t>, . . .). Suppose the experiment is to roll a die. The elementary events for this experiment are to roll a 1 or roll a 2 or roll a 3, and so on. Rolling an even number is an event, but it is not an elementary event because the even number can be broken down further into events 2, 4, and 6.</w:t>
      </w:r>
    </w:p>
    <w:p w14:paraId="77411CBA" w14:textId="77777777" w:rsidR="00176715" w:rsidRPr="00176715" w:rsidRDefault="00176715" w:rsidP="00176715">
      <w:r w:rsidRPr="00176715">
        <w:rPr>
          <w:b/>
          <w:bCs/>
        </w:rPr>
        <w:t>FIGURE 4.2</w:t>
      </w:r>
      <w:r w:rsidRPr="00176715">
        <w:t> Possible Outcomes for the Roll of a Pair of Dice</w:t>
      </w:r>
    </w:p>
    <w:p w14:paraId="17F7F153" w14:textId="27825889" w:rsidR="00176715" w:rsidRPr="00176715" w:rsidRDefault="00176715" w:rsidP="00176715">
      <w:r w:rsidRPr="00176715">
        <w:lastRenderedPageBreak/>
        <w:drawing>
          <wp:inline distT="0" distB="0" distL="0" distR="0" wp14:anchorId="27D6B1CB" wp14:editId="1198A1C2">
            <wp:extent cx="4819650" cy="3619500"/>
            <wp:effectExtent l="0" t="0" r="0" b="0"/>
            <wp:docPr id="328082973" name="Picture 6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19650" cy="3619500"/>
                    </a:xfrm>
                    <a:prstGeom prst="rect">
                      <a:avLst/>
                    </a:prstGeom>
                    <a:noFill/>
                    <a:ln>
                      <a:noFill/>
                    </a:ln>
                  </pic:spPr>
                </pic:pic>
              </a:graphicData>
            </a:graphic>
          </wp:inline>
        </w:drawing>
      </w:r>
    </w:p>
    <w:p w14:paraId="1DF1CA68" w14:textId="77777777" w:rsidR="00176715" w:rsidRPr="00176715" w:rsidRDefault="00176715" w:rsidP="00176715">
      <w:r w:rsidRPr="00176715">
        <w:t>In the experiment of rolling a die, there are six elementary events {1, 2, 3, 4, 5, 6}. Rolling a pair of dice results in 36 possible elementary events (outcomes). For each of the six elementary events possible on the roll of one die, there are six possible elementary events on the roll of the second die, as depicted in the tree diagram in </w:t>
      </w:r>
      <w:hyperlink r:id="rId333" w:anchor="fig4.2" w:history="1">
        <w:r w:rsidRPr="00176715">
          <w:rPr>
            <w:rStyle w:val="Hyperlink"/>
            <w:b/>
            <w:bCs/>
          </w:rPr>
          <w:t>Figure 4.2</w:t>
        </w:r>
      </w:hyperlink>
      <w:r w:rsidRPr="00176715">
        <w:t>. </w:t>
      </w:r>
      <w:hyperlink r:id="rId334" w:anchor="tab4.1" w:history="1">
        <w:r w:rsidRPr="00176715">
          <w:rPr>
            <w:rStyle w:val="Hyperlink"/>
            <w:b/>
            <w:bCs/>
          </w:rPr>
          <w:t>Table 4.1</w:t>
        </w:r>
      </w:hyperlink>
      <w:r w:rsidRPr="00176715">
        <w:t> contains a list of these 36 outcomes.</w:t>
      </w:r>
    </w:p>
    <w:p w14:paraId="5FEEB5AC" w14:textId="77777777" w:rsidR="00176715" w:rsidRPr="00176715" w:rsidRDefault="00176715" w:rsidP="00176715">
      <w:r w:rsidRPr="00176715">
        <w:t>In the experiment of rolling a pair of dice, other events could include outcomes such as two even numbers, a sum of 10, a sum greater than five, and others. However, none of these events is an elementary event because each can be broken down into several of the elementary events displayed in </w:t>
      </w:r>
      <w:hyperlink r:id="rId335" w:anchor="tab4.1" w:history="1">
        <w:r w:rsidRPr="00176715">
          <w:rPr>
            <w:rStyle w:val="Hyperlink"/>
            <w:b/>
            <w:bCs/>
          </w:rPr>
          <w:t>Table 4.1</w:t>
        </w:r>
      </w:hyperlink>
      <w:r w:rsidRPr="00176715">
        <w:t>.</w:t>
      </w:r>
    </w:p>
    <w:p w14:paraId="63BC62AC" w14:textId="77777777" w:rsidR="00176715" w:rsidRPr="00176715" w:rsidRDefault="00176715" w:rsidP="00176715">
      <w:pPr>
        <w:rPr>
          <w:b/>
          <w:bCs/>
        </w:rPr>
      </w:pPr>
      <w:r w:rsidRPr="00176715">
        <w:rPr>
          <w:b/>
          <w:bCs/>
        </w:rPr>
        <w:t>Sample Space</w:t>
      </w:r>
    </w:p>
    <w:p w14:paraId="4D223C7F" w14:textId="77777777" w:rsidR="00176715" w:rsidRPr="00176715" w:rsidRDefault="00176715" w:rsidP="00176715">
      <w:r w:rsidRPr="00176715">
        <w:t>A </w:t>
      </w:r>
      <w:r w:rsidRPr="00176715">
        <w:rPr>
          <w:b/>
          <w:bCs/>
        </w:rPr>
        <w:t>sample space</w:t>
      </w:r>
      <w:r w:rsidRPr="00176715">
        <w:t> is </w:t>
      </w:r>
      <w:r w:rsidRPr="00176715">
        <w:rPr>
          <w:i/>
          <w:iCs/>
        </w:rPr>
        <w:t>a complete roster or listing of all elementary events for an experiment</w:t>
      </w:r>
      <w:r w:rsidRPr="00176715">
        <w:t>. </w:t>
      </w:r>
      <w:hyperlink r:id="rId336" w:anchor="tab4.1" w:history="1">
        <w:r w:rsidRPr="00176715">
          <w:rPr>
            <w:rStyle w:val="Hyperlink"/>
            <w:b/>
            <w:bCs/>
          </w:rPr>
          <w:t>Table 4.1</w:t>
        </w:r>
      </w:hyperlink>
      <w:r w:rsidRPr="00176715">
        <w:t> is the sample space for the roll of a pair of dice. The sample space for the roll of a single die is {1, 2, 3, 4, 5, 6}.</w:t>
      </w:r>
    </w:p>
    <w:p w14:paraId="3577B013" w14:textId="77777777" w:rsidR="00176715" w:rsidRPr="00176715" w:rsidRDefault="00176715" w:rsidP="00176715">
      <w:r w:rsidRPr="00176715">
        <w:t>Sample space can aid in finding probabilities. Suppose an experiment is to roll a pair of dice. What is the probability that the dice will sum to 7? An examination of the sample space shown in </w:t>
      </w:r>
      <w:hyperlink r:id="rId337" w:anchor="tab4.1" w:history="1">
        <w:r w:rsidRPr="00176715">
          <w:rPr>
            <w:rStyle w:val="Hyperlink"/>
            <w:b/>
            <w:bCs/>
          </w:rPr>
          <w:t>Table 4.1</w:t>
        </w:r>
      </w:hyperlink>
      <w:r w:rsidRPr="00176715">
        <w:t xml:space="preserve"> reveals that there are six outcomes in which the dice sum to 7—{(1,6), (2,5), (3,4), (4,3), (5,2), (6,1)}—in the total possible 36 elementary events in the sample space. Using this information, we can conclude that the probability of rolling a pair of dice that sum to 7 is 6/36, or .1667. However, using the sample space to determine </w:t>
      </w:r>
      <w:r w:rsidRPr="00176715">
        <w:lastRenderedPageBreak/>
        <w:t>probabilities is unwieldy and cumbersome when the sample space is large. Hence, statisticians usually use other more effective methods of determining probability.</w:t>
      </w:r>
    </w:p>
    <w:p w14:paraId="4BAA9DDF" w14:textId="77777777" w:rsidR="00176715" w:rsidRPr="00176715" w:rsidRDefault="00176715" w:rsidP="00176715">
      <w:pPr>
        <w:rPr>
          <w:b/>
          <w:bCs/>
        </w:rPr>
      </w:pPr>
      <w:r w:rsidRPr="00176715">
        <w:rPr>
          <w:b/>
          <w:bCs/>
        </w:rPr>
        <w:t>Unions and Intersections</w:t>
      </w:r>
    </w:p>
    <w:p w14:paraId="6B774D19" w14:textId="77777777" w:rsidR="00176715" w:rsidRPr="00176715" w:rsidRDefault="00176715" w:rsidP="00176715">
      <w:r w:rsidRPr="00176715">
        <w:rPr>
          <w:b/>
          <w:bCs/>
        </w:rPr>
        <w:t>Set notation</w:t>
      </w:r>
      <w:r w:rsidRPr="00176715">
        <w:t>, the use of braces to group numbers, is used as </w:t>
      </w:r>
      <w:r w:rsidRPr="00176715">
        <w:rPr>
          <w:i/>
          <w:iCs/>
        </w:rPr>
        <w:t>a symbolic tool for unions and intersections</w:t>
      </w:r>
      <w:r w:rsidRPr="00176715">
        <w:t> in this chapter. The </w:t>
      </w:r>
      <w:r w:rsidRPr="00176715">
        <w:rPr>
          <w:b/>
          <w:bCs/>
        </w:rPr>
        <w:t>union</w:t>
      </w:r>
      <w:r w:rsidRPr="00176715">
        <w:t> of </w:t>
      </w:r>
      <w:r w:rsidRPr="00176715">
        <w:rPr>
          <w:i/>
          <w:iCs/>
        </w:rPr>
        <w:t>X</w:t>
      </w:r>
      <w:r w:rsidRPr="00176715">
        <w:t>, </w:t>
      </w:r>
      <w:r w:rsidRPr="00176715">
        <w:rPr>
          <w:i/>
          <w:iCs/>
        </w:rPr>
        <w:t>Y</w:t>
      </w:r>
      <w:r w:rsidRPr="00176715">
        <w:t> is </w:t>
      </w:r>
      <w:r w:rsidRPr="00176715">
        <w:rPr>
          <w:i/>
          <w:iCs/>
        </w:rPr>
        <w:t>formed by combining elements from each of the sets</w:t>
      </w:r>
      <w:r w:rsidRPr="00176715">
        <w:t> and is denoted </w:t>
      </w:r>
      <w:r w:rsidRPr="00176715">
        <w:rPr>
          <w:i/>
          <w:iCs/>
        </w:rPr>
        <w:t>X</w:t>
      </w:r>
      <w:r w:rsidRPr="00176715">
        <w:rPr>
          <w:rFonts w:ascii="Cambria Math" w:hAnsi="Cambria Math" w:cs="Cambria Math"/>
          <w:i/>
          <w:iCs/>
        </w:rPr>
        <w:t>∪</w:t>
      </w:r>
      <w:r w:rsidRPr="00176715">
        <w:rPr>
          <w:i/>
          <w:iCs/>
        </w:rPr>
        <w:t>Y</w:t>
      </w:r>
      <w:r w:rsidRPr="00176715">
        <w:t>. An element qualifies for the union of </w:t>
      </w:r>
      <w:r w:rsidRPr="00176715">
        <w:rPr>
          <w:i/>
          <w:iCs/>
        </w:rPr>
        <w:t>X</w:t>
      </w:r>
      <w:r w:rsidRPr="00176715">
        <w:t>, </w:t>
      </w:r>
      <w:r w:rsidRPr="00176715">
        <w:rPr>
          <w:i/>
          <w:iCs/>
        </w:rPr>
        <w:t>Y</w:t>
      </w:r>
      <w:r w:rsidRPr="00176715">
        <w:t> if it is in either </w:t>
      </w:r>
      <w:r w:rsidRPr="00176715">
        <w:rPr>
          <w:i/>
          <w:iCs/>
        </w:rPr>
        <w:t>X</w:t>
      </w:r>
      <w:r w:rsidRPr="00176715">
        <w:t> or </w:t>
      </w:r>
      <w:r w:rsidRPr="00176715">
        <w:rPr>
          <w:i/>
          <w:iCs/>
        </w:rPr>
        <w:t>Y</w:t>
      </w:r>
      <w:r w:rsidRPr="00176715">
        <w:t> or in both </w:t>
      </w:r>
      <w:r w:rsidRPr="00176715">
        <w:rPr>
          <w:i/>
          <w:iCs/>
        </w:rPr>
        <w:t>X</w:t>
      </w:r>
      <w:r w:rsidRPr="00176715">
        <w:t> and </w:t>
      </w:r>
      <w:r w:rsidRPr="00176715">
        <w:rPr>
          <w:i/>
          <w:iCs/>
        </w:rPr>
        <w:t>Y</w:t>
      </w:r>
      <w:r w:rsidRPr="00176715">
        <w:t>. The union expression </w:t>
      </w:r>
      <w:r w:rsidRPr="00176715">
        <w:rPr>
          <w:i/>
          <w:iCs/>
        </w:rPr>
        <w:t>X</w:t>
      </w:r>
      <w:r w:rsidRPr="00176715">
        <w:rPr>
          <w:rFonts w:ascii="Cambria Math" w:hAnsi="Cambria Math" w:cs="Cambria Math"/>
          <w:i/>
          <w:iCs/>
        </w:rPr>
        <w:t>∪</w:t>
      </w:r>
      <w:r w:rsidRPr="00176715">
        <w:rPr>
          <w:i/>
          <w:iCs/>
        </w:rPr>
        <w:t>Y</w:t>
      </w:r>
      <w:r w:rsidRPr="00176715">
        <w:t> can be translated to “</w:t>
      </w:r>
      <w:r w:rsidRPr="00176715">
        <w:rPr>
          <w:i/>
          <w:iCs/>
        </w:rPr>
        <w:t>X</w:t>
      </w:r>
      <w:r w:rsidRPr="00176715">
        <w:t> or </w:t>
      </w:r>
      <w:r w:rsidRPr="00176715">
        <w:rPr>
          <w:i/>
          <w:iCs/>
        </w:rPr>
        <w:t>Y</w:t>
      </w:r>
      <w:r w:rsidRPr="00176715">
        <w:t>.” For example, if</w:t>
      </w:r>
    </w:p>
    <w:p w14:paraId="5AD5B729" w14:textId="77777777" w:rsidR="00176715" w:rsidRPr="00176715" w:rsidRDefault="00176715" w:rsidP="00176715">
      <w:r w:rsidRPr="00176715">
        <w:rPr>
          <w:b/>
          <w:bCs/>
        </w:rPr>
        <w:t>TABLE 4.1</w:t>
      </w:r>
      <w:r w:rsidRPr="00176715">
        <w:t> All Possible Elementary Events in the Roll of a Pair of Dice (Sample Space)</w:t>
      </w:r>
    </w:p>
    <w:p w14:paraId="53E07C21" w14:textId="238CC15D" w:rsidR="00176715" w:rsidRPr="00176715" w:rsidRDefault="00176715" w:rsidP="00176715">
      <w:r w:rsidRPr="00176715">
        <w:drawing>
          <wp:inline distT="0" distB="0" distL="0" distR="0" wp14:anchorId="726F8133" wp14:editId="02341816">
            <wp:extent cx="2828925" cy="1143000"/>
            <wp:effectExtent l="0" t="0" r="9525" b="0"/>
            <wp:docPr id="763967191" name="Picture 6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28925" cy="1143000"/>
                    </a:xfrm>
                    <a:prstGeom prst="rect">
                      <a:avLst/>
                    </a:prstGeom>
                    <a:noFill/>
                    <a:ln>
                      <a:noFill/>
                    </a:ln>
                  </pic:spPr>
                </pic:pic>
              </a:graphicData>
            </a:graphic>
          </wp:inline>
        </w:drawing>
      </w:r>
    </w:p>
    <w:p w14:paraId="6606EED4" w14:textId="77777777" w:rsidR="00176715" w:rsidRPr="00176715" w:rsidRDefault="00176715" w:rsidP="00176715">
      <w:r w:rsidRPr="00176715">
        <w:rPr>
          <w:b/>
          <w:bCs/>
        </w:rPr>
        <w:t>FIGURE 4.3</w:t>
      </w:r>
      <w:r w:rsidRPr="00176715">
        <w:t> A Union</w:t>
      </w:r>
    </w:p>
    <w:p w14:paraId="330529FC" w14:textId="0B708E11" w:rsidR="00176715" w:rsidRPr="00176715" w:rsidRDefault="00176715" w:rsidP="00176715">
      <w:r w:rsidRPr="00176715">
        <w:drawing>
          <wp:inline distT="0" distB="0" distL="0" distR="0" wp14:anchorId="3ABC7FAB" wp14:editId="518F8F12">
            <wp:extent cx="1857375" cy="1200150"/>
            <wp:effectExtent l="0" t="0" r="9525" b="0"/>
            <wp:docPr id="998827691" name="Picture 6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57375" cy="1200150"/>
                    </a:xfrm>
                    <a:prstGeom prst="rect">
                      <a:avLst/>
                    </a:prstGeom>
                    <a:noFill/>
                    <a:ln>
                      <a:noFill/>
                    </a:ln>
                  </pic:spPr>
                </pic:pic>
              </a:graphicData>
            </a:graphic>
          </wp:inline>
        </w:drawing>
      </w:r>
    </w:p>
    <w:p w14:paraId="682882C2" w14:textId="4713591A" w:rsidR="00176715" w:rsidRPr="00176715" w:rsidRDefault="00176715" w:rsidP="00176715">
      <w:r w:rsidRPr="00176715">
        <w:drawing>
          <wp:inline distT="0" distB="0" distL="0" distR="0" wp14:anchorId="6C7AA832" wp14:editId="34DAC063">
            <wp:extent cx="2647950" cy="352425"/>
            <wp:effectExtent l="0" t="0" r="0" b="9525"/>
            <wp:docPr id="284016927" name="Picture 6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47950" cy="352425"/>
                    </a:xfrm>
                    <a:prstGeom prst="rect">
                      <a:avLst/>
                    </a:prstGeom>
                    <a:noFill/>
                    <a:ln>
                      <a:noFill/>
                    </a:ln>
                  </pic:spPr>
                </pic:pic>
              </a:graphicData>
            </a:graphic>
          </wp:inline>
        </w:drawing>
      </w:r>
    </w:p>
    <w:p w14:paraId="752D40FD" w14:textId="77777777" w:rsidR="00176715" w:rsidRPr="00176715" w:rsidRDefault="00176715" w:rsidP="00176715">
      <w:r w:rsidRPr="00176715">
        <w:t>Note that all the values of A and all the values of B qualify for the union. However, none of the values is listed more than once in the union. In </w:t>
      </w:r>
      <w:hyperlink r:id="rId338" w:anchor="fig4.3" w:history="1">
        <w:r w:rsidRPr="00176715">
          <w:rPr>
            <w:rStyle w:val="Hyperlink"/>
            <w:b/>
            <w:bCs/>
          </w:rPr>
          <w:t>Figure 4.3</w:t>
        </w:r>
      </w:hyperlink>
      <w:r w:rsidRPr="00176715">
        <w:t>, the shaded region of the Venn diagram denotes the union.</w:t>
      </w:r>
    </w:p>
    <w:p w14:paraId="6423150E" w14:textId="77777777" w:rsidR="00176715" w:rsidRPr="00176715" w:rsidRDefault="00176715" w:rsidP="00176715">
      <w:r w:rsidRPr="00176715">
        <w:t>An intersection is denoted </w:t>
      </w:r>
      <w:r w:rsidRPr="00176715">
        <w:rPr>
          <w:i/>
          <w:iCs/>
        </w:rPr>
        <w:t>X∩Y</w:t>
      </w:r>
      <w:r w:rsidRPr="00176715">
        <w:t>. To qualify for intersection, an element must be in both </w:t>
      </w:r>
      <w:r w:rsidRPr="00176715">
        <w:rPr>
          <w:i/>
          <w:iCs/>
        </w:rPr>
        <w:t>X</w:t>
      </w:r>
      <w:r w:rsidRPr="00176715">
        <w:t> and </w:t>
      </w:r>
      <w:r w:rsidRPr="00176715">
        <w:rPr>
          <w:i/>
          <w:iCs/>
        </w:rPr>
        <w:t>Y</w:t>
      </w:r>
      <w:r w:rsidRPr="00176715">
        <w:t>. The </w:t>
      </w:r>
      <w:r w:rsidRPr="00176715">
        <w:rPr>
          <w:b/>
          <w:bCs/>
        </w:rPr>
        <w:t>intersection</w:t>
      </w:r>
      <w:r w:rsidRPr="00176715">
        <w:t> </w:t>
      </w:r>
      <w:r w:rsidRPr="00176715">
        <w:rPr>
          <w:i/>
          <w:iCs/>
        </w:rPr>
        <w:t>contains the elements common to both sets</w:t>
      </w:r>
      <w:r w:rsidRPr="00176715">
        <w:t>. Thus the intersection symbol, ∩, is often read as </w:t>
      </w:r>
      <w:r w:rsidRPr="00176715">
        <w:rPr>
          <w:i/>
          <w:iCs/>
        </w:rPr>
        <w:t>and</w:t>
      </w:r>
      <w:r w:rsidRPr="00176715">
        <w:t>. The intersection of </w:t>
      </w:r>
      <w:r w:rsidRPr="00176715">
        <w:rPr>
          <w:i/>
          <w:iCs/>
        </w:rPr>
        <w:t>X</w:t>
      </w:r>
      <w:r w:rsidRPr="00176715">
        <w:t>, </w:t>
      </w:r>
      <w:r w:rsidRPr="00176715">
        <w:rPr>
          <w:i/>
          <w:iCs/>
        </w:rPr>
        <w:t>Y</w:t>
      </w:r>
      <w:r w:rsidRPr="00176715">
        <w:t> is referred to as </w:t>
      </w:r>
      <w:r w:rsidRPr="00176715">
        <w:rPr>
          <w:i/>
          <w:iCs/>
        </w:rPr>
        <w:t>X</w:t>
      </w:r>
      <w:r w:rsidRPr="00176715">
        <w:t> and </w:t>
      </w:r>
      <w:r w:rsidRPr="00176715">
        <w:rPr>
          <w:i/>
          <w:iCs/>
        </w:rPr>
        <w:t>Y</w:t>
      </w:r>
      <w:r w:rsidRPr="00176715">
        <w:t>. For example, if</w:t>
      </w:r>
    </w:p>
    <w:p w14:paraId="30EBB0B3" w14:textId="7988AEF9" w:rsidR="00176715" w:rsidRPr="00176715" w:rsidRDefault="00176715" w:rsidP="00176715">
      <w:r w:rsidRPr="00176715">
        <w:drawing>
          <wp:inline distT="0" distB="0" distL="0" distR="0" wp14:anchorId="389387A4" wp14:editId="65B20578">
            <wp:extent cx="2647950" cy="342900"/>
            <wp:effectExtent l="0" t="0" r="0" b="0"/>
            <wp:docPr id="1596781114" name="Picture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47950" cy="342900"/>
                    </a:xfrm>
                    <a:prstGeom prst="rect">
                      <a:avLst/>
                    </a:prstGeom>
                    <a:noFill/>
                    <a:ln>
                      <a:noFill/>
                    </a:ln>
                  </pic:spPr>
                </pic:pic>
              </a:graphicData>
            </a:graphic>
          </wp:inline>
        </w:drawing>
      </w:r>
    </w:p>
    <w:p w14:paraId="5CE68B1B" w14:textId="77777777" w:rsidR="00176715" w:rsidRPr="00176715" w:rsidRDefault="00176715" w:rsidP="00176715">
      <w:r w:rsidRPr="00176715">
        <w:lastRenderedPageBreak/>
        <w:t>Note that only the value 4 is common to both sets A and B. The intersection is more exclusive than and hence equal to or (usually) smaller than the union. Elements must be characteristic of both </w:t>
      </w:r>
      <w:r w:rsidRPr="00176715">
        <w:rPr>
          <w:i/>
          <w:iCs/>
        </w:rPr>
        <w:t>X</w:t>
      </w:r>
      <w:r w:rsidRPr="00176715">
        <w:t> and </w:t>
      </w:r>
      <w:r w:rsidRPr="00176715">
        <w:rPr>
          <w:i/>
          <w:iCs/>
        </w:rPr>
        <w:t>Y</w:t>
      </w:r>
      <w:r w:rsidRPr="00176715">
        <w:t> to qualify. In </w:t>
      </w:r>
      <w:hyperlink r:id="rId339" w:anchor="fig4.4" w:history="1">
        <w:r w:rsidRPr="00176715">
          <w:rPr>
            <w:rStyle w:val="Hyperlink"/>
            <w:b/>
            <w:bCs/>
          </w:rPr>
          <w:t>Figure 4.4</w:t>
        </w:r>
      </w:hyperlink>
      <w:r w:rsidRPr="00176715">
        <w:t>, the shaded region denotes the intersection.</w:t>
      </w:r>
    </w:p>
    <w:p w14:paraId="137380F9" w14:textId="77777777" w:rsidR="00176715" w:rsidRPr="00176715" w:rsidRDefault="00176715" w:rsidP="00176715">
      <w:r w:rsidRPr="00176715">
        <w:rPr>
          <w:b/>
          <w:bCs/>
        </w:rPr>
        <w:t>FIGURE 4.4</w:t>
      </w:r>
      <w:r w:rsidRPr="00176715">
        <w:t> An Intersection</w:t>
      </w:r>
    </w:p>
    <w:p w14:paraId="51279517" w14:textId="050745DB" w:rsidR="00176715" w:rsidRPr="00176715" w:rsidRDefault="00176715" w:rsidP="00176715">
      <w:r w:rsidRPr="00176715">
        <w:drawing>
          <wp:inline distT="0" distB="0" distL="0" distR="0" wp14:anchorId="0EC773A0" wp14:editId="3BF36F72">
            <wp:extent cx="1857375" cy="1200150"/>
            <wp:effectExtent l="0" t="0" r="9525" b="0"/>
            <wp:docPr id="1264132798" name="Picture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7375" cy="1200150"/>
                    </a:xfrm>
                    <a:prstGeom prst="rect">
                      <a:avLst/>
                    </a:prstGeom>
                    <a:noFill/>
                    <a:ln>
                      <a:noFill/>
                    </a:ln>
                  </pic:spPr>
                </pic:pic>
              </a:graphicData>
            </a:graphic>
          </wp:inline>
        </w:drawing>
      </w:r>
    </w:p>
    <w:p w14:paraId="768F7BE1" w14:textId="77777777" w:rsidR="00176715" w:rsidRPr="00176715" w:rsidRDefault="00176715" w:rsidP="00176715">
      <w:pPr>
        <w:rPr>
          <w:b/>
          <w:bCs/>
        </w:rPr>
      </w:pPr>
      <w:r w:rsidRPr="00176715">
        <w:rPr>
          <w:b/>
          <w:bCs/>
        </w:rPr>
        <w:t>Mutually Exclusive Events</w:t>
      </w:r>
    </w:p>
    <w:p w14:paraId="79904F7C" w14:textId="77777777" w:rsidR="00176715" w:rsidRPr="00176715" w:rsidRDefault="00176715" w:rsidP="00176715">
      <w:r w:rsidRPr="00176715">
        <w:t>Two or more events are </w:t>
      </w:r>
      <w:r w:rsidRPr="00176715">
        <w:rPr>
          <w:b/>
          <w:bCs/>
        </w:rPr>
        <w:t>mutually exclusive events</w:t>
      </w:r>
      <w:r w:rsidRPr="00176715">
        <w:t> if </w:t>
      </w:r>
      <w:r w:rsidRPr="00176715">
        <w:rPr>
          <w:i/>
          <w:iCs/>
        </w:rPr>
        <w:t>the occurrence of one event precludes the occurrence of the other event(s)</w:t>
      </w:r>
      <w:r w:rsidRPr="00176715">
        <w:t>. This characteristic means that mutually exclusive events cannot occur simultaneously and therefore can have no intersection.</w:t>
      </w:r>
    </w:p>
    <w:p w14:paraId="304645DA" w14:textId="77777777" w:rsidR="00176715" w:rsidRPr="00176715" w:rsidRDefault="00176715" w:rsidP="00176715">
      <w:r w:rsidRPr="00176715">
        <w:t>A manufactured part is either defective or okay: The part cannot be both okay and defective at the same time because “okay” and “defective” are mutually exclusive categories. In a sample of the manufactured products, the event of selecting a defective part is mutually exclusive with the event of selecting a nondefective part. Suppose an office building is for sale and two different potential buyers have placed bids on the building. It is not possible for both buyers to purchase the building; therefore, the event of buyer A purchasing the building is mutually exclusive with the event of buyer B purchasing the building. In the toss of a single coin, heads and tails are mutually exclusive events. The person tossing the coin gets either a head or a tail but never both.</w:t>
      </w:r>
    </w:p>
    <w:p w14:paraId="12F29523" w14:textId="77777777" w:rsidR="00176715" w:rsidRPr="00176715" w:rsidRDefault="00176715" w:rsidP="00176715">
      <w:r w:rsidRPr="00176715">
        <w:t>The probability of two mutually exclusive events occurring at the same time is zero.</w:t>
      </w:r>
    </w:p>
    <w:p w14:paraId="7F502A7D" w14:textId="0504B603" w:rsidR="00176715" w:rsidRPr="00176715" w:rsidRDefault="00176715" w:rsidP="00176715">
      <w:r w:rsidRPr="00176715">
        <w:drawing>
          <wp:inline distT="0" distB="0" distL="0" distR="0" wp14:anchorId="14AB7AD3" wp14:editId="3031E401">
            <wp:extent cx="5943600" cy="371475"/>
            <wp:effectExtent l="0" t="0" r="0" b="9525"/>
            <wp:docPr id="282624909" name="Picture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417B0841" w14:textId="77777777" w:rsidR="00176715" w:rsidRPr="00176715" w:rsidRDefault="00176715" w:rsidP="00176715">
      <w:pPr>
        <w:rPr>
          <w:b/>
          <w:bCs/>
        </w:rPr>
      </w:pPr>
      <w:r w:rsidRPr="00176715">
        <w:rPr>
          <w:b/>
          <w:bCs/>
        </w:rPr>
        <w:t>Independent Events</w:t>
      </w:r>
    </w:p>
    <w:p w14:paraId="27F86F6B" w14:textId="77777777" w:rsidR="00176715" w:rsidRPr="00176715" w:rsidRDefault="00176715" w:rsidP="00176715">
      <w:r w:rsidRPr="00176715">
        <w:t>Two or more events are </w:t>
      </w:r>
      <w:r w:rsidRPr="00176715">
        <w:rPr>
          <w:b/>
          <w:bCs/>
        </w:rPr>
        <w:t>independent events</w:t>
      </w:r>
      <w:r w:rsidRPr="00176715">
        <w:t> if </w:t>
      </w:r>
      <w:r w:rsidRPr="00176715">
        <w:rPr>
          <w:i/>
          <w:iCs/>
        </w:rPr>
        <w:t>the occurrence or nonoccurrence of one of the events does not affect the occurrence or nonoccurrence of the other event(s)</w:t>
      </w:r>
      <w:r w:rsidRPr="00176715">
        <w:t xml:space="preserve">. Certain experiments, such as rolling dice, yield independent events; each die is independent of the other. Whether a 6 is rolled on the first die has no influence on whether a 6 is rolled on the second die. Coin tosses always are independent of each other. The event of getting a head on the first toss of a coin is independent of getting a head on the second toss. It is generally </w:t>
      </w:r>
      <w:r w:rsidRPr="00176715">
        <w:lastRenderedPageBreak/>
        <w:t>believed that certain human characteristics are independent of other events. For example, left-handedness is probably independent of the possession of a credit card. Whether a person wears glasses or not is probably independent of the brand of milk preferred.</w:t>
      </w:r>
    </w:p>
    <w:p w14:paraId="00D7327E" w14:textId="77777777" w:rsidR="00176715" w:rsidRPr="00176715" w:rsidRDefault="00176715" w:rsidP="00176715">
      <w:r w:rsidRPr="00176715">
        <w:t>Many experiments using random selection can produce either independent or nonindependent event, depending on how the experiment is conducted. In these experiments, the outcomes are independent if sampling is done with replacement; that is, after each item is selected and the outcome is determined, the item is restored to the population and the population is shuffled. This way, each draw becomes independent of the previous draw. Suppose an inspector is randomly selecting bolts from a bin that contains 5% defects. If the inspector samples a defective bolt and returns it to the bin, on the second draw there are still 5% defects in the bin regardless of the fact that the first outcome was a defect. If the inspector does not replace the first draw, the second draw is not independent of the first; in this case, fewer than 5% defects remain in the population. Thus the probability of the second outcome is dependent on the first outcome.</w:t>
      </w:r>
    </w:p>
    <w:p w14:paraId="5AB8BE59" w14:textId="77777777" w:rsidR="00176715" w:rsidRPr="00176715" w:rsidRDefault="00176715" w:rsidP="00176715">
      <w:r w:rsidRPr="00176715">
        <w:t>If </w:t>
      </w:r>
      <w:r w:rsidRPr="00176715">
        <w:rPr>
          <w:i/>
          <w:iCs/>
        </w:rPr>
        <w:t>X</w:t>
      </w:r>
      <w:r w:rsidRPr="00176715">
        <w:t> and </w:t>
      </w:r>
      <w:r w:rsidRPr="00176715">
        <w:rPr>
          <w:i/>
          <w:iCs/>
        </w:rPr>
        <w:t>Y</w:t>
      </w:r>
      <w:r w:rsidRPr="00176715">
        <w:t> are independent, the following symbolic notation is used.</w:t>
      </w:r>
    </w:p>
    <w:p w14:paraId="7C6B4D79" w14:textId="37D12A04" w:rsidR="00176715" w:rsidRPr="00176715" w:rsidRDefault="00176715" w:rsidP="00176715">
      <w:r w:rsidRPr="00176715">
        <w:drawing>
          <wp:inline distT="0" distB="0" distL="0" distR="0" wp14:anchorId="11939EE3" wp14:editId="65B3A516">
            <wp:extent cx="5943600" cy="379095"/>
            <wp:effectExtent l="0" t="0" r="0" b="1905"/>
            <wp:docPr id="1197295923" name="Picture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79095"/>
                    </a:xfrm>
                    <a:prstGeom prst="rect">
                      <a:avLst/>
                    </a:prstGeom>
                    <a:noFill/>
                    <a:ln>
                      <a:noFill/>
                    </a:ln>
                  </pic:spPr>
                </pic:pic>
              </a:graphicData>
            </a:graphic>
          </wp:inline>
        </w:drawing>
      </w:r>
    </w:p>
    <w:p w14:paraId="3B880AE7" w14:textId="77777777" w:rsidR="00176715" w:rsidRPr="00176715" w:rsidRDefault="00176715" w:rsidP="00176715">
      <w:r w:rsidRPr="00176715">
        <w:rPr>
          <w:i/>
          <w:iCs/>
        </w:rPr>
        <w:t>P</w:t>
      </w:r>
      <w:r w:rsidRPr="00176715">
        <w:t>(</w:t>
      </w:r>
      <w:r w:rsidRPr="00176715">
        <w:rPr>
          <w:i/>
          <w:iCs/>
        </w:rPr>
        <w:t>X|Y</w:t>
      </w:r>
      <w:r w:rsidRPr="00176715">
        <w:t>) denotes the probability of </w:t>
      </w:r>
      <w:r w:rsidRPr="00176715">
        <w:rPr>
          <w:i/>
          <w:iCs/>
        </w:rPr>
        <w:t>X</w:t>
      </w:r>
      <w:r w:rsidRPr="00176715">
        <w:t> occurring given that </w:t>
      </w:r>
      <w:r w:rsidRPr="00176715">
        <w:rPr>
          <w:i/>
          <w:iCs/>
        </w:rPr>
        <w:t>Y</w:t>
      </w:r>
      <w:r w:rsidRPr="00176715">
        <w:t> has occurred. If </w:t>
      </w:r>
      <w:r w:rsidRPr="00176715">
        <w:rPr>
          <w:i/>
          <w:iCs/>
        </w:rPr>
        <w:t>X</w:t>
      </w:r>
      <w:r w:rsidRPr="00176715">
        <w:t> and </w:t>
      </w:r>
      <w:r w:rsidRPr="00176715">
        <w:rPr>
          <w:i/>
          <w:iCs/>
        </w:rPr>
        <w:t>Y</w:t>
      </w:r>
      <w:r w:rsidRPr="00176715">
        <w:t> are independent, then the probability of </w:t>
      </w:r>
      <w:r w:rsidRPr="00176715">
        <w:rPr>
          <w:i/>
          <w:iCs/>
        </w:rPr>
        <w:t>X</w:t>
      </w:r>
      <w:r w:rsidRPr="00176715">
        <w:t> occurring given that </w:t>
      </w:r>
      <w:r w:rsidRPr="00176715">
        <w:rPr>
          <w:i/>
          <w:iCs/>
        </w:rPr>
        <w:t>Y</w:t>
      </w:r>
      <w:r w:rsidRPr="00176715">
        <w:t> has occurred is just the probability of </w:t>
      </w:r>
      <w:r w:rsidRPr="00176715">
        <w:rPr>
          <w:i/>
          <w:iCs/>
        </w:rPr>
        <w:t>X</w:t>
      </w:r>
      <w:r w:rsidRPr="00176715">
        <w:t> occurring. Knowledge that </w:t>
      </w:r>
      <w:r w:rsidRPr="00176715">
        <w:rPr>
          <w:i/>
          <w:iCs/>
        </w:rPr>
        <w:t>Y</w:t>
      </w:r>
      <w:r w:rsidRPr="00176715">
        <w:t> has occurred does not impact the probability of </w:t>
      </w:r>
      <w:r w:rsidRPr="00176715">
        <w:rPr>
          <w:i/>
          <w:iCs/>
        </w:rPr>
        <w:t>X</w:t>
      </w:r>
      <w:r w:rsidRPr="00176715">
        <w:t> occurring because </w:t>
      </w:r>
      <w:r w:rsidRPr="00176715">
        <w:rPr>
          <w:i/>
          <w:iCs/>
        </w:rPr>
        <w:t>X</w:t>
      </w:r>
      <w:r w:rsidRPr="00176715">
        <w:t> and </w:t>
      </w:r>
      <w:r w:rsidRPr="00176715">
        <w:rPr>
          <w:i/>
          <w:iCs/>
        </w:rPr>
        <w:t>Y</w:t>
      </w:r>
      <w:r w:rsidRPr="00176715">
        <w:t> are independent. For example, </w:t>
      </w:r>
      <w:r w:rsidRPr="00176715">
        <w:rPr>
          <w:i/>
          <w:iCs/>
        </w:rPr>
        <w:t>P</w:t>
      </w:r>
      <w:r w:rsidRPr="00176715">
        <w:t> | (prefers Pepsi person is righthanded) = </w:t>
      </w:r>
      <w:r w:rsidRPr="00176715">
        <w:rPr>
          <w:i/>
          <w:iCs/>
        </w:rPr>
        <w:t>P</w:t>
      </w:r>
      <w:r w:rsidRPr="00176715">
        <w:t> (prefers Pepsi) because a person's handedness is independent of brand preference.</w:t>
      </w:r>
    </w:p>
    <w:p w14:paraId="6D1701C7" w14:textId="77777777" w:rsidR="00176715" w:rsidRPr="00176715" w:rsidRDefault="00176715" w:rsidP="00176715">
      <w:pPr>
        <w:rPr>
          <w:b/>
          <w:bCs/>
        </w:rPr>
      </w:pPr>
      <w:r w:rsidRPr="00176715">
        <w:rPr>
          <w:b/>
          <w:bCs/>
        </w:rPr>
        <w:t>Collectively Exhaustive Events</w:t>
      </w:r>
    </w:p>
    <w:p w14:paraId="26AC2289" w14:textId="77777777" w:rsidR="00176715" w:rsidRPr="00176715" w:rsidRDefault="00176715" w:rsidP="00176715">
      <w:r w:rsidRPr="00176715">
        <w:t>A list of </w:t>
      </w:r>
      <w:r w:rsidRPr="00176715">
        <w:rPr>
          <w:b/>
          <w:bCs/>
        </w:rPr>
        <w:t>collectively exhaustive events</w:t>
      </w:r>
      <w:r w:rsidRPr="00176715">
        <w:t> contains </w:t>
      </w:r>
      <w:r w:rsidRPr="00176715">
        <w:rPr>
          <w:i/>
          <w:iCs/>
        </w:rPr>
        <w:t>all possible elementary events for an experiment</w:t>
      </w:r>
      <w:r w:rsidRPr="00176715">
        <w:t>. Thus, all sample spaces are collectively exhaustive lists. The list of possible outcomes for the tossing of a pair of dice contained in </w:t>
      </w:r>
      <w:hyperlink r:id="rId340" w:anchor="tab4.1" w:history="1">
        <w:r w:rsidRPr="00176715">
          <w:rPr>
            <w:rStyle w:val="Hyperlink"/>
            <w:b/>
            <w:bCs/>
          </w:rPr>
          <w:t>Table 4.1</w:t>
        </w:r>
      </w:hyperlink>
      <w:r w:rsidRPr="00176715">
        <w:t> is a collectively exhaustive list. The sample space for an experiment can be described as a list of events that are mutually exclusive and collectively exhaustive. Sample space events do not overlap or intersect, and the list is complete.</w:t>
      </w:r>
    </w:p>
    <w:p w14:paraId="34B5A355" w14:textId="77777777" w:rsidR="00176715" w:rsidRPr="00176715" w:rsidRDefault="00176715" w:rsidP="00176715">
      <w:pPr>
        <w:rPr>
          <w:b/>
          <w:bCs/>
        </w:rPr>
      </w:pPr>
      <w:r w:rsidRPr="00176715">
        <w:rPr>
          <w:b/>
          <w:bCs/>
        </w:rPr>
        <w:t>Complementary Events</w:t>
      </w:r>
    </w:p>
    <w:p w14:paraId="3747CB3F" w14:textId="77777777" w:rsidR="00176715" w:rsidRPr="00176715" w:rsidRDefault="00176715" w:rsidP="00176715">
      <w:r w:rsidRPr="00176715">
        <w:t>The </w:t>
      </w:r>
      <w:r w:rsidRPr="00176715">
        <w:rPr>
          <w:b/>
          <w:bCs/>
        </w:rPr>
        <w:t>complement</w:t>
      </w:r>
      <w:r w:rsidRPr="00176715">
        <w:t> of event </w:t>
      </w:r>
      <w:r w:rsidRPr="00176715">
        <w:rPr>
          <w:i/>
          <w:iCs/>
        </w:rPr>
        <w:t>X</w:t>
      </w:r>
      <w:r w:rsidRPr="00176715">
        <w:t> is denoted </w:t>
      </w:r>
      <w:r w:rsidRPr="00176715">
        <w:rPr>
          <w:i/>
          <w:iCs/>
        </w:rPr>
        <w:t>X</w:t>
      </w:r>
      <w:r w:rsidRPr="00176715">
        <w:t>', pronounced “not </w:t>
      </w:r>
      <w:r w:rsidRPr="00176715">
        <w:rPr>
          <w:i/>
          <w:iCs/>
        </w:rPr>
        <w:t>X</w:t>
      </w:r>
      <w:r w:rsidRPr="00176715">
        <w:t>.” All </w:t>
      </w:r>
      <w:r w:rsidRPr="00176715">
        <w:rPr>
          <w:i/>
          <w:iCs/>
        </w:rPr>
        <w:t>the elementary events of an experiment not in X comprise its complement</w:t>
      </w:r>
      <w:r w:rsidRPr="00176715">
        <w:t>. For example, if in rolling one die, event </w:t>
      </w:r>
      <w:r w:rsidRPr="00176715">
        <w:rPr>
          <w:i/>
          <w:iCs/>
        </w:rPr>
        <w:t>X</w:t>
      </w:r>
      <w:r w:rsidRPr="00176715">
        <w:t> is getting an even number, the complement of </w:t>
      </w:r>
      <w:r w:rsidRPr="00176715">
        <w:rPr>
          <w:i/>
          <w:iCs/>
        </w:rPr>
        <w:t>X</w:t>
      </w:r>
      <w:r w:rsidRPr="00176715">
        <w:t xml:space="preserve"> is getting an odd number. If </w:t>
      </w:r>
      <w:r w:rsidRPr="00176715">
        <w:lastRenderedPageBreak/>
        <w:t>event </w:t>
      </w:r>
      <w:r w:rsidRPr="00176715">
        <w:rPr>
          <w:i/>
          <w:iCs/>
        </w:rPr>
        <w:t>X</w:t>
      </w:r>
      <w:r w:rsidRPr="00176715">
        <w:t> is getting a 5 on the roll of a die, the complement of </w:t>
      </w:r>
      <w:r w:rsidRPr="00176715">
        <w:rPr>
          <w:i/>
          <w:iCs/>
        </w:rPr>
        <w:t>X</w:t>
      </w:r>
      <w:r w:rsidRPr="00176715">
        <w:t> is getting a 1, 2, 3, 4, or 6. The complement of event </w:t>
      </w:r>
      <w:r w:rsidRPr="00176715">
        <w:rPr>
          <w:i/>
          <w:iCs/>
        </w:rPr>
        <w:t>X</w:t>
      </w:r>
      <w:r w:rsidRPr="00176715">
        <w:t> contains whatever portion of the sample space that event </w:t>
      </w:r>
      <w:r w:rsidRPr="00176715">
        <w:rPr>
          <w:i/>
          <w:iCs/>
        </w:rPr>
        <w:t>X</w:t>
      </w:r>
      <w:r w:rsidRPr="00176715">
        <w:t> does not contain, as the Venn diagram in </w:t>
      </w:r>
      <w:hyperlink r:id="rId341" w:anchor="fig4.5" w:history="1">
        <w:r w:rsidRPr="00176715">
          <w:rPr>
            <w:rStyle w:val="Hyperlink"/>
            <w:b/>
            <w:bCs/>
          </w:rPr>
          <w:t>Figure 4.5</w:t>
        </w:r>
      </w:hyperlink>
      <w:r w:rsidRPr="00176715">
        <w:t> shows.</w:t>
      </w:r>
    </w:p>
    <w:p w14:paraId="584D01C8" w14:textId="77777777" w:rsidR="00176715" w:rsidRPr="00176715" w:rsidRDefault="00176715" w:rsidP="00176715">
      <w:r w:rsidRPr="00176715">
        <w:rPr>
          <w:b/>
          <w:bCs/>
        </w:rPr>
        <w:t>FIGURE 4.5</w:t>
      </w:r>
      <w:r w:rsidRPr="00176715">
        <w:t> The Complement of Event </w:t>
      </w:r>
      <w:r w:rsidRPr="00176715">
        <w:rPr>
          <w:i/>
          <w:iCs/>
        </w:rPr>
        <w:t>X</w:t>
      </w:r>
    </w:p>
    <w:p w14:paraId="1D4A43F4" w14:textId="411D3762" w:rsidR="00176715" w:rsidRPr="00176715" w:rsidRDefault="00176715" w:rsidP="00176715">
      <w:r w:rsidRPr="00176715">
        <w:drawing>
          <wp:inline distT="0" distB="0" distL="0" distR="0" wp14:anchorId="674320B6" wp14:editId="75AE7722">
            <wp:extent cx="1857375" cy="1190625"/>
            <wp:effectExtent l="0" t="0" r="9525" b="9525"/>
            <wp:docPr id="1063471140" name="Picture 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57375" cy="1190625"/>
                    </a:xfrm>
                    <a:prstGeom prst="rect">
                      <a:avLst/>
                    </a:prstGeom>
                    <a:noFill/>
                    <a:ln>
                      <a:noFill/>
                    </a:ln>
                  </pic:spPr>
                </pic:pic>
              </a:graphicData>
            </a:graphic>
          </wp:inline>
        </w:drawing>
      </w:r>
    </w:p>
    <w:p w14:paraId="451DA981" w14:textId="77777777" w:rsidR="00176715" w:rsidRPr="00176715" w:rsidRDefault="00176715" w:rsidP="00176715">
      <w:r w:rsidRPr="00176715">
        <w:t>Using the complement of an event sometimes can be helpful in solving for probabilities because of the following rule.</w:t>
      </w:r>
    </w:p>
    <w:p w14:paraId="1DFC86BE" w14:textId="527C70A6" w:rsidR="00176715" w:rsidRPr="00176715" w:rsidRDefault="00176715" w:rsidP="00176715">
      <w:r w:rsidRPr="00176715">
        <w:drawing>
          <wp:inline distT="0" distB="0" distL="0" distR="0" wp14:anchorId="154AD371" wp14:editId="116E6098">
            <wp:extent cx="5943600" cy="371475"/>
            <wp:effectExtent l="0" t="0" r="0" b="9525"/>
            <wp:docPr id="986722437" name="Picture 6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7BC9E86F" w14:textId="77777777" w:rsidR="00176715" w:rsidRPr="00176715" w:rsidRDefault="00176715" w:rsidP="00176715">
      <w:r w:rsidRPr="00176715">
        <w:t>Suppose 32% of the employees of a company have a college degree. If an employee is randomly selected from the company, the probability that the person does not have a college degree is 1 – .32 = .68. Suppose 42% of all parts produced in a plant are molded by machine A and 31% are molded by machine B. If a part is randomly selected, the probability that it was molded by neither machine A nor machine B is 1 – .73 = .27. (Assume that a part is only molded on one machine.)</w:t>
      </w:r>
    </w:p>
    <w:p w14:paraId="0BE6DA1F" w14:textId="77777777" w:rsidR="00176715" w:rsidRPr="00176715" w:rsidRDefault="00176715" w:rsidP="00176715">
      <w:pPr>
        <w:rPr>
          <w:b/>
          <w:bCs/>
        </w:rPr>
      </w:pPr>
      <w:r w:rsidRPr="00176715">
        <w:rPr>
          <w:b/>
          <w:bCs/>
        </w:rPr>
        <w:t>Counting the Possibilities</w:t>
      </w:r>
    </w:p>
    <w:p w14:paraId="324A8B0A" w14:textId="77777777" w:rsidR="00176715" w:rsidRPr="00176715" w:rsidRDefault="00176715" w:rsidP="00176715">
      <w:r w:rsidRPr="00176715">
        <w:t>In statistics, a collection of techniques and rules for counting the number of outcomes that can occur for a particular experiment can be used. Some of these rules and techniques can delineate the size of the sample space. Presented here are three of these counting methods.</w:t>
      </w:r>
    </w:p>
    <w:p w14:paraId="70C4C5D0" w14:textId="77777777" w:rsidR="00176715" w:rsidRPr="00176715" w:rsidRDefault="00176715" w:rsidP="00176715">
      <w:pPr>
        <w:rPr>
          <w:b/>
          <w:bCs/>
        </w:rPr>
      </w:pPr>
      <w:r w:rsidRPr="00176715">
        <w:rPr>
          <w:b/>
          <w:bCs/>
        </w:rPr>
        <w:t>The </w:t>
      </w:r>
      <w:r w:rsidRPr="00176715">
        <w:rPr>
          <w:b/>
          <w:bCs/>
          <w:i/>
          <w:iCs/>
        </w:rPr>
        <w:t>mn</w:t>
      </w:r>
      <w:r w:rsidRPr="00176715">
        <w:rPr>
          <w:b/>
          <w:bCs/>
        </w:rPr>
        <w:t> Counting Rule</w:t>
      </w:r>
    </w:p>
    <w:p w14:paraId="47E5ABD5" w14:textId="77777777" w:rsidR="00176715" w:rsidRPr="00176715" w:rsidRDefault="00176715" w:rsidP="00176715">
      <w:r w:rsidRPr="00176715">
        <w:t>Suppose a customer decides to buy a certain brand of new car. Options for the car include two different engines, five different paint colors, and three interior packages. If each of these options is available with each of the others, how many different cars could the customer choose from? To determine this number, we can use the </w:t>
      </w:r>
      <w:r w:rsidRPr="00176715">
        <w:rPr>
          <w:b/>
          <w:bCs/>
          <w:i/>
          <w:iCs/>
        </w:rPr>
        <w:t>mn</w:t>
      </w:r>
      <w:r w:rsidRPr="00176715">
        <w:rPr>
          <w:b/>
          <w:bCs/>
        </w:rPr>
        <w:t> counting rule</w:t>
      </w:r>
      <w:r w:rsidRPr="00176715">
        <w:t>.</w:t>
      </w:r>
    </w:p>
    <w:p w14:paraId="50FDDA2D" w14:textId="1744A971" w:rsidR="00176715" w:rsidRPr="00176715" w:rsidRDefault="00176715" w:rsidP="00176715">
      <w:r w:rsidRPr="00176715">
        <w:drawing>
          <wp:inline distT="0" distB="0" distL="0" distR="0" wp14:anchorId="729E4A0C" wp14:editId="18AF4707">
            <wp:extent cx="5943600" cy="518160"/>
            <wp:effectExtent l="0" t="0" r="0" b="0"/>
            <wp:docPr id="745993678" name="Picture 6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5A7DB59" w14:textId="77777777" w:rsidR="00176715" w:rsidRPr="00176715" w:rsidRDefault="00176715" w:rsidP="00176715">
      <w:r w:rsidRPr="00176715">
        <w:lastRenderedPageBreak/>
        <w:t>Using the </w:t>
      </w:r>
      <w:r w:rsidRPr="00176715">
        <w:rPr>
          <w:i/>
          <w:iCs/>
        </w:rPr>
        <w:t>mn</w:t>
      </w:r>
      <w:r w:rsidRPr="00176715">
        <w:t> counting rule, we can determine that the automobile customer has (2)(5)(3) = 30 different car combinations of engines, paint colors, and interiors available.</w:t>
      </w:r>
    </w:p>
    <w:p w14:paraId="0396A77F" w14:textId="77777777" w:rsidR="00176715" w:rsidRPr="00176715" w:rsidRDefault="00176715" w:rsidP="00176715">
      <w:r w:rsidRPr="00176715">
        <w:t>Suppose a scientist wants to set up a research design to study the effects of sex (M, F), marital status (single never married, divorced, married), and economic class (lower, middle, and upper) on the frequency of airline ticket purchases per year. The researcher would set up a design in which 18 different samples are taken to represent all possible groups generated from these customer characteristics.</w:t>
      </w:r>
    </w:p>
    <w:p w14:paraId="45A47586" w14:textId="0AA01F1C" w:rsidR="00176715" w:rsidRPr="00176715" w:rsidRDefault="00176715" w:rsidP="00176715">
      <w:r w:rsidRPr="00176715">
        <w:drawing>
          <wp:inline distT="0" distB="0" distL="0" distR="0" wp14:anchorId="3D8BB0CF" wp14:editId="19952B05">
            <wp:extent cx="3543300" cy="342900"/>
            <wp:effectExtent l="0" t="0" r="0" b="0"/>
            <wp:docPr id="1573331532" name="Picture 6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43300" cy="342900"/>
                    </a:xfrm>
                    <a:prstGeom prst="rect">
                      <a:avLst/>
                    </a:prstGeom>
                    <a:noFill/>
                    <a:ln>
                      <a:noFill/>
                    </a:ln>
                  </pic:spPr>
                </pic:pic>
              </a:graphicData>
            </a:graphic>
          </wp:inline>
        </w:drawing>
      </w:r>
    </w:p>
    <w:p w14:paraId="513D6CF8" w14:textId="77777777" w:rsidR="00176715" w:rsidRPr="00176715" w:rsidRDefault="00176715" w:rsidP="00176715">
      <w:pPr>
        <w:rPr>
          <w:b/>
          <w:bCs/>
        </w:rPr>
      </w:pPr>
      <w:r w:rsidRPr="00176715">
        <w:rPr>
          <w:b/>
          <w:bCs/>
        </w:rPr>
        <w:t>Sampling from a Population with Replacement</w:t>
      </w:r>
    </w:p>
    <w:p w14:paraId="3C8A5763" w14:textId="77777777" w:rsidR="00176715" w:rsidRPr="00176715" w:rsidRDefault="00176715" w:rsidP="00176715">
      <w:r w:rsidRPr="00176715">
        <w:t>In the second counting method, sampling </w:t>
      </w:r>
      <w:r w:rsidRPr="00176715">
        <w:rPr>
          <w:i/>
          <w:iCs/>
        </w:rPr>
        <w:t>n</w:t>
      </w:r>
      <w:r w:rsidRPr="00176715">
        <w:t> items from a population of size </w:t>
      </w:r>
      <w:r w:rsidRPr="00176715">
        <w:rPr>
          <w:i/>
          <w:iCs/>
        </w:rPr>
        <w:t>N with replacement</w:t>
      </w:r>
      <w:r w:rsidRPr="00176715">
        <w:t> would provide</w:t>
      </w:r>
    </w:p>
    <w:p w14:paraId="22473D05" w14:textId="77777777" w:rsidR="00176715" w:rsidRPr="00176715" w:rsidRDefault="00176715" w:rsidP="00176715">
      <w:r w:rsidRPr="00176715">
        <w:t>(N)</w:t>
      </w:r>
      <w:r w:rsidRPr="00176715">
        <w:rPr>
          <w:b/>
          <w:bCs/>
          <w:i/>
          <w:iCs/>
          <w:vertAlign w:val="superscript"/>
        </w:rPr>
        <w:t>n</w:t>
      </w:r>
      <w:r w:rsidRPr="00176715">
        <w:t> possibilities</w:t>
      </w:r>
    </w:p>
    <w:p w14:paraId="21FCAA4E" w14:textId="77777777" w:rsidR="00176715" w:rsidRPr="00176715" w:rsidRDefault="00176715" w:rsidP="00176715">
      <w:r w:rsidRPr="00176715">
        <w:t>where</w:t>
      </w:r>
    </w:p>
    <w:p w14:paraId="751E42BB" w14:textId="77777777" w:rsidR="00176715" w:rsidRPr="00176715" w:rsidRDefault="00176715" w:rsidP="00176715">
      <w:r w:rsidRPr="00176715">
        <w:rPr>
          <w:i/>
          <w:iCs/>
        </w:rPr>
        <w:t>N</w:t>
      </w:r>
      <w:r w:rsidRPr="00176715">
        <w:t> = population size</w:t>
      </w:r>
    </w:p>
    <w:p w14:paraId="24F2FC51" w14:textId="77777777" w:rsidR="00176715" w:rsidRPr="00176715" w:rsidRDefault="00176715" w:rsidP="00176715">
      <w:r w:rsidRPr="00176715">
        <w:rPr>
          <w:i/>
          <w:iCs/>
        </w:rPr>
        <w:t>n</w:t>
      </w:r>
      <w:r w:rsidRPr="00176715">
        <w:t> = sample size</w:t>
      </w:r>
    </w:p>
    <w:p w14:paraId="18C676FC" w14:textId="77777777" w:rsidR="00176715" w:rsidRPr="00176715" w:rsidRDefault="00176715" w:rsidP="00176715">
      <w:r w:rsidRPr="00176715">
        <w:t>For example, each time a die, which has six sides, is rolled, the outcomes are independent (with replacement) of the previous roll. If a die is rolled three times in succession, how many different outcomes can occur? That is, what is the size of the sample space for this experiment? The size of the population, </w:t>
      </w:r>
      <w:r w:rsidRPr="00176715">
        <w:rPr>
          <w:i/>
          <w:iCs/>
        </w:rPr>
        <w:t>N</w:t>
      </w:r>
      <w:r w:rsidRPr="00176715">
        <w:t>, is 6, the six sides of the die. We are sampling three dice rolls, </w:t>
      </w:r>
      <w:r w:rsidRPr="00176715">
        <w:rPr>
          <w:i/>
          <w:iCs/>
        </w:rPr>
        <w:t>n</w:t>
      </w:r>
      <w:r w:rsidRPr="00176715">
        <w:t> = 3. The sample space is</w:t>
      </w:r>
    </w:p>
    <w:p w14:paraId="10CF66EF" w14:textId="77777777" w:rsidR="00176715" w:rsidRPr="00176715" w:rsidRDefault="00176715" w:rsidP="00176715">
      <w:r w:rsidRPr="00176715">
        <w:t>(</w:t>
      </w:r>
      <w:r w:rsidRPr="00176715">
        <w:rPr>
          <w:i/>
          <w:iCs/>
        </w:rPr>
        <w:t>N</w:t>
      </w:r>
      <w:r w:rsidRPr="00176715">
        <w:t>)</w:t>
      </w:r>
      <w:r w:rsidRPr="00176715">
        <w:rPr>
          <w:b/>
          <w:bCs/>
          <w:i/>
          <w:iCs/>
          <w:vertAlign w:val="superscript"/>
        </w:rPr>
        <w:t>n</w:t>
      </w:r>
      <w:r w:rsidRPr="00176715">
        <w:t> = (6)</w:t>
      </w:r>
      <w:r w:rsidRPr="00176715">
        <w:rPr>
          <w:b/>
          <w:bCs/>
          <w:vertAlign w:val="superscript"/>
        </w:rPr>
        <w:t>3</w:t>
      </w:r>
      <w:r w:rsidRPr="00176715">
        <w:t> = 216</w:t>
      </w:r>
    </w:p>
    <w:p w14:paraId="7FAC99F0" w14:textId="77777777" w:rsidR="00176715" w:rsidRPr="00176715" w:rsidRDefault="00176715" w:rsidP="00176715">
      <w:r w:rsidRPr="00176715">
        <w:t>Suppose in a lottery six numbers are drawn from the digits 0 through 9, with replacement (digits can be reused). How many different groupings of six numbers can be drawn? </w:t>
      </w:r>
      <w:r w:rsidRPr="00176715">
        <w:rPr>
          <w:i/>
          <w:iCs/>
        </w:rPr>
        <w:t>N</w:t>
      </w:r>
      <w:r w:rsidRPr="00176715">
        <w:t> is the population of 10 numbers (0 through 9) and </w:t>
      </w:r>
      <w:r w:rsidRPr="00176715">
        <w:rPr>
          <w:i/>
          <w:iCs/>
        </w:rPr>
        <w:t>n</w:t>
      </w:r>
      <w:r w:rsidRPr="00176715">
        <w:t> is the sample size, six numbers.</w:t>
      </w:r>
    </w:p>
    <w:p w14:paraId="1B9A9875" w14:textId="77777777" w:rsidR="00176715" w:rsidRPr="00176715" w:rsidRDefault="00176715" w:rsidP="00176715">
      <w:r w:rsidRPr="00176715">
        <w:t>(</w:t>
      </w:r>
      <w:r w:rsidRPr="00176715">
        <w:rPr>
          <w:i/>
          <w:iCs/>
        </w:rPr>
        <w:t>N</w:t>
      </w:r>
      <w:r w:rsidRPr="00176715">
        <w:t>)</w:t>
      </w:r>
      <w:r w:rsidRPr="00176715">
        <w:rPr>
          <w:b/>
          <w:bCs/>
          <w:i/>
          <w:iCs/>
          <w:vertAlign w:val="superscript"/>
        </w:rPr>
        <w:t>n</w:t>
      </w:r>
      <w:r w:rsidRPr="00176715">
        <w:t> = (10)</w:t>
      </w:r>
      <w:r w:rsidRPr="00176715">
        <w:rPr>
          <w:b/>
          <w:bCs/>
          <w:vertAlign w:val="superscript"/>
        </w:rPr>
        <w:t>6</w:t>
      </w:r>
      <w:r w:rsidRPr="00176715">
        <w:t> = 1,000,000</w:t>
      </w:r>
    </w:p>
    <w:p w14:paraId="14D7752E" w14:textId="77777777" w:rsidR="00176715" w:rsidRPr="00176715" w:rsidRDefault="00176715" w:rsidP="00176715">
      <w:r w:rsidRPr="00176715">
        <w:t>That is, a million six-digit numbers are available!</w:t>
      </w:r>
    </w:p>
    <w:p w14:paraId="28B733CA" w14:textId="77777777" w:rsidR="00176715" w:rsidRPr="00176715" w:rsidRDefault="00176715" w:rsidP="00176715">
      <w:pPr>
        <w:rPr>
          <w:b/>
          <w:bCs/>
        </w:rPr>
      </w:pPr>
      <w:r w:rsidRPr="00176715">
        <w:rPr>
          <w:b/>
          <w:bCs/>
        </w:rPr>
        <w:t>Combinations: Sampling from a Population Without Replacement</w:t>
      </w:r>
    </w:p>
    <w:p w14:paraId="174A8A34" w14:textId="77777777" w:rsidR="00176715" w:rsidRPr="00176715" w:rsidRDefault="00176715" w:rsidP="00176715">
      <w:r w:rsidRPr="00176715">
        <w:t>The third counting method uses </w:t>
      </w:r>
      <w:r w:rsidRPr="00176715">
        <w:rPr>
          <w:b/>
          <w:bCs/>
        </w:rPr>
        <w:t>combinations</w:t>
      </w:r>
      <w:r w:rsidRPr="00176715">
        <w:t>, sampling </w:t>
      </w:r>
      <w:r w:rsidRPr="00176715">
        <w:rPr>
          <w:i/>
          <w:iCs/>
        </w:rPr>
        <w:t>n</w:t>
      </w:r>
      <w:r w:rsidRPr="00176715">
        <w:t> items from a population of size </w:t>
      </w:r>
      <w:r w:rsidRPr="00176715">
        <w:rPr>
          <w:i/>
          <w:iCs/>
        </w:rPr>
        <w:t>N</w:t>
      </w:r>
      <w:r w:rsidRPr="00176715">
        <w:t> without replacement provides</w:t>
      </w:r>
    </w:p>
    <w:p w14:paraId="21A49AC0" w14:textId="07EAD931" w:rsidR="00176715" w:rsidRPr="00176715" w:rsidRDefault="00176715" w:rsidP="00176715">
      <w:r w:rsidRPr="00176715">
        <w:lastRenderedPageBreak/>
        <w:drawing>
          <wp:inline distT="0" distB="0" distL="0" distR="0" wp14:anchorId="330AD82E" wp14:editId="12BA1601">
            <wp:extent cx="1609725" cy="352425"/>
            <wp:effectExtent l="0" t="0" r="9525" b="9525"/>
            <wp:docPr id="1523511069" name="Picture 6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14:paraId="42D17185" w14:textId="77777777" w:rsidR="00176715" w:rsidRPr="00176715" w:rsidRDefault="00176715" w:rsidP="00176715">
      <w:r w:rsidRPr="00176715">
        <w:t>possibilities.</w:t>
      </w:r>
    </w:p>
    <w:p w14:paraId="77FCD6E0" w14:textId="77777777" w:rsidR="00176715" w:rsidRPr="00176715" w:rsidRDefault="00176715" w:rsidP="00176715">
      <w:r w:rsidRPr="00176715">
        <w:t>For example, suppose a small law firm has 16 employees and three are to be selected randomly to represent the company at the annual meeting of the American Bar Association. How many different combinations of lawyers could be sent to the meeting? This situation does not allow sampling with replacement because three </w:t>
      </w:r>
      <w:r w:rsidRPr="00176715">
        <w:rPr>
          <w:i/>
          <w:iCs/>
        </w:rPr>
        <w:t>different</w:t>
      </w:r>
      <w:r w:rsidRPr="00176715">
        <w:t> lawyers will be selected to go. This problem is solved by using combinations. </w:t>
      </w:r>
      <w:r w:rsidRPr="00176715">
        <w:rPr>
          <w:i/>
          <w:iCs/>
        </w:rPr>
        <w:t>N</w:t>
      </w:r>
      <w:r w:rsidRPr="00176715">
        <w:t> = 16 and </w:t>
      </w:r>
      <w:r w:rsidRPr="00176715">
        <w:rPr>
          <w:i/>
          <w:iCs/>
        </w:rPr>
        <w:t>n</w:t>
      </w:r>
      <w:r w:rsidRPr="00176715">
        <w:t> = 3, so</w:t>
      </w:r>
    </w:p>
    <w:p w14:paraId="39CC4E3B" w14:textId="4658536E" w:rsidR="00176715" w:rsidRPr="00176715" w:rsidRDefault="00176715" w:rsidP="00176715">
      <w:r w:rsidRPr="00176715">
        <w:drawing>
          <wp:inline distT="0" distB="0" distL="0" distR="0" wp14:anchorId="42143487" wp14:editId="54D9E5F9">
            <wp:extent cx="1581150" cy="295275"/>
            <wp:effectExtent l="0" t="0" r="0" b="9525"/>
            <wp:docPr id="886435498" name="Picture 6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81150" cy="295275"/>
                    </a:xfrm>
                    <a:prstGeom prst="rect">
                      <a:avLst/>
                    </a:prstGeom>
                    <a:noFill/>
                    <a:ln>
                      <a:noFill/>
                    </a:ln>
                  </pic:spPr>
                </pic:pic>
              </a:graphicData>
            </a:graphic>
          </wp:inline>
        </w:drawing>
      </w:r>
    </w:p>
    <w:p w14:paraId="6DE1F4D6" w14:textId="77777777" w:rsidR="00176715" w:rsidRPr="00176715" w:rsidRDefault="00176715" w:rsidP="00176715">
      <w:r w:rsidRPr="00176715">
        <w:t>A total of 560 combinations of three lawyers could be chosen to represent the firm.</w:t>
      </w:r>
    </w:p>
    <w:p w14:paraId="107AB9EB" w14:textId="77777777" w:rsidR="00176715" w:rsidRPr="00176715" w:rsidRDefault="00176715" w:rsidP="00176715">
      <w:pPr>
        <w:rPr>
          <w:b/>
          <w:bCs/>
        </w:rPr>
      </w:pPr>
      <w:r w:rsidRPr="00176715">
        <w:rPr>
          <w:b/>
          <w:bCs/>
        </w:rPr>
        <w:t>4.3 PROBLEMS</w:t>
      </w:r>
    </w:p>
    <w:p w14:paraId="4F3B2FBB" w14:textId="77777777" w:rsidR="00176715" w:rsidRPr="00176715" w:rsidRDefault="00176715" w:rsidP="00176715">
      <w:pPr>
        <w:numPr>
          <w:ilvl w:val="0"/>
          <w:numId w:val="311"/>
        </w:numPr>
      </w:pPr>
      <w:r w:rsidRPr="00176715">
        <w:rPr>
          <w:b/>
          <w:bCs/>
        </w:rPr>
        <w:t>4.1</w:t>
      </w:r>
      <w:r w:rsidRPr="00176715">
        <w:t> A supplier shipped a lot of six parts to a company. The lot contained three defective parts. Suppose the customer decided to randomly select two parts and test them for defects. How large a sample space is the customer potentially working with? List the sample space. Using the sample space list, determine the probability that the customer will select a sample with exactly one defect.</w:t>
      </w:r>
    </w:p>
    <w:p w14:paraId="2CA2FE17" w14:textId="77777777" w:rsidR="00176715" w:rsidRPr="00176715" w:rsidRDefault="00176715" w:rsidP="00176715">
      <w:pPr>
        <w:numPr>
          <w:ilvl w:val="0"/>
          <w:numId w:val="311"/>
        </w:numPr>
      </w:pPr>
      <w:r w:rsidRPr="00176715">
        <w:rPr>
          <w:b/>
          <w:bCs/>
        </w:rPr>
        <w:t>4.2</w:t>
      </w:r>
      <w:r w:rsidRPr="00176715">
        <w:t> Given A = {1, 3, 5, 7, 8, 9}, B = {2, 4, 7, 9}, and C = {1, 2, 3, 4, 7}, solve the following.</w:t>
      </w:r>
    </w:p>
    <w:p w14:paraId="03FA7414" w14:textId="77777777" w:rsidR="00176715" w:rsidRPr="00176715" w:rsidRDefault="00176715" w:rsidP="00176715">
      <w:pPr>
        <w:numPr>
          <w:ilvl w:val="1"/>
          <w:numId w:val="312"/>
        </w:numPr>
      </w:pPr>
      <w:r w:rsidRPr="00176715">
        <w:t>A</w:t>
      </w:r>
      <w:r w:rsidRPr="00176715">
        <w:rPr>
          <w:rFonts w:ascii="Cambria Math" w:hAnsi="Cambria Math" w:cs="Cambria Math"/>
        </w:rPr>
        <w:t>∪</w:t>
      </w:r>
      <w:r w:rsidRPr="00176715">
        <w:t>C=_____</w:t>
      </w:r>
    </w:p>
    <w:p w14:paraId="3A43CDD3" w14:textId="77777777" w:rsidR="00176715" w:rsidRPr="00176715" w:rsidRDefault="00176715" w:rsidP="00176715">
      <w:pPr>
        <w:numPr>
          <w:ilvl w:val="1"/>
          <w:numId w:val="313"/>
        </w:numPr>
      </w:pPr>
      <w:r w:rsidRPr="00176715">
        <w:t>A∩B=_____</w:t>
      </w:r>
    </w:p>
    <w:p w14:paraId="563BF816" w14:textId="77777777" w:rsidR="00176715" w:rsidRPr="00176715" w:rsidRDefault="00176715" w:rsidP="00176715">
      <w:pPr>
        <w:numPr>
          <w:ilvl w:val="1"/>
          <w:numId w:val="314"/>
        </w:numPr>
      </w:pPr>
      <w:r w:rsidRPr="00176715">
        <w:t>A∩C=_____</w:t>
      </w:r>
    </w:p>
    <w:p w14:paraId="55A93510" w14:textId="77777777" w:rsidR="00176715" w:rsidRPr="00176715" w:rsidRDefault="00176715" w:rsidP="00176715">
      <w:pPr>
        <w:numPr>
          <w:ilvl w:val="1"/>
          <w:numId w:val="315"/>
        </w:numPr>
      </w:pPr>
      <w:r w:rsidRPr="00176715">
        <w:t>A</w:t>
      </w:r>
      <w:r w:rsidRPr="00176715">
        <w:rPr>
          <w:rFonts w:ascii="Cambria Math" w:hAnsi="Cambria Math" w:cs="Cambria Math"/>
        </w:rPr>
        <w:t>∪</w:t>
      </w:r>
      <w:r w:rsidRPr="00176715">
        <w:t>B</w:t>
      </w:r>
      <w:r w:rsidRPr="00176715">
        <w:rPr>
          <w:rFonts w:ascii="Cambria Math" w:hAnsi="Cambria Math" w:cs="Cambria Math"/>
        </w:rPr>
        <w:t>∪</w:t>
      </w:r>
      <w:r w:rsidRPr="00176715">
        <w:t>C=_____</w:t>
      </w:r>
    </w:p>
    <w:p w14:paraId="5765952E" w14:textId="77777777" w:rsidR="00176715" w:rsidRPr="00176715" w:rsidRDefault="00176715" w:rsidP="00176715">
      <w:pPr>
        <w:numPr>
          <w:ilvl w:val="1"/>
          <w:numId w:val="316"/>
        </w:numPr>
      </w:pPr>
      <w:r w:rsidRPr="00176715">
        <w:t>A∩B∩C=_____</w:t>
      </w:r>
    </w:p>
    <w:p w14:paraId="6F18F4E7" w14:textId="77777777" w:rsidR="00176715" w:rsidRPr="00176715" w:rsidRDefault="00176715" w:rsidP="00176715">
      <w:pPr>
        <w:numPr>
          <w:ilvl w:val="1"/>
          <w:numId w:val="317"/>
        </w:numPr>
      </w:pPr>
      <w:r w:rsidRPr="00176715">
        <w:t>(A</w:t>
      </w:r>
      <w:r w:rsidRPr="00176715">
        <w:rPr>
          <w:rFonts w:ascii="Cambria Math" w:hAnsi="Cambria Math" w:cs="Cambria Math"/>
        </w:rPr>
        <w:t>∪</w:t>
      </w:r>
      <w:r w:rsidRPr="00176715">
        <w:t>B)</w:t>
      </w:r>
      <w:r w:rsidRPr="00176715">
        <w:rPr>
          <w:rFonts w:ascii="Aptos" w:hAnsi="Aptos" w:cs="Aptos"/>
        </w:rPr>
        <w:t>∩</w:t>
      </w:r>
      <w:r w:rsidRPr="00176715">
        <w:t>C=_____</w:t>
      </w:r>
    </w:p>
    <w:p w14:paraId="2B78310A" w14:textId="77777777" w:rsidR="00176715" w:rsidRPr="00176715" w:rsidRDefault="00176715" w:rsidP="00176715">
      <w:pPr>
        <w:numPr>
          <w:ilvl w:val="1"/>
          <w:numId w:val="318"/>
        </w:numPr>
      </w:pPr>
      <w:r w:rsidRPr="00176715">
        <w:t>(A∩C)</w:t>
      </w:r>
      <w:r w:rsidRPr="00176715">
        <w:rPr>
          <w:rFonts w:ascii="Cambria Math" w:hAnsi="Cambria Math" w:cs="Cambria Math"/>
        </w:rPr>
        <w:t>∪</w:t>
      </w:r>
      <w:r w:rsidRPr="00176715">
        <w:t>(A</w:t>
      </w:r>
      <w:r w:rsidRPr="00176715">
        <w:rPr>
          <w:rFonts w:ascii="Aptos" w:hAnsi="Aptos" w:cs="Aptos"/>
        </w:rPr>
        <w:t>∩</w:t>
      </w:r>
      <w:r w:rsidRPr="00176715">
        <w:t>B)=_____</w:t>
      </w:r>
    </w:p>
    <w:p w14:paraId="3CFE0E7F" w14:textId="77777777" w:rsidR="00176715" w:rsidRPr="00176715" w:rsidRDefault="00176715" w:rsidP="00176715">
      <w:pPr>
        <w:numPr>
          <w:ilvl w:val="1"/>
          <w:numId w:val="319"/>
        </w:numPr>
      </w:pPr>
      <w:r w:rsidRPr="00176715">
        <w:t>A or B =_____</w:t>
      </w:r>
    </w:p>
    <w:p w14:paraId="797EEB03" w14:textId="77777777" w:rsidR="00176715" w:rsidRPr="00176715" w:rsidRDefault="00176715" w:rsidP="00176715">
      <w:pPr>
        <w:numPr>
          <w:ilvl w:val="1"/>
          <w:numId w:val="320"/>
        </w:numPr>
      </w:pPr>
      <w:r w:rsidRPr="00176715">
        <w:t>B and A = _____</w:t>
      </w:r>
    </w:p>
    <w:p w14:paraId="150AB9DE" w14:textId="77777777" w:rsidR="00176715" w:rsidRPr="00176715" w:rsidRDefault="00176715" w:rsidP="00176715">
      <w:pPr>
        <w:numPr>
          <w:ilvl w:val="0"/>
          <w:numId w:val="311"/>
        </w:numPr>
      </w:pPr>
      <w:r w:rsidRPr="00176715">
        <w:rPr>
          <w:b/>
          <w:bCs/>
        </w:rPr>
        <w:t>4.3</w:t>
      </w:r>
      <w:r w:rsidRPr="00176715">
        <w:t> If a population consists of the positive even numbers through 30 and if A = {2, 6, 12, 24}, what is A'?</w:t>
      </w:r>
    </w:p>
    <w:p w14:paraId="57894327" w14:textId="77777777" w:rsidR="00176715" w:rsidRPr="00176715" w:rsidRDefault="00176715" w:rsidP="00176715">
      <w:pPr>
        <w:numPr>
          <w:ilvl w:val="0"/>
          <w:numId w:val="311"/>
        </w:numPr>
      </w:pPr>
      <w:r w:rsidRPr="00176715">
        <w:rPr>
          <w:b/>
          <w:bCs/>
        </w:rPr>
        <w:lastRenderedPageBreak/>
        <w:t>4.4</w:t>
      </w:r>
      <w:r w:rsidRPr="00176715">
        <w:t> A company's customer service 800 telephone system is set up so that the caller has six options. Each of these six options leads to a menu with four options. For each of these four options, three more options are available. For each of these three options, another three options are presented. If a person calls the 800 number for assistance, how many total options are possible?</w:t>
      </w:r>
    </w:p>
    <w:p w14:paraId="47E21046" w14:textId="77777777" w:rsidR="00176715" w:rsidRPr="00176715" w:rsidRDefault="00176715" w:rsidP="00176715">
      <w:pPr>
        <w:numPr>
          <w:ilvl w:val="0"/>
          <w:numId w:val="311"/>
        </w:numPr>
      </w:pPr>
      <w:r w:rsidRPr="00176715">
        <w:rPr>
          <w:b/>
          <w:bCs/>
        </w:rPr>
        <w:t>4.5</w:t>
      </w:r>
      <w:r w:rsidRPr="00176715">
        <w:t> A bin contains six parts. Two of the parts are defective and four are acceptable. If three of the six parts are selected from the bin, how large is the sample space? Which counting rule did you use, and why? For this sample space, what is the probability that exactly one of the three sampled parts is defective?</w:t>
      </w:r>
    </w:p>
    <w:p w14:paraId="469736DB" w14:textId="77777777" w:rsidR="00176715" w:rsidRPr="00176715" w:rsidRDefault="00176715" w:rsidP="00176715">
      <w:pPr>
        <w:numPr>
          <w:ilvl w:val="0"/>
          <w:numId w:val="311"/>
        </w:numPr>
      </w:pPr>
      <w:r w:rsidRPr="00176715">
        <w:rPr>
          <w:b/>
          <w:bCs/>
        </w:rPr>
        <w:t>4.6</w:t>
      </w:r>
      <w:r w:rsidRPr="00176715">
        <w:t> A company places a seven-digit serial number on each part that is made. Each digit of the serial number can be any number from 0 through 9. Digits can be repeated in the serial number. How many different serial numbers are possible?</w:t>
      </w:r>
    </w:p>
    <w:p w14:paraId="322038D7" w14:textId="77777777" w:rsidR="00176715" w:rsidRPr="00176715" w:rsidRDefault="00176715" w:rsidP="00176715">
      <w:pPr>
        <w:numPr>
          <w:ilvl w:val="0"/>
          <w:numId w:val="311"/>
        </w:numPr>
      </w:pPr>
      <w:r w:rsidRPr="00176715">
        <w:rPr>
          <w:b/>
          <w:bCs/>
        </w:rPr>
        <w:t>4.7</w:t>
      </w:r>
      <w:r w:rsidRPr="00176715">
        <w:t> A small company has 20 employees. Six of these employees will be selected randomly to be interviewed as part of an employee satisfaction program. How many different groups of six can be selected?</w:t>
      </w:r>
    </w:p>
    <w:p w14:paraId="19315C4F" w14:textId="77777777" w:rsidR="00176715" w:rsidRPr="00176715" w:rsidRDefault="00176715" w:rsidP="00176715">
      <w:pPr>
        <w:rPr>
          <w:b/>
          <w:bCs/>
        </w:rPr>
      </w:pPr>
      <w:r w:rsidRPr="00176715">
        <w:rPr>
          <w:b/>
          <w:bCs/>
        </w:rPr>
        <w:t>4.4 MARGINAL, UNION, JOINT, AND CONDITIONAL PROBABILITIES</w:t>
      </w:r>
    </w:p>
    <w:p w14:paraId="15AF1220" w14:textId="77777777" w:rsidR="00176715" w:rsidRPr="00176715" w:rsidRDefault="00176715" w:rsidP="00176715">
      <w:r w:rsidRPr="00176715">
        <w:t>Four particular types of probability are presented in this chapter. The first type is </w:t>
      </w:r>
      <w:r w:rsidRPr="00176715">
        <w:rPr>
          <w:b/>
          <w:bCs/>
        </w:rPr>
        <w:t>marginal probability</w:t>
      </w:r>
      <w:r w:rsidRPr="00176715">
        <w:t>. Marginal probability is denoted </w:t>
      </w:r>
      <w:r w:rsidRPr="00176715">
        <w:rPr>
          <w:i/>
          <w:iCs/>
        </w:rPr>
        <w:t>P</w:t>
      </w:r>
      <w:r w:rsidRPr="00176715">
        <w:t> ( </w:t>
      </w:r>
      <w:r w:rsidRPr="00176715">
        <w:rPr>
          <w:i/>
          <w:iCs/>
        </w:rPr>
        <w:t>E</w:t>
      </w:r>
      <w:r w:rsidRPr="00176715">
        <w:t>), where </w:t>
      </w:r>
      <w:r w:rsidRPr="00176715">
        <w:rPr>
          <w:i/>
          <w:iCs/>
        </w:rPr>
        <w:t>E</w:t>
      </w:r>
      <w:r w:rsidRPr="00176715">
        <w:t> is some event. A marginal probability is usually </w:t>
      </w:r>
      <w:r w:rsidRPr="00176715">
        <w:rPr>
          <w:i/>
          <w:iCs/>
        </w:rPr>
        <w:t>computed by dividing some subtotal by the whole</w:t>
      </w:r>
      <w:r w:rsidRPr="00176715">
        <w:t>. An example of marginal probability is the probability that a person owns a Ford car. This probability is computed by dividing the number of Ford owners by the total number of car owners. The probability of a person wearing glasses is also a marginal probability. This probability is computed by dividing the number of people wearing glasses by the total number of people.</w:t>
      </w:r>
    </w:p>
    <w:p w14:paraId="78571DC7" w14:textId="77777777" w:rsidR="00176715" w:rsidRPr="00176715" w:rsidRDefault="00176715" w:rsidP="00176715">
      <w:r w:rsidRPr="00176715">
        <w:t>A second type of probability is the union of two events. Union probability is denoted </w:t>
      </w:r>
      <w:r w:rsidRPr="00176715">
        <w:rPr>
          <w:i/>
          <w:iCs/>
        </w:rPr>
        <w:t>P</w:t>
      </w:r>
      <w:r w:rsidRPr="00176715">
        <w:t> (</w:t>
      </w:r>
      <w:r w:rsidRPr="00176715">
        <w:rPr>
          <w:i/>
          <w:iCs/>
        </w:rPr>
        <w:t>E</w:t>
      </w:r>
      <w:r w:rsidRPr="00176715">
        <w:rPr>
          <w:b/>
          <w:bCs/>
          <w:vertAlign w:val="subscript"/>
        </w:rPr>
        <w:t>1</w:t>
      </w:r>
      <w:r w:rsidRPr="00176715">
        <w:t> </w:t>
      </w:r>
      <w:r w:rsidRPr="00176715">
        <w:rPr>
          <w:rFonts w:ascii="Cambria Math" w:hAnsi="Cambria Math" w:cs="Cambria Math"/>
        </w:rPr>
        <w:t>∪</w:t>
      </w:r>
      <w:r w:rsidRPr="00176715">
        <w:rPr>
          <w:rFonts w:ascii="Aptos" w:hAnsi="Aptos" w:cs="Aptos"/>
        </w:rPr>
        <w:t> </w:t>
      </w:r>
      <w:r w:rsidRPr="00176715">
        <w:rPr>
          <w:i/>
          <w:iCs/>
        </w:rPr>
        <w:t>E</w:t>
      </w:r>
      <w:r w:rsidRPr="00176715">
        <w:rPr>
          <w:b/>
          <w:bCs/>
          <w:vertAlign w:val="subscript"/>
        </w:rPr>
        <w:t>2</w:t>
      </w:r>
      <w:r w:rsidRPr="00176715">
        <w:t>), where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are two events. </w:t>
      </w:r>
      <w:r w:rsidRPr="00176715">
        <w:rPr>
          <w:i/>
          <w:iCs/>
        </w:rPr>
        <w:t>P</w:t>
      </w:r>
      <w:r w:rsidRPr="00176715">
        <w:t> (</w:t>
      </w:r>
      <w:r w:rsidRPr="00176715">
        <w:rPr>
          <w:i/>
          <w:iCs/>
        </w:rPr>
        <w:t>E</w:t>
      </w:r>
      <w:r w:rsidRPr="00176715">
        <w:rPr>
          <w:b/>
          <w:bCs/>
          <w:vertAlign w:val="subscript"/>
        </w:rPr>
        <w:t>1</w:t>
      </w:r>
      <w:r w:rsidRPr="00176715">
        <w:t> </w:t>
      </w:r>
      <w:r w:rsidRPr="00176715">
        <w:rPr>
          <w:rFonts w:ascii="Cambria Math" w:hAnsi="Cambria Math" w:cs="Cambria Math"/>
        </w:rPr>
        <w:t>∪</w:t>
      </w:r>
      <w:r w:rsidRPr="00176715">
        <w:rPr>
          <w:rFonts w:ascii="Aptos" w:hAnsi="Aptos" w:cs="Aptos"/>
        </w:rPr>
        <w:t> </w:t>
      </w:r>
      <w:r w:rsidRPr="00176715">
        <w:rPr>
          <w:i/>
          <w:iCs/>
        </w:rPr>
        <w:t>E</w:t>
      </w:r>
      <w:r w:rsidRPr="00176715">
        <w:rPr>
          <w:b/>
          <w:bCs/>
          <w:vertAlign w:val="subscript"/>
        </w:rPr>
        <w:t>2</w:t>
      </w:r>
      <w:r w:rsidRPr="00176715">
        <w:t>) is the probability that </w:t>
      </w:r>
      <w:r w:rsidRPr="00176715">
        <w:rPr>
          <w:i/>
          <w:iCs/>
        </w:rPr>
        <w:t>E</w:t>
      </w:r>
      <w:r w:rsidRPr="00176715">
        <w:rPr>
          <w:b/>
          <w:bCs/>
          <w:vertAlign w:val="subscript"/>
        </w:rPr>
        <w:t>1</w:t>
      </w:r>
      <w:r w:rsidRPr="00176715">
        <w:t> will occur or that </w:t>
      </w:r>
      <w:r w:rsidRPr="00176715">
        <w:rPr>
          <w:i/>
          <w:iCs/>
        </w:rPr>
        <w:t>E</w:t>
      </w:r>
      <w:r w:rsidRPr="00176715">
        <w:rPr>
          <w:b/>
          <w:bCs/>
          <w:vertAlign w:val="subscript"/>
        </w:rPr>
        <w:t>2</w:t>
      </w:r>
      <w:r w:rsidRPr="00176715">
        <w:t> will occur or that both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will occur. An example of union probability is the probability that a person owns a Ford or a Chevrolet. To qualify for the union, the person only has to have at least one of these cars. Another example is the probability of a person wearing glasses or having red hair. All people wearing glasses are included in the union, along with all redheads and all redheads who wear glasses. In a company, the probability that a person is male or a clerical worker is a union probability. A person qualifies for the union by being male or by being a clerical worker or by being both (a male clerical worker).</w:t>
      </w:r>
    </w:p>
    <w:p w14:paraId="411E586C" w14:textId="77777777" w:rsidR="00176715" w:rsidRPr="00176715" w:rsidRDefault="00176715" w:rsidP="00176715">
      <w:r w:rsidRPr="00176715">
        <w:t>A third type of probability is the intersection of two events, or joint probability. The joint probability of events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occurring is denoted </w:t>
      </w:r>
      <w:r w:rsidRPr="00176715">
        <w:rPr>
          <w:i/>
          <w:iCs/>
        </w:rPr>
        <w:t>P</w:t>
      </w:r>
      <w:r w:rsidRPr="00176715">
        <w:t> (</w:t>
      </w:r>
      <w:r w:rsidRPr="00176715">
        <w:rPr>
          <w:i/>
          <w:iCs/>
        </w:rPr>
        <w:t>E</w:t>
      </w:r>
      <w:r w:rsidRPr="00176715">
        <w:rPr>
          <w:b/>
          <w:bCs/>
          <w:vertAlign w:val="subscript"/>
        </w:rPr>
        <w:t>1</w:t>
      </w:r>
      <w:r w:rsidRPr="00176715">
        <w:t> ∩ </w:t>
      </w:r>
      <w:r w:rsidRPr="00176715">
        <w:rPr>
          <w:i/>
          <w:iCs/>
        </w:rPr>
        <w:t>E</w:t>
      </w:r>
      <w:r w:rsidRPr="00176715">
        <w:rPr>
          <w:b/>
          <w:bCs/>
          <w:vertAlign w:val="subscript"/>
        </w:rPr>
        <w:t>2</w:t>
      </w:r>
      <w:r w:rsidRPr="00176715">
        <w:t>). Sometimes </w:t>
      </w:r>
      <w:r w:rsidRPr="00176715">
        <w:rPr>
          <w:i/>
          <w:iCs/>
        </w:rPr>
        <w:t>P</w:t>
      </w:r>
      <w:r w:rsidRPr="00176715">
        <w:t> (</w:t>
      </w:r>
      <w:r w:rsidRPr="00176715">
        <w:rPr>
          <w:i/>
          <w:iCs/>
        </w:rPr>
        <w:t>E</w:t>
      </w:r>
      <w:r w:rsidRPr="00176715">
        <w:rPr>
          <w:b/>
          <w:bCs/>
          <w:vertAlign w:val="subscript"/>
        </w:rPr>
        <w:t>1</w:t>
      </w:r>
      <w:r w:rsidRPr="00176715">
        <w:t> ∩ </w:t>
      </w:r>
      <w:r w:rsidRPr="00176715">
        <w:rPr>
          <w:i/>
          <w:iCs/>
        </w:rPr>
        <w:t>E</w:t>
      </w:r>
      <w:r w:rsidRPr="00176715">
        <w:rPr>
          <w:b/>
          <w:bCs/>
          <w:vertAlign w:val="subscript"/>
        </w:rPr>
        <w:t>2</w:t>
      </w:r>
      <w:r w:rsidRPr="00176715">
        <w:t xml:space="preserve">) is read </w:t>
      </w:r>
      <w:r w:rsidRPr="00176715">
        <w:lastRenderedPageBreak/>
        <w:t>as the probability of </w:t>
      </w:r>
      <w:r w:rsidRPr="00176715">
        <w:rPr>
          <w:i/>
          <w:iCs/>
        </w:rPr>
        <w:t>E</w:t>
      </w:r>
      <w:r w:rsidRPr="00176715">
        <w:rPr>
          <w:b/>
          <w:bCs/>
          <w:vertAlign w:val="subscript"/>
        </w:rPr>
        <w:t>1</w:t>
      </w:r>
      <w:r w:rsidRPr="00176715">
        <w:t> and </w:t>
      </w:r>
      <w:r w:rsidRPr="00176715">
        <w:rPr>
          <w:i/>
          <w:iCs/>
        </w:rPr>
        <w:t>E</w:t>
      </w:r>
      <w:r w:rsidRPr="00176715">
        <w:rPr>
          <w:b/>
          <w:bCs/>
          <w:vertAlign w:val="subscript"/>
        </w:rPr>
        <w:t>2</w:t>
      </w:r>
      <w:r w:rsidRPr="00176715">
        <w:t>. To qualify for the intersection, both events must occur. An example of joint probability is the probability of a person owning both a Ford and a Chevrolet. Owning one type of car is not sufficient. A second example of joint probability is the probability that a person is a redhead and wears glasses.</w:t>
      </w:r>
    </w:p>
    <w:p w14:paraId="44330E43" w14:textId="77777777" w:rsidR="00176715" w:rsidRPr="00176715" w:rsidRDefault="00176715" w:rsidP="00176715">
      <w:r w:rsidRPr="00176715">
        <w:t>The fourth type is conditional probability. Conditional probability is denoted </w:t>
      </w:r>
      <w:r w:rsidRPr="00176715">
        <w:rPr>
          <w:i/>
          <w:iCs/>
        </w:rPr>
        <w:t>P</w:t>
      </w:r>
      <w:r w:rsidRPr="00176715">
        <w:t>(</w:t>
      </w:r>
      <w:r w:rsidRPr="00176715">
        <w:rPr>
          <w:i/>
          <w:iCs/>
        </w:rPr>
        <w:t>E</w:t>
      </w:r>
      <w:r w:rsidRPr="00176715">
        <w:rPr>
          <w:b/>
          <w:bCs/>
          <w:vertAlign w:val="subscript"/>
        </w:rPr>
        <w:t>1</w:t>
      </w:r>
      <w:r w:rsidRPr="00176715">
        <w:t> | </w:t>
      </w:r>
      <w:r w:rsidRPr="00176715">
        <w:rPr>
          <w:i/>
          <w:iCs/>
        </w:rPr>
        <w:t>E</w:t>
      </w:r>
      <w:r w:rsidRPr="00176715">
        <w:rPr>
          <w:b/>
          <w:bCs/>
          <w:vertAlign w:val="subscript"/>
        </w:rPr>
        <w:t>2</w:t>
      </w:r>
      <w:r w:rsidRPr="00176715">
        <w:t>). This expression is read: the probability that </w:t>
      </w:r>
      <w:r w:rsidRPr="00176715">
        <w:rPr>
          <w:i/>
          <w:iCs/>
        </w:rPr>
        <w:t>E</w:t>
      </w:r>
      <w:r w:rsidRPr="00176715">
        <w:rPr>
          <w:b/>
          <w:bCs/>
          <w:vertAlign w:val="subscript"/>
        </w:rPr>
        <w:t>1</w:t>
      </w:r>
      <w:r w:rsidRPr="00176715">
        <w:t> will occur given that </w:t>
      </w:r>
      <w:r w:rsidRPr="00176715">
        <w:rPr>
          <w:i/>
          <w:iCs/>
        </w:rPr>
        <w:t>E</w:t>
      </w:r>
      <w:r w:rsidRPr="00176715">
        <w:rPr>
          <w:b/>
          <w:bCs/>
          <w:vertAlign w:val="subscript"/>
        </w:rPr>
        <w:t>2</w:t>
      </w:r>
      <w:r w:rsidRPr="00176715">
        <w:t> is known to have occurred. Conditional probabilities involve knowledge of some prior information. The information that is known or given is written to the right of the vertical line in the probability statement. An example of conditional probability is the probability that a person owns a Chevrolet given that she owns a Ford. This conditional probability is only a measure of the proportion of Ford owners who have a Chevrolet—not the proportion of total car owners who own a Chevrolet. Conditional probabilities are computed by determining the number of items that have an outcome out of some subtotal of the population. In the car owner example, the possibilities are reduced to Ford owners, and then the number of Chevrolet owners out of those Ford owners is determined. Another example of a conditional probability is the probability that a worker in a company is a professional given that he is male. Of the four probability types, only conditional probability does not have the population total as its denominator. Conditional probabilities have a population subtotal in the denominator. </w:t>
      </w:r>
      <w:hyperlink r:id="rId342" w:anchor="fig4.6" w:history="1">
        <w:r w:rsidRPr="00176715">
          <w:rPr>
            <w:rStyle w:val="Hyperlink"/>
            <w:b/>
            <w:bCs/>
          </w:rPr>
          <w:t>Figure 4.6</w:t>
        </w:r>
      </w:hyperlink>
      <w:r w:rsidRPr="00176715">
        <w:t> summarizes these four types of probability.</w:t>
      </w:r>
    </w:p>
    <w:p w14:paraId="75B6F0CF" w14:textId="77777777" w:rsidR="00176715" w:rsidRPr="00176715" w:rsidRDefault="00176715" w:rsidP="00176715">
      <w:r w:rsidRPr="00176715">
        <w:rPr>
          <w:b/>
          <w:bCs/>
        </w:rPr>
        <w:t>FIGURE 4.6</w:t>
      </w:r>
      <w:r w:rsidRPr="00176715">
        <w:t> Marginal, Union, Joint, and MarginalConditional Probabilities</w:t>
      </w:r>
    </w:p>
    <w:p w14:paraId="0641388D" w14:textId="7C177DCA" w:rsidR="00176715" w:rsidRPr="00176715" w:rsidRDefault="00176715" w:rsidP="00176715">
      <w:r w:rsidRPr="00176715">
        <w:drawing>
          <wp:inline distT="0" distB="0" distL="0" distR="0" wp14:anchorId="1C2FF464" wp14:editId="01D24E6E">
            <wp:extent cx="4619625" cy="3019425"/>
            <wp:effectExtent l="0" t="0" r="9525" b="9525"/>
            <wp:docPr id="2137509523" name="Picture 6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19625" cy="3019425"/>
                    </a:xfrm>
                    <a:prstGeom prst="rect">
                      <a:avLst/>
                    </a:prstGeom>
                    <a:noFill/>
                    <a:ln>
                      <a:noFill/>
                    </a:ln>
                  </pic:spPr>
                </pic:pic>
              </a:graphicData>
            </a:graphic>
          </wp:inline>
        </w:drawing>
      </w:r>
    </w:p>
    <w:p w14:paraId="0F233CBD" w14:textId="77777777" w:rsidR="00176715" w:rsidRPr="00176715" w:rsidRDefault="00176715" w:rsidP="00176715">
      <w:r w:rsidRPr="00176715">
        <w:rPr>
          <w:b/>
          <w:bCs/>
        </w:rPr>
        <w:t>THINKING CRITICALLY ABOUT STATISTICS IN BUSINESS TODAY</w:t>
      </w:r>
    </w:p>
    <w:p w14:paraId="55DDC506" w14:textId="77777777" w:rsidR="00176715" w:rsidRPr="00176715" w:rsidRDefault="00176715" w:rsidP="00176715">
      <w:r w:rsidRPr="00176715">
        <w:rPr>
          <w:b/>
          <w:bCs/>
        </w:rPr>
        <w:lastRenderedPageBreak/>
        <w:t>Probabilities in the Dry Cleaning Business</w:t>
      </w:r>
    </w:p>
    <w:p w14:paraId="37DC5105" w14:textId="77777777" w:rsidR="00176715" w:rsidRPr="00176715" w:rsidRDefault="00176715" w:rsidP="00176715">
      <w:r w:rsidRPr="00176715">
        <w:t>According to the International Fabricare Institute, about two-thirds or 67% of all dry cleaning customers are female, and 65% are married. Thirty-seven percent of dry cleaning customers use a cleaner that is within a mile of their home. Do dry cleaning customers care about coupons? Fifty-one percent of dry cleaning customers say that coupons or discounts are important, and in fact, 57% would try another cleaner if a discount were offered. Converting these percentages to proportions, each could be considered to be a marginal probability. For example, if a customer is randomly selected from the dry-cleaning industry, there is a .37 probability that he/she uses a dry cleaner within a mile of his/her home, </w:t>
      </w:r>
      <w:r w:rsidRPr="00176715">
        <w:rPr>
          <w:i/>
          <w:iCs/>
        </w:rPr>
        <w:t>P</w:t>
      </w:r>
      <w:r w:rsidRPr="00176715">
        <w:t>(≤ 1 mile) = .37.</w:t>
      </w:r>
    </w:p>
    <w:p w14:paraId="1A1CFE7E" w14:textId="77777777" w:rsidR="00176715" w:rsidRPr="00176715" w:rsidRDefault="00176715" w:rsidP="00176715">
      <w:r w:rsidRPr="00176715">
        <w:t>Suppose further analysis shows that 55% of dry-cleaning customers are female and married. Converting this figure to probability results in the joint probability: </w:t>
      </w:r>
      <w:r w:rsidRPr="00176715">
        <w:rPr>
          <w:i/>
          <w:iCs/>
        </w:rPr>
        <w:t>P</w:t>
      </w:r>
      <w:r w:rsidRPr="00176715">
        <w:t> (F ∩ M) = .55. Subtracting this value from the .67 who are female, we can determine that 11% of dry cleaning customers are female and not married: </w:t>
      </w:r>
      <w:r w:rsidRPr="00176715">
        <w:rPr>
          <w:i/>
          <w:iCs/>
        </w:rPr>
        <w:t>P</w:t>
      </w:r>
      <w:r w:rsidRPr="00176715">
        <w:t> (F ∩ not M) = .11. Suppose 90% of those who say that coupons or discounts are important would try another cleaner if a discount were offered. This can be restated as a conditional probability: </w:t>
      </w:r>
      <w:r w:rsidRPr="00176715">
        <w:rPr>
          <w:i/>
          <w:iCs/>
        </w:rPr>
        <w:t>P</w:t>
      </w:r>
      <w:r w:rsidRPr="00176715">
        <w:t> (try another | coupons important) = .90.</w:t>
      </w:r>
    </w:p>
    <w:p w14:paraId="655BDACC" w14:textId="77777777" w:rsidR="00176715" w:rsidRPr="00176715" w:rsidRDefault="00176715" w:rsidP="00176715">
      <w:r w:rsidRPr="00176715">
        <w:t>Each of the four types of probabilities discussed in this chapter can be applied to the data on consumers in the drycleaner industry. Further breakdowns of these statistics using probabilities can offer insights into how to better serve dry-cleaning customers and how to better market drycleaning services and products.</w:t>
      </w:r>
    </w:p>
    <w:p w14:paraId="0FE5B8B3" w14:textId="77777777" w:rsidR="00176715" w:rsidRPr="00176715" w:rsidRDefault="00176715" w:rsidP="00176715">
      <w:r w:rsidRPr="00176715">
        <w:rPr>
          <w:b/>
          <w:bCs/>
        </w:rPr>
        <w:t>Things to Ponder</w:t>
      </w:r>
    </w:p>
    <w:p w14:paraId="7AEB76C7" w14:textId="77777777" w:rsidR="00176715" w:rsidRPr="00176715" w:rsidRDefault="00176715" w:rsidP="00176715">
      <w:pPr>
        <w:numPr>
          <w:ilvl w:val="0"/>
          <w:numId w:val="321"/>
        </w:numPr>
      </w:pPr>
      <w:r w:rsidRPr="00176715">
        <w:t>Why do you think it is that two-thirds of all drycleaning customers are female? What are some of the factors? What could dry cleaners do to increase the number of male customers?</w:t>
      </w:r>
    </w:p>
    <w:p w14:paraId="3638A2A2" w14:textId="77777777" w:rsidR="00176715" w:rsidRPr="00176715" w:rsidRDefault="00176715" w:rsidP="00176715">
      <w:pPr>
        <w:numPr>
          <w:ilvl w:val="0"/>
          <w:numId w:val="321"/>
        </w:numPr>
      </w:pPr>
      <w:r w:rsidRPr="00176715">
        <w:t>Sixty-five percent of customers at dry-cleaning establishments are married. Can you think of reasons why a smaller percentage of dry-cleaning customers are single? What could dry cleaners do to increase the number of single customers?</w:t>
      </w:r>
    </w:p>
    <w:p w14:paraId="35C401E2" w14:textId="77777777" w:rsidR="00176715" w:rsidRPr="00176715" w:rsidRDefault="00176715" w:rsidP="00176715">
      <w:pPr>
        <w:rPr>
          <w:b/>
          <w:bCs/>
        </w:rPr>
      </w:pPr>
      <w:r w:rsidRPr="00176715">
        <w:rPr>
          <w:b/>
          <w:bCs/>
        </w:rPr>
        <w:t>4.5 ADDITION LAWS</w:t>
      </w:r>
    </w:p>
    <w:p w14:paraId="3B891D8F" w14:textId="3D18BB57" w:rsidR="00176715" w:rsidRPr="00176715" w:rsidRDefault="00176715" w:rsidP="00176715">
      <w:r w:rsidRPr="00176715">
        <w:drawing>
          <wp:inline distT="0" distB="0" distL="0" distR="0" wp14:anchorId="76BF4F88" wp14:editId="7915317F">
            <wp:extent cx="1314450" cy="542925"/>
            <wp:effectExtent l="0" t="0" r="0" b="9525"/>
            <wp:docPr id="2128062727" name="Picture 6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xml:space="preserve"> Several tools are available for use in solving probability problems. These tools include sample space, tree diagrams, the laws of probability, joint probability tables, and insight. Because of the individuality and variety of probability problems, some </w:t>
      </w:r>
      <w:r w:rsidRPr="00176715">
        <w:lastRenderedPageBreak/>
        <w:t>techniques apply more readily in certain situations than in others. No best method is available for solving all probability problems. In some instances, the joint probability table lays out a problem in a readily solvable manner. In other cases, setting up the joint probability table is more difficult than solving the problem in another way. The probability laws almost always can be used to solve probability problems.</w:t>
      </w:r>
    </w:p>
    <w:p w14:paraId="163FC45A" w14:textId="77777777" w:rsidR="00176715" w:rsidRPr="00176715" w:rsidRDefault="00176715" w:rsidP="00176715">
      <w:r w:rsidRPr="00176715">
        <w:t>Four laws of probability are presented in this chapter: The addition laws, conditional probability, the multiplication laws, and Bayes' rule. The addition laws and the multiplication laws each have a general law and a special law.</w:t>
      </w:r>
    </w:p>
    <w:p w14:paraId="275C7C86" w14:textId="77777777" w:rsidR="00176715" w:rsidRPr="00176715" w:rsidRDefault="00176715" w:rsidP="00176715">
      <w:r w:rsidRPr="00176715">
        <w:t>The general law of addition is used to find the probability of the union of two events, </w:t>
      </w:r>
      <w:r w:rsidRPr="00176715">
        <w:rPr>
          <w:i/>
          <w:iCs/>
        </w:rPr>
        <w:t>P</w:t>
      </w:r>
      <w:r w:rsidRPr="00176715">
        <w:t>(</w:t>
      </w:r>
      <w:r w:rsidRPr="00176715">
        <w:rPr>
          <w:i/>
          <w:iCs/>
        </w:rPr>
        <w:t>X</w:t>
      </w:r>
      <w:r w:rsidRPr="00176715">
        <w:rPr>
          <w:rFonts w:ascii="Cambria Math" w:hAnsi="Cambria Math" w:cs="Cambria Math"/>
          <w:i/>
          <w:iCs/>
        </w:rPr>
        <w:t>∪</w:t>
      </w:r>
      <w:r w:rsidRPr="00176715">
        <w:rPr>
          <w:i/>
          <w:iCs/>
        </w:rPr>
        <w:t>Y</w:t>
      </w:r>
      <w:r w:rsidRPr="00176715">
        <w:t>). The expression </w:t>
      </w:r>
      <w:r w:rsidRPr="00176715">
        <w:rPr>
          <w:i/>
          <w:iCs/>
        </w:rPr>
        <w:t>P</w:t>
      </w:r>
      <w:r w:rsidRPr="00176715">
        <w:t>(</w:t>
      </w:r>
      <w:r w:rsidRPr="00176715">
        <w:rPr>
          <w:i/>
          <w:iCs/>
        </w:rPr>
        <w:t>X</w:t>
      </w:r>
      <w:r w:rsidRPr="00176715">
        <w:rPr>
          <w:rFonts w:ascii="Cambria Math" w:hAnsi="Cambria Math" w:cs="Cambria Math"/>
          <w:i/>
          <w:iCs/>
        </w:rPr>
        <w:t>∪</w:t>
      </w:r>
      <w:r w:rsidRPr="00176715">
        <w:rPr>
          <w:i/>
          <w:iCs/>
        </w:rPr>
        <w:t>Y</w:t>
      </w:r>
      <w:r w:rsidRPr="00176715">
        <w:t>) denotes the probability of </w:t>
      </w:r>
      <w:r w:rsidRPr="00176715">
        <w:rPr>
          <w:i/>
          <w:iCs/>
        </w:rPr>
        <w:t>X</w:t>
      </w:r>
      <w:r w:rsidRPr="00176715">
        <w:t> occurring or </w:t>
      </w:r>
      <w:r w:rsidRPr="00176715">
        <w:rPr>
          <w:i/>
          <w:iCs/>
        </w:rPr>
        <w:t>Y</w:t>
      </w:r>
      <w:r w:rsidRPr="00176715">
        <w:t> occurring or both </w:t>
      </w:r>
      <w:r w:rsidRPr="00176715">
        <w:rPr>
          <w:i/>
          <w:iCs/>
        </w:rPr>
        <w:t>X</w:t>
      </w:r>
      <w:r w:rsidRPr="00176715">
        <w:t> and </w:t>
      </w:r>
      <w:r w:rsidRPr="00176715">
        <w:rPr>
          <w:i/>
          <w:iCs/>
        </w:rPr>
        <w:t>Y</w:t>
      </w:r>
      <w:r w:rsidRPr="00176715">
        <w:t> occurring.</w:t>
      </w:r>
    </w:p>
    <w:p w14:paraId="2221F3A1" w14:textId="52D518AA" w:rsidR="00176715" w:rsidRPr="00176715" w:rsidRDefault="00176715" w:rsidP="00176715">
      <w:r w:rsidRPr="00176715">
        <w:drawing>
          <wp:inline distT="0" distB="0" distL="0" distR="0" wp14:anchorId="245AFEE2" wp14:editId="1C5A64AE">
            <wp:extent cx="5943600" cy="425450"/>
            <wp:effectExtent l="0" t="0" r="0" b="0"/>
            <wp:docPr id="453739913" name="Picture 6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25450"/>
                    </a:xfrm>
                    <a:prstGeom prst="rect">
                      <a:avLst/>
                    </a:prstGeom>
                    <a:noFill/>
                    <a:ln>
                      <a:noFill/>
                    </a:ln>
                  </pic:spPr>
                </pic:pic>
              </a:graphicData>
            </a:graphic>
          </wp:inline>
        </w:drawing>
      </w:r>
    </w:p>
    <w:p w14:paraId="0B8C1DE4" w14:textId="77777777" w:rsidR="00176715" w:rsidRPr="00176715" w:rsidRDefault="00176715" w:rsidP="00176715">
      <w:r w:rsidRPr="00176715">
        <w:t>Yankelovich Partners conducted a survey for the American Society of Interior Designers in which workers were asked which changes in office design would increase productivity. Respondents were allowed to answer more than one type of design change. The number one change that 70% of the workers said would increase productivity was reducing noise. In second place was more storage/filing space, selected by 67%. If one of the survey respondents was randomly selected and asked what office design changes would increase worker productivity, what is the probability that this person would select reducing noise </w:t>
      </w:r>
      <w:r w:rsidRPr="00176715">
        <w:rPr>
          <w:i/>
          <w:iCs/>
        </w:rPr>
        <w:t>or</w:t>
      </w:r>
      <w:r w:rsidRPr="00176715">
        <w:t> more storage/filing space?</w:t>
      </w:r>
    </w:p>
    <w:p w14:paraId="1963625C" w14:textId="77777777" w:rsidR="00176715" w:rsidRPr="00176715" w:rsidRDefault="00176715" w:rsidP="00176715">
      <w:r w:rsidRPr="00176715">
        <w:t>Let </w:t>
      </w:r>
      <w:r w:rsidRPr="00176715">
        <w:rPr>
          <w:i/>
          <w:iCs/>
        </w:rPr>
        <w:t>N</w:t>
      </w:r>
      <w:r w:rsidRPr="00176715">
        <w:t> represent the event “reducing noise.” Let </w:t>
      </w:r>
      <w:r w:rsidRPr="00176715">
        <w:rPr>
          <w:i/>
          <w:iCs/>
        </w:rPr>
        <w:t>S</w:t>
      </w:r>
      <w:r w:rsidRPr="00176715">
        <w:t> represent the event “more storage/ filing space.” The probability of a person responding with </w:t>
      </w:r>
      <w:r w:rsidRPr="00176715">
        <w:rPr>
          <w:i/>
          <w:iCs/>
        </w:rPr>
        <w:t>N or S</w:t>
      </w:r>
      <w:r w:rsidRPr="00176715">
        <w:t> can be symbolized statistically as a union probability by using the law of addition.</w:t>
      </w:r>
    </w:p>
    <w:p w14:paraId="14C1358C" w14:textId="77777777" w:rsidR="00176715" w:rsidRPr="00176715" w:rsidRDefault="00176715" w:rsidP="00176715">
      <w:r w:rsidRPr="00176715">
        <w:rPr>
          <w:i/>
          <w:iCs/>
        </w:rPr>
        <w:t>P</w:t>
      </w:r>
      <w:r w:rsidRPr="00176715">
        <w:t> (N</w:t>
      </w:r>
      <w:r w:rsidRPr="00176715">
        <w:rPr>
          <w:rFonts w:ascii="Cambria Math" w:hAnsi="Cambria Math" w:cs="Cambria Math"/>
        </w:rPr>
        <w:t>∪</w:t>
      </w:r>
      <w:r w:rsidRPr="00176715">
        <w:t>S)</w:t>
      </w:r>
    </w:p>
    <w:p w14:paraId="532FF255" w14:textId="77777777" w:rsidR="00176715" w:rsidRPr="00176715" w:rsidRDefault="00176715" w:rsidP="00176715">
      <w:r w:rsidRPr="00176715">
        <w:t>To successfully satisfy the search for a person who responds with reducing noise </w:t>
      </w:r>
      <w:r w:rsidRPr="00176715">
        <w:rPr>
          <w:i/>
          <w:iCs/>
        </w:rPr>
        <w:t>or</w:t>
      </w:r>
      <w:r w:rsidRPr="00176715">
        <w:t> more storage/filing space, we need only find someone who wants </w:t>
      </w:r>
      <w:r w:rsidRPr="00176715">
        <w:rPr>
          <w:i/>
          <w:iCs/>
        </w:rPr>
        <w:t>at least one</w:t>
      </w:r>
      <w:r w:rsidRPr="00176715">
        <w:t> of those two events. Because 70% of the surveyed people responded that reducing noise would create more productivity, </w:t>
      </w:r>
      <w:r w:rsidRPr="00176715">
        <w:rPr>
          <w:i/>
          <w:iCs/>
        </w:rPr>
        <w:t>P</w:t>
      </w:r>
      <w:r w:rsidRPr="00176715">
        <w:t> (N) = .70. In addition, because 67% responded that increased storage space would improve productivity, </w:t>
      </w:r>
      <w:r w:rsidRPr="00176715">
        <w:rPr>
          <w:i/>
          <w:iCs/>
        </w:rPr>
        <w:t>P</w:t>
      </w:r>
      <w:r w:rsidRPr="00176715">
        <w:t> (S) = .67. Either of these would satisfy the requirement of the union. Thus, the solution to the problem seems to be</w:t>
      </w:r>
    </w:p>
    <w:p w14:paraId="717082BD" w14:textId="77777777" w:rsidR="00176715" w:rsidRPr="00176715" w:rsidRDefault="00176715" w:rsidP="00176715">
      <w:r w:rsidRPr="00176715">
        <w:rPr>
          <w:i/>
          <w:iCs/>
        </w:rPr>
        <w:t>P</w:t>
      </w:r>
      <w:r w:rsidRPr="00176715">
        <w:t xml:space="preserve"> (N </w:t>
      </w:r>
      <w:r w:rsidRPr="00176715">
        <w:rPr>
          <w:rFonts w:ascii="Cambria Math" w:hAnsi="Cambria Math" w:cs="Cambria Math"/>
        </w:rPr>
        <w:t>∪</w:t>
      </w:r>
      <w:r w:rsidRPr="00176715">
        <w:t xml:space="preserve"> S) =</w:t>
      </w:r>
      <w:r w:rsidRPr="00176715">
        <w:rPr>
          <w:rFonts w:ascii="Aptos" w:hAnsi="Aptos" w:cs="Aptos"/>
        </w:rPr>
        <w:t> </w:t>
      </w:r>
      <w:r w:rsidRPr="00176715">
        <w:rPr>
          <w:i/>
          <w:iCs/>
        </w:rPr>
        <w:t>P</w:t>
      </w:r>
      <w:r w:rsidRPr="00176715">
        <w:t> (N) + </w:t>
      </w:r>
      <w:r w:rsidRPr="00176715">
        <w:rPr>
          <w:i/>
          <w:iCs/>
        </w:rPr>
        <w:t>P</w:t>
      </w:r>
      <w:r w:rsidRPr="00176715">
        <w:t>(S) = .70 + .67 = 1.37</w:t>
      </w:r>
    </w:p>
    <w:p w14:paraId="04548107" w14:textId="77777777" w:rsidR="00176715" w:rsidRPr="00176715" w:rsidRDefault="00176715" w:rsidP="00176715">
      <w:r w:rsidRPr="00176715">
        <w:lastRenderedPageBreak/>
        <w:t>However, we already established that probabilities cannot be more than 1. What is the problem here? Notice that all people who responded that </w:t>
      </w:r>
      <w:r w:rsidRPr="00176715">
        <w:rPr>
          <w:i/>
          <w:iCs/>
        </w:rPr>
        <w:t>both</w:t>
      </w:r>
      <w:r w:rsidRPr="00176715">
        <w:t> reducing noise </w:t>
      </w:r>
      <w:r w:rsidRPr="00176715">
        <w:rPr>
          <w:i/>
          <w:iCs/>
        </w:rPr>
        <w:t>and</w:t>
      </w:r>
      <w:r w:rsidRPr="00176715">
        <w:t> increasing storage space would improve productivity are included in </w:t>
      </w:r>
      <w:r w:rsidRPr="00176715">
        <w:rPr>
          <w:i/>
          <w:iCs/>
        </w:rPr>
        <w:t>each</w:t>
      </w:r>
      <w:r w:rsidRPr="00176715">
        <w:t> of the marginal probabilities </w:t>
      </w:r>
      <w:r w:rsidRPr="00176715">
        <w:rPr>
          <w:i/>
          <w:iCs/>
        </w:rPr>
        <w:t>P</w:t>
      </w:r>
      <w:r w:rsidRPr="00176715">
        <w:t> (N) and </w:t>
      </w:r>
      <w:r w:rsidRPr="00176715">
        <w:rPr>
          <w:i/>
          <w:iCs/>
        </w:rPr>
        <w:t>P</w:t>
      </w:r>
      <w:r w:rsidRPr="00176715">
        <w:t> (S). Certainly a respondent who recommends both of these improvements should be included as favoring at least one. However, because they are included in the </w:t>
      </w:r>
      <w:r w:rsidRPr="00176715">
        <w:rPr>
          <w:i/>
          <w:iCs/>
        </w:rPr>
        <w:t>P</w:t>
      </w:r>
      <w:r w:rsidRPr="00176715">
        <w:t> (N) </w:t>
      </w:r>
      <w:r w:rsidRPr="00176715">
        <w:rPr>
          <w:i/>
          <w:iCs/>
        </w:rPr>
        <w:t>and</w:t>
      </w:r>
      <w:r w:rsidRPr="00176715">
        <w:t> the </w:t>
      </w:r>
      <w:r w:rsidRPr="00176715">
        <w:rPr>
          <w:i/>
          <w:iCs/>
        </w:rPr>
        <w:t>P</w:t>
      </w:r>
      <w:r w:rsidRPr="00176715">
        <w:t> (S), the people who recommended both improvements are </w:t>
      </w:r>
      <w:r w:rsidRPr="00176715">
        <w:rPr>
          <w:i/>
          <w:iCs/>
        </w:rPr>
        <w:t>double counted</w:t>
      </w:r>
      <w:r w:rsidRPr="00176715">
        <w:t>. For that reason, the general law of addition subtracts the intersection probability, </w:t>
      </w:r>
      <w:r w:rsidRPr="00176715">
        <w:rPr>
          <w:i/>
          <w:iCs/>
        </w:rPr>
        <w:t>P</w:t>
      </w:r>
      <w:r w:rsidRPr="00176715">
        <w:t>(N ∩ S).</w:t>
      </w:r>
    </w:p>
    <w:p w14:paraId="38E6A077" w14:textId="77777777" w:rsidR="00176715" w:rsidRPr="00176715" w:rsidRDefault="00176715" w:rsidP="00176715">
      <w:r w:rsidRPr="00176715">
        <w:t>In </w:t>
      </w:r>
      <w:hyperlink r:id="rId343" w:anchor="fig4.7" w:history="1">
        <w:r w:rsidRPr="00176715">
          <w:rPr>
            <w:rStyle w:val="Hyperlink"/>
            <w:b/>
            <w:bCs/>
          </w:rPr>
          <w:t>Figure 4.7</w:t>
        </w:r>
      </w:hyperlink>
      <w:r w:rsidRPr="00176715">
        <w:t>, Venn diagrams illustrate this discussion. Notice that the intersection area of N and S is double shaded in diagram A, indicating that it has been counted twice. In diagram B, the shading is consistent throughout N and S because the intersection area has been subtracted out. Thus diagram B illustrates the proper application of the general law of addition.</w:t>
      </w:r>
    </w:p>
    <w:p w14:paraId="02A6D48B" w14:textId="77777777" w:rsidR="00176715" w:rsidRPr="00176715" w:rsidRDefault="00176715" w:rsidP="00176715">
      <w:r w:rsidRPr="00176715">
        <w:rPr>
          <w:b/>
          <w:bCs/>
        </w:rPr>
        <w:t>FIGURE 4.7</w:t>
      </w:r>
      <w:r w:rsidRPr="00176715">
        <w:t> Solving for the Union in the Office Productivity Problem</w:t>
      </w:r>
    </w:p>
    <w:p w14:paraId="55348DC5" w14:textId="5D5C54E8" w:rsidR="00176715" w:rsidRPr="00176715" w:rsidRDefault="00176715" w:rsidP="00176715">
      <w:r w:rsidRPr="00176715">
        <w:drawing>
          <wp:inline distT="0" distB="0" distL="0" distR="0" wp14:anchorId="51F0DBEC" wp14:editId="4467CE26">
            <wp:extent cx="1847850" cy="2533650"/>
            <wp:effectExtent l="0" t="0" r="0" b="0"/>
            <wp:docPr id="1433660784" name="Picture 6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47850" cy="2533650"/>
                    </a:xfrm>
                    <a:prstGeom prst="rect">
                      <a:avLst/>
                    </a:prstGeom>
                    <a:noFill/>
                    <a:ln>
                      <a:noFill/>
                    </a:ln>
                  </pic:spPr>
                </pic:pic>
              </a:graphicData>
            </a:graphic>
          </wp:inline>
        </w:drawing>
      </w:r>
    </w:p>
    <w:p w14:paraId="5C2F9E07" w14:textId="77777777" w:rsidR="00176715" w:rsidRPr="00176715" w:rsidRDefault="00176715" w:rsidP="00176715">
      <w:r w:rsidRPr="00176715">
        <w:t>So what is the answer to Yankelovich Partners' union probability question? Suppose 56% of all respondents to the survey had said that </w:t>
      </w:r>
      <w:r w:rsidRPr="00176715">
        <w:rPr>
          <w:i/>
          <w:iCs/>
        </w:rPr>
        <w:t>both</w:t>
      </w:r>
      <w:r w:rsidRPr="00176715">
        <w:t> noise reduction </w:t>
      </w:r>
      <w:r w:rsidRPr="00176715">
        <w:rPr>
          <w:i/>
          <w:iCs/>
        </w:rPr>
        <w:t>and</w:t>
      </w:r>
      <w:r w:rsidRPr="00176715">
        <w:t> increased storage/filing space would improve productivity: </w:t>
      </w:r>
      <w:r w:rsidRPr="00176715">
        <w:rPr>
          <w:i/>
          <w:iCs/>
        </w:rPr>
        <w:t>P</w:t>
      </w:r>
      <w:r w:rsidRPr="00176715">
        <w:t> (N ∩ S) = .56. Then we could use the general law of addition to solve for the probability that a person responds that </w:t>
      </w:r>
      <w:r w:rsidRPr="00176715">
        <w:rPr>
          <w:i/>
          <w:iCs/>
        </w:rPr>
        <w:t>either</w:t>
      </w:r>
      <w:r w:rsidRPr="00176715">
        <w:t> noise reduction </w:t>
      </w:r>
      <w:r w:rsidRPr="00176715">
        <w:rPr>
          <w:i/>
          <w:iCs/>
        </w:rPr>
        <w:t>or</w:t>
      </w:r>
      <w:r w:rsidRPr="00176715">
        <w:t> increased storage space would improve productivity.</w:t>
      </w:r>
    </w:p>
    <w:p w14:paraId="29CE4CC2" w14:textId="77777777" w:rsidR="00176715" w:rsidRPr="00176715" w:rsidRDefault="00176715" w:rsidP="00176715">
      <w:r w:rsidRPr="00176715">
        <w:rPr>
          <w:b/>
          <w:bCs/>
        </w:rPr>
        <w:t>TABLE 4.2</w:t>
      </w:r>
      <w:r w:rsidRPr="00176715">
        <w:t> Joint Probability Table for the Office Design Problem</w:t>
      </w:r>
    </w:p>
    <w:p w14:paraId="6A637CA0" w14:textId="5FEF60E3" w:rsidR="00176715" w:rsidRPr="00176715" w:rsidRDefault="00176715" w:rsidP="00176715">
      <w:r w:rsidRPr="00176715">
        <w:lastRenderedPageBreak/>
        <w:drawing>
          <wp:inline distT="0" distB="0" distL="0" distR="0" wp14:anchorId="2031D2F0" wp14:editId="5C6669A2">
            <wp:extent cx="2581275" cy="1362075"/>
            <wp:effectExtent l="0" t="0" r="9525" b="9525"/>
            <wp:docPr id="608434599" name="Picture 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81275" cy="1362075"/>
                    </a:xfrm>
                    <a:prstGeom prst="rect">
                      <a:avLst/>
                    </a:prstGeom>
                    <a:noFill/>
                    <a:ln>
                      <a:noFill/>
                    </a:ln>
                  </pic:spPr>
                </pic:pic>
              </a:graphicData>
            </a:graphic>
          </wp:inline>
        </w:drawing>
      </w:r>
    </w:p>
    <w:p w14:paraId="05B0F147" w14:textId="77777777" w:rsidR="00176715" w:rsidRPr="00176715" w:rsidRDefault="00176715" w:rsidP="00176715">
      <w:r w:rsidRPr="00176715">
        <w:rPr>
          <w:i/>
          <w:iCs/>
        </w:rPr>
        <w:t>P</w:t>
      </w:r>
      <w:r w:rsidRPr="00176715">
        <w:t xml:space="preserve"> (N </w:t>
      </w:r>
      <w:r w:rsidRPr="00176715">
        <w:rPr>
          <w:rFonts w:ascii="Cambria Math" w:hAnsi="Cambria Math" w:cs="Cambria Math"/>
        </w:rPr>
        <w:t>∪</w:t>
      </w:r>
      <w:r w:rsidRPr="00176715">
        <w:t xml:space="preserve"> S) =</w:t>
      </w:r>
      <w:r w:rsidRPr="00176715">
        <w:rPr>
          <w:rFonts w:ascii="Aptos" w:hAnsi="Aptos" w:cs="Aptos"/>
        </w:rPr>
        <w:t> </w:t>
      </w:r>
      <w:r w:rsidRPr="00176715">
        <w:rPr>
          <w:i/>
          <w:iCs/>
        </w:rPr>
        <w:t>P</w:t>
      </w:r>
      <w:r w:rsidRPr="00176715">
        <w:t> (N) + </w:t>
      </w:r>
      <w:r w:rsidRPr="00176715">
        <w:rPr>
          <w:i/>
          <w:iCs/>
        </w:rPr>
        <w:t>P</w:t>
      </w:r>
      <w:r w:rsidRPr="00176715">
        <w:t> (S) </w:t>
      </w:r>
      <w:r w:rsidRPr="00176715">
        <w:rPr>
          <w:i/>
          <w:iCs/>
        </w:rPr>
        <w:t>P</w:t>
      </w:r>
      <w:r w:rsidRPr="00176715">
        <w:t> (N ∩ S) = .70 + .67 .56 = .81</w:t>
      </w:r>
    </w:p>
    <w:p w14:paraId="7024DA87" w14:textId="77777777" w:rsidR="00176715" w:rsidRPr="00176715" w:rsidRDefault="00176715" w:rsidP="00176715">
      <w:r w:rsidRPr="00176715">
        <w:t>Hence, 81% of the workers surveyed responded that </w:t>
      </w:r>
      <w:r w:rsidRPr="00176715">
        <w:rPr>
          <w:i/>
          <w:iCs/>
        </w:rPr>
        <w:t>either</w:t>
      </w:r>
      <w:r w:rsidRPr="00176715">
        <w:t> noise reduction </w:t>
      </w:r>
      <w:r w:rsidRPr="00176715">
        <w:rPr>
          <w:i/>
          <w:iCs/>
        </w:rPr>
        <w:t>or</w:t>
      </w:r>
      <w:r w:rsidRPr="00176715">
        <w:t> increased storage space would improve productivity.</w:t>
      </w:r>
    </w:p>
    <w:p w14:paraId="50E04D8D" w14:textId="77777777" w:rsidR="00176715" w:rsidRPr="00176715" w:rsidRDefault="00176715" w:rsidP="00176715">
      <w:pPr>
        <w:rPr>
          <w:b/>
          <w:bCs/>
        </w:rPr>
      </w:pPr>
      <w:r w:rsidRPr="00176715">
        <w:rPr>
          <w:b/>
          <w:bCs/>
        </w:rPr>
        <w:t>Joint Probability Tables</w:t>
      </w:r>
    </w:p>
    <w:p w14:paraId="480BF243" w14:textId="77777777" w:rsidR="00176715" w:rsidRPr="00176715" w:rsidRDefault="00176715" w:rsidP="00176715">
      <w:r w:rsidRPr="00176715">
        <w:t>In addition to the formulas, another useful tool in solving probability problems is using a joint probability table. A </w:t>
      </w:r>
      <w:r w:rsidRPr="00176715">
        <w:rPr>
          <w:b/>
          <w:bCs/>
        </w:rPr>
        <w:t>joint probability table</w:t>
      </w:r>
      <w:r w:rsidRPr="00176715">
        <w:t> </w:t>
      </w:r>
      <w:r w:rsidRPr="00176715">
        <w:rPr>
          <w:i/>
          <w:iCs/>
        </w:rPr>
        <w:t>displays the intersection (joint) probabilities along with the marginal probabilities of a given problem</w:t>
      </w:r>
      <w:r w:rsidRPr="00176715">
        <w:t>. Union probabilities or conditional probabilities are not directly displayed in a joint probability table but can be computed using values from the table. Generally, a joint probability table is constructed as a two-dimensional table with one variable on each side of the table. For example, in the office design problem, noise reduction would be on one side of the table and increased storage space on the other. In this problem, a Yes row and a No row would be created for one variable and a Yes column and a No column would be created for the other variable, as shown in </w:t>
      </w:r>
      <w:hyperlink r:id="rId344" w:anchor="tab4.2" w:history="1">
        <w:r w:rsidRPr="00176715">
          <w:rPr>
            <w:rStyle w:val="Hyperlink"/>
            <w:b/>
            <w:bCs/>
          </w:rPr>
          <w:t>Table 4.2</w:t>
        </w:r>
      </w:hyperlink>
      <w:r w:rsidRPr="00176715">
        <w:t>.</w:t>
      </w:r>
    </w:p>
    <w:p w14:paraId="0D59DE97" w14:textId="77777777" w:rsidR="00176715" w:rsidRPr="00176715" w:rsidRDefault="00176715" w:rsidP="00176715">
      <w:r w:rsidRPr="00176715">
        <w:t>Once the joint probability table is created, we can enter the marginal probabilities. </w:t>
      </w:r>
      <w:r w:rsidRPr="00176715">
        <w:rPr>
          <w:i/>
          <w:iCs/>
        </w:rPr>
        <w:t>P</w:t>
      </w:r>
      <w:r w:rsidRPr="00176715">
        <w:t> (N) = .70 is the marginal probability that a person responds yes to noise reduction. This value is placed in the “margin” in the row of Yes to noise reduction, as shown in </w:t>
      </w:r>
      <w:hyperlink r:id="rId345" w:anchor="tab4.3" w:history="1">
        <w:r w:rsidRPr="00176715">
          <w:rPr>
            <w:rStyle w:val="Hyperlink"/>
            <w:b/>
            <w:bCs/>
          </w:rPr>
          <w:t>Table 4.3</w:t>
        </w:r>
      </w:hyperlink>
      <w:r w:rsidRPr="00176715">
        <w:t>. If </w:t>
      </w:r>
      <w:r w:rsidRPr="00176715">
        <w:rPr>
          <w:i/>
          <w:iCs/>
        </w:rPr>
        <w:t>P</w:t>
      </w:r>
      <w:r w:rsidRPr="00176715">
        <w:t> (N) = .70, then 30% of the people surveyed did not think that noise reduction would increase productivity. Thus, </w:t>
      </w:r>
      <w:r w:rsidRPr="00176715">
        <w:rPr>
          <w:i/>
          <w:iCs/>
        </w:rPr>
        <w:t>P</w:t>
      </w:r>
      <w:r w:rsidRPr="00176715">
        <w:t> (not N) = 1 – .70 = .30. This value, also a marginal probability, goes in the row indicated by No under noise reduction. In the column under Yes for increased storage space, the marginal probability </w:t>
      </w:r>
      <w:r w:rsidRPr="00176715">
        <w:rPr>
          <w:i/>
          <w:iCs/>
        </w:rPr>
        <w:t>P</w:t>
      </w:r>
      <w:r w:rsidRPr="00176715">
        <w:t> (S) = .67 is recorded. Finally, the marginal probability of No for increased storage space, </w:t>
      </w:r>
      <w:r w:rsidRPr="00176715">
        <w:rPr>
          <w:i/>
          <w:iCs/>
        </w:rPr>
        <w:t>P</w:t>
      </w:r>
      <w:r w:rsidRPr="00176715">
        <w:t> (not S) = 1 – .67 = .33, is placed in the No column.</w:t>
      </w:r>
    </w:p>
    <w:p w14:paraId="4BBD100F" w14:textId="77777777" w:rsidR="00176715" w:rsidRPr="00176715" w:rsidRDefault="00176715" w:rsidP="00176715">
      <w:r w:rsidRPr="00176715">
        <w:t>In this joint probability table, all four marginal probabilities are given or can be computed simply by using the probability of a complement rule, </w:t>
      </w:r>
      <w:r w:rsidRPr="00176715">
        <w:rPr>
          <w:i/>
          <w:iCs/>
        </w:rPr>
        <w:t>P</w:t>
      </w:r>
      <w:r w:rsidRPr="00176715">
        <w:t> (not S) = 1 </w:t>
      </w:r>
      <w:r w:rsidRPr="00176715">
        <w:rPr>
          <w:i/>
          <w:iCs/>
        </w:rPr>
        <w:t>P</w:t>
      </w:r>
      <w:r w:rsidRPr="00176715">
        <w:t> (S). The intersection of noise reduction and increased storage space is given as </w:t>
      </w:r>
      <w:r w:rsidRPr="00176715">
        <w:rPr>
          <w:i/>
          <w:iCs/>
        </w:rPr>
        <w:t>P</w:t>
      </w:r>
      <w:r w:rsidRPr="00176715">
        <w:t> (N ∩ S) = .56. This value is entered into the joint probability table in the cell under Yes Yes, as shown in </w:t>
      </w:r>
      <w:hyperlink r:id="rId346" w:anchor="tab4.3" w:history="1">
        <w:r w:rsidRPr="00176715">
          <w:rPr>
            <w:rStyle w:val="Hyperlink"/>
            <w:b/>
            <w:bCs/>
          </w:rPr>
          <w:t>Table 4.3</w:t>
        </w:r>
      </w:hyperlink>
      <w:r w:rsidRPr="00176715">
        <w:t xml:space="preserve">. The rest of the table can be determined by subtracting the cell values from the marginal </w:t>
      </w:r>
      <w:r w:rsidRPr="00176715">
        <w:lastRenderedPageBreak/>
        <w:t>probabilities. For example, subtracting .56 from .70 and getting .14 yields the value for the cell under Yes for noise reduction and No for increased storage space. In other words, 14% of all respondents said that noise reduction would improve productivity but increased storage space would not. Filling out the rest of the table results in the probabilities shown in </w:t>
      </w:r>
      <w:hyperlink r:id="rId347" w:anchor="tab4.3" w:history="1">
        <w:r w:rsidRPr="00176715">
          <w:rPr>
            <w:rStyle w:val="Hyperlink"/>
            <w:b/>
            <w:bCs/>
          </w:rPr>
          <w:t>Table 4.3</w:t>
        </w:r>
      </w:hyperlink>
      <w:r w:rsidRPr="00176715">
        <w:t>.</w:t>
      </w:r>
    </w:p>
    <w:p w14:paraId="2F1DFB0C" w14:textId="77777777" w:rsidR="00176715" w:rsidRPr="00176715" w:rsidRDefault="00176715" w:rsidP="00176715">
      <w:r w:rsidRPr="00176715">
        <w:rPr>
          <w:b/>
          <w:bCs/>
        </w:rPr>
        <w:t>TABLE 4.3</w:t>
      </w:r>
      <w:r w:rsidRPr="00176715">
        <w:t> Joint Probability Table for the Office Design Problem</w:t>
      </w:r>
    </w:p>
    <w:p w14:paraId="2C34CEE8" w14:textId="3CDF53A5" w:rsidR="00176715" w:rsidRPr="00176715" w:rsidRDefault="00176715" w:rsidP="00176715">
      <w:r w:rsidRPr="00176715">
        <w:drawing>
          <wp:inline distT="0" distB="0" distL="0" distR="0" wp14:anchorId="327611BD" wp14:editId="3AFDFCFD">
            <wp:extent cx="2619375" cy="1533525"/>
            <wp:effectExtent l="0" t="0" r="9525" b="9525"/>
            <wp:docPr id="1806344455" name="Picture 6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im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9375" cy="1533525"/>
                    </a:xfrm>
                    <a:prstGeom prst="rect">
                      <a:avLst/>
                    </a:prstGeom>
                    <a:noFill/>
                    <a:ln>
                      <a:noFill/>
                    </a:ln>
                  </pic:spPr>
                </pic:pic>
              </a:graphicData>
            </a:graphic>
          </wp:inline>
        </w:drawing>
      </w:r>
    </w:p>
    <w:p w14:paraId="00F26211" w14:textId="77777777" w:rsidR="00176715" w:rsidRPr="00176715" w:rsidRDefault="00176715" w:rsidP="00176715">
      <w:r w:rsidRPr="00176715">
        <w:rPr>
          <w:b/>
          <w:bCs/>
        </w:rPr>
        <w:t>TABLE 4.4</w:t>
      </w:r>
      <w:r w:rsidRPr="00176715">
        <w:t> Yes Row and Yes Column for the Joint Probability Table of the Office Design Problem</w:t>
      </w:r>
    </w:p>
    <w:p w14:paraId="6DA8DA19" w14:textId="1275CF40" w:rsidR="00176715" w:rsidRPr="00176715" w:rsidRDefault="00176715" w:rsidP="00176715">
      <w:r w:rsidRPr="00176715">
        <w:drawing>
          <wp:inline distT="0" distB="0" distL="0" distR="0" wp14:anchorId="76933D40" wp14:editId="11F22B5A">
            <wp:extent cx="2609850" cy="1533525"/>
            <wp:effectExtent l="0" t="0" r="0" b="9525"/>
            <wp:docPr id="2019866684" name="Picture 6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09850" cy="1533525"/>
                    </a:xfrm>
                    <a:prstGeom prst="rect">
                      <a:avLst/>
                    </a:prstGeom>
                    <a:noFill/>
                    <a:ln>
                      <a:noFill/>
                    </a:ln>
                  </pic:spPr>
                </pic:pic>
              </a:graphicData>
            </a:graphic>
          </wp:inline>
        </w:drawing>
      </w:r>
    </w:p>
    <w:p w14:paraId="01C3EC92" w14:textId="77777777" w:rsidR="00176715" w:rsidRPr="00176715" w:rsidRDefault="00176715" w:rsidP="00176715">
      <w:r w:rsidRPr="00176715">
        <w:t>Now we can solve the union probability, </w:t>
      </w:r>
      <w:r w:rsidRPr="00176715">
        <w:rPr>
          <w:i/>
          <w:iCs/>
        </w:rPr>
        <w:t>P</w:t>
      </w:r>
      <w:r w:rsidRPr="00176715">
        <w:t xml:space="preserve"> (N </w:t>
      </w:r>
      <w:r w:rsidRPr="00176715">
        <w:rPr>
          <w:rFonts w:ascii="Cambria Math" w:hAnsi="Cambria Math" w:cs="Cambria Math"/>
        </w:rPr>
        <w:t>∪</w:t>
      </w:r>
      <w:r w:rsidRPr="00176715">
        <w:t xml:space="preserve"> S), in at least two different ways using the joint probability table. The focus is on the Yes row for noise reduction and the Yes column for increase storage space, as displayed in</w:t>
      </w:r>
      <w:r w:rsidRPr="00176715">
        <w:rPr>
          <w:rFonts w:ascii="Aptos" w:hAnsi="Aptos" w:cs="Aptos"/>
        </w:rPr>
        <w:t> </w:t>
      </w:r>
      <w:hyperlink r:id="rId348" w:anchor="tab4.4" w:history="1">
        <w:r w:rsidRPr="00176715">
          <w:rPr>
            <w:rStyle w:val="Hyperlink"/>
            <w:b/>
            <w:bCs/>
          </w:rPr>
          <w:t>Table 4.4</w:t>
        </w:r>
      </w:hyperlink>
      <w:r w:rsidRPr="00176715">
        <w:t>. The probability of a person suggesting noise reduction </w:t>
      </w:r>
      <w:r w:rsidRPr="00176715">
        <w:rPr>
          <w:i/>
          <w:iCs/>
        </w:rPr>
        <w:t>or</w:t>
      </w:r>
      <w:r w:rsidRPr="00176715">
        <w:t> increased storage space as a solution for improving productivity, </w:t>
      </w:r>
      <w:r w:rsidRPr="00176715">
        <w:rPr>
          <w:i/>
          <w:iCs/>
        </w:rPr>
        <w:t>P</w:t>
      </w:r>
      <w:r w:rsidRPr="00176715">
        <w:t> (N </w:t>
      </w:r>
      <w:r w:rsidRPr="00176715">
        <w:rPr>
          <w:rFonts w:ascii="Cambria Math" w:hAnsi="Cambria Math" w:cs="Cambria Math"/>
          <w:b/>
          <w:bCs/>
          <w:vertAlign w:val="superscript"/>
        </w:rPr>
        <w:t>∪</w:t>
      </w:r>
      <w:r w:rsidRPr="00176715">
        <w:t> S), can be determined from the joint probability table by adding the marginal probabilities of Yes for noise reduction and Yes for increased storage space and then subtracting the Yes Yes cell, following the pattern of the general law of probabilities.</w:t>
      </w:r>
    </w:p>
    <w:p w14:paraId="545742E0" w14:textId="4357F645" w:rsidR="00176715" w:rsidRPr="00176715" w:rsidRDefault="00176715" w:rsidP="00176715">
      <w:r w:rsidRPr="00176715">
        <w:drawing>
          <wp:inline distT="0" distB="0" distL="0" distR="0" wp14:anchorId="09A1A5EE" wp14:editId="0B652C0F">
            <wp:extent cx="3371850" cy="304800"/>
            <wp:effectExtent l="0" t="0" r="0" b="0"/>
            <wp:docPr id="92676171" name="Picture 6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71850" cy="304800"/>
                    </a:xfrm>
                    <a:prstGeom prst="rect">
                      <a:avLst/>
                    </a:prstGeom>
                    <a:noFill/>
                    <a:ln>
                      <a:noFill/>
                    </a:ln>
                  </pic:spPr>
                </pic:pic>
              </a:graphicData>
            </a:graphic>
          </wp:inline>
        </w:drawing>
      </w:r>
    </w:p>
    <w:p w14:paraId="32AD812A" w14:textId="77777777" w:rsidR="00176715" w:rsidRPr="00176715" w:rsidRDefault="00176715" w:rsidP="00176715">
      <w:r w:rsidRPr="00176715">
        <w:t>Another way to solve for the union probability from the information displayed in the joint probability table is to sum all cells in any of the Yes rows or columns. Observe the following from </w:t>
      </w:r>
      <w:hyperlink r:id="rId349" w:anchor="tab4.4" w:history="1">
        <w:r w:rsidRPr="00176715">
          <w:rPr>
            <w:rStyle w:val="Hyperlink"/>
            <w:b/>
            <w:bCs/>
          </w:rPr>
          <w:t>Table 4.4</w:t>
        </w:r>
      </w:hyperlink>
      <w:r w:rsidRPr="00176715">
        <w:t>.</w:t>
      </w:r>
    </w:p>
    <w:p w14:paraId="4541076B" w14:textId="39647ECC" w:rsidR="00176715" w:rsidRPr="00176715" w:rsidRDefault="00176715" w:rsidP="00176715">
      <w:r w:rsidRPr="00176715">
        <w:lastRenderedPageBreak/>
        <w:drawing>
          <wp:inline distT="0" distB="0" distL="0" distR="0" wp14:anchorId="196761AC" wp14:editId="5BB7E8A2">
            <wp:extent cx="4800600" cy="619125"/>
            <wp:effectExtent l="0" t="0" r="0" b="9525"/>
            <wp:docPr id="1541478033" name="Picture 6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00600" cy="619125"/>
                    </a:xfrm>
                    <a:prstGeom prst="rect">
                      <a:avLst/>
                    </a:prstGeom>
                    <a:noFill/>
                    <a:ln>
                      <a:noFill/>
                    </a:ln>
                  </pic:spPr>
                </pic:pic>
              </a:graphicData>
            </a:graphic>
          </wp:inline>
        </w:drawing>
      </w:r>
    </w:p>
    <w:p w14:paraId="6AC66192" w14:textId="77777777" w:rsidR="00176715" w:rsidRPr="00176715" w:rsidRDefault="00176715" w:rsidP="00176715">
      <w:r w:rsidRPr="00176715">
        <w:rPr>
          <w:b/>
          <w:bCs/>
        </w:rPr>
        <w:t>DEMONSTRATION PROBLEM 4.1</w:t>
      </w:r>
    </w:p>
    <w:p w14:paraId="579A05BD" w14:textId="77777777" w:rsidR="00176715" w:rsidRPr="00176715" w:rsidRDefault="00176715" w:rsidP="00176715">
      <w:r w:rsidRPr="00176715">
        <w:t>The client company data from the Decision Dilemma reveal that 155 employees worked one of four types of positions. Shown here again is the cross-tabulation table (also called a contingency table) with the frequency counts for each category and for subtotals and totals containing a breakdown of these employees by type of position and by sex. If an employee of the company is selected randomly, what is the probability that the employee is female or a professional worker?</w:t>
      </w:r>
    </w:p>
    <w:p w14:paraId="4ADB0C7C" w14:textId="6C5B40ED" w:rsidR="00176715" w:rsidRPr="00176715" w:rsidRDefault="00176715" w:rsidP="00176715">
      <w:r w:rsidRPr="00176715">
        <w:drawing>
          <wp:inline distT="0" distB="0" distL="0" distR="0" wp14:anchorId="2E1ABE87" wp14:editId="2CCDC069">
            <wp:extent cx="2714625" cy="1752600"/>
            <wp:effectExtent l="0" t="0" r="9525" b="0"/>
            <wp:docPr id="325942068" name="Picture 6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14625" cy="1752600"/>
                    </a:xfrm>
                    <a:prstGeom prst="rect">
                      <a:avLst/>
                    </a:prstGeom>
                    <a:noFill/>
                    <a:ln>
                      <a:noFill/>
                    </a:ln>
                  </pic:spPr>
                </pic:pic>
              </a:graphicData>
            </a:graphic>
          </wp:inline>
        </w:drawing>
      </w:r>
    </w:p>
    <w:p w14:paraId="507ACF4E" w14:textId="77777777" w:rsidR="00176715" w:rsidRPr="00176715" w:rsidRDefault="00176715" w:rsidP="00176715">
      <w:pPr>
        <w:rPr>
          <w:b/>
          <w:bCs/>
        </w:rPr>
      </w:pPr>
      <w:r w:rsidRPr="00176715">
        <w:rPr>
          <w:b/>
          <w:bCs/>
        </w:rPr>
        <w:t>Solution</w:t>
      </w:r>
    </w:p>
    <w:p w14:paraId="126FD082" w14:textId="77777777" w:rsidR="00176715" w:rsidRPr="00176715" w:rsidRDefault="00176715" w:rsidP="00176715">
      <w:r w:rsidRPr="00176715">
        <w:t>Let F denote the event of female and P denote the event of professional worker. The question is</w:t>
      </w:r>
    </w:p>
    <w:p w14:paraId="669ED7A7" w14:textId="77777777" w:rsidR="00176715" w:rsidRPr="00176715" w:rsidRDefault="00176715" w:rsidP="00176715">
      <w:r w:rsidRPr="00176715">
        <w:rPr>
          <w:i/>
          <w:iCs/>
        </w:rPr>
        <w:t>P</w:t>
      </w:r>
      <w:r w:rsidRPr="00176715">
        <w:t> (F</w:t>
      </w:r>
      <w:r w:rsidRPr="00176715">
        <w:rPr>
          <w:rFonts w:ascii="Cambria Math" w:hAnsi="Cambria Math" w:cs="Cambria Math"/>
        </w:rPr>
        <w:t>∪</w:t>
      </w:r>
      <w:r w:rsidRPr="00176715">
        <w:t>P) = ?</w:t>
      </w:r>
    </w:p>
    <w:p w14:paraId="76C405FE" w14:textId="77777777" w:rsidR="00176715" w:rsidRPr="00176715" w:rsidRDefault="00176715" w:rsidP="00176715">
      <w:r w:rsidRPr="00176715">
        <w:t>By the general law of addition,</w:t>
      </w:r>
    </w:p>
    <w:p w14:paraId="5926E9CB" w14:textId="77777777" w:rsidR="00176715" w:rsidRPr="00176715" w:rsidRDefault="00176715" w:rsidP="00176715">
      <w:r w:rsidRPr="00176715">
        <w:rPr>
          <w:i/>
          <w:iCs/>
        </w:rPr>
        <w:t>P</w:t>
      </w:r>
      <w:r w:rsidRPr="00176715">
        <w:t xml:space="preserve"> (F </w:t>
      </w:r>
      <w:r w:rsidRPr="00176715">
        <w:rPr>
          <w:rFonts w:ascii="Cambria Math" w:hAnsi="Cambria Math" w:cs="Cambria Math"/>
        </w:rPr>
        <w:t>∪</w:t>
      </w:r>
      <w:r w:rsidRPr="00176715">
        <w:t xml:space="preserve"> P) =</w:t>
      </w:r>
      <w:r w:rsidRPr="00176715">
        <w:rPr>
          <w:rFonts w:ascii="Aptos" w:hAnsi="Aptos" w:cs="Aptos"/>
        </w:rPr>
        <w:t> </w:t>
      </w:r>
      <w:r w:rsidRPr="00176715">
        <w:rPr>
          <w:i/>
          <w:iCs/>
        </w:rPr>
        <w:t>P</w:t>
      </w:r>
      <w:r w:rsidRPr="00176715">
        <w:t> (F) + </w:t>
      </w:r>
      <w:r w:rsidRPr="00176715">
        <w:rPr>
          <w:i/>
          <w:iCs/>
        </w:rPr>
        <w:t>P</w:t>
      </w:r>
      <w:r w:rsidRPr="00176715">
        <w:t> (P) </w:t>
      </w:r>
      <w:r w:rsidRPr="00176715">
        <w:rPr>
          <w:i/>
          <w:iCs/>
        </w:rPr>
        <w:t>P</w:t>
      </w:r>
      <w:r w:rsidRPr="00176715">
        <w:t> (F ∩ P)</w:t>
      </w:r>
    </w:p>
    <w:p w14:paraId="44E3E8C9" w14:textId="77777777" w:rsidR="00176715" w:rsidRPr="00176715" w:rsidRDefault="00176715" w:rsidP="00176715">
      <w:r w:rsidRPr="00176715">
        <w:t>Of the 155 employees, 55 are women. Therefore, </w:t>
      </w:r>
      <w:r w:rsidRPr="00176715">
        <w:rPr>
          <w:i/>
          <w:iCs/>
        </w:rPr>
        <w:t>P</w:t>
      </w:r>
      <w:r w:rsidRPr="00176715">
        <w:t>(F) = 55 155 = .355. The 155 employees include 44 professionals. Therefore, </w:t>
      </w:r>
      <w:r w:rsidRPr="00176715">
        <w:rPr>
          <w:i/>
          <w:iCs/>
        </w:rPr>
        <w:t>P</w:t>
      </w:r>
      <w:r w:rsidRPr="00176715">
        <w:t> (P) = 44 155 = &gt; .284. Because 13 employees are both female and professional, </w:t>
      </w:r>
      <w:r w:rsidRPr="00176715">
        <w:rPr>
          <w:i/>
          <w:iCs/>
        </w:rPr>
        <w:t>P</w:t>
      </w:r>
      <w:r w:rsidRPr="00176715">
        <w:t> (F ∩ P) = &gt; 13 – 155 = .084. The union probability is solved as</w:t>
      </w:r>
    </w:p>
    <w:p w14:paraId="76665144" w14:textId="77777777" w:rsidR="00176715" w:rsidRPr="00176715" w:rsidRDefault="00176715" w:rsidP="00176715">
      <w:r w:rsidRPr="00176715">
        <w:rPr>
          <w:i/>
          <w:iCs/>
        </w:rPr>
        <w:t>P</w:t>
      </w:r>
      <w:r w:rsidRPr="00176715">
        <w:t xml:space="preserve">(F </w:t>
      </w:r>
      <w:r w:rsidRPr="00176715">
        <w:rPr>
          <w:rFonts w:ascii="Cambria Math" w:hAnsi="Cambria Math" w:cs="Cambria Math"/>
        </w:rPr>
        <w:t>∪</w:t>
      </w:r>
      <w:r w:rsidRPr="00176715">
        <w:t xml:space="preserve"> P) = .355 + .284 </w:t>
      </w:r>
      <w:r w:rsidRPr="00176715">
        <w:rPr>
          <w:rFonts w:ascii="Aptos" w:hAnsi="Aptos" w:cs="Aptos"/>
        </w:rPr>
        <w:t>–</w:t>
      </w:r>
      <w:r w:rsidRPr="00176715">
        <w:t xml:space="preserve"> .084 = .555.</w:t>
      </w:r>
    </w:p>
    <w:p w14:paraId="4E488D45" w14:textId="77777777" w:rsidR="00176715" w:rsidRPr="00176715" w:rsidRDefault="00176715" w:rsidP="00176715">
      <w:r w:rsidRPr="00176715">
        <w:t>To solve this probability using a joint probability table, you can either use the cross-tabulation table shown previously or convert the cross-tabulation table to a joint probability table by dividing every value in the table by the value of </w:t>
      </w:r>
      <w:r w:rsidRPr="00176715">
        <w:rPr>
          <w:i/>
          <w:iCs/>
        </w:rPr>
        <w:t>N</w:t>
      </w:r>
      <w:r w:rsidRPr="00176715">
        <w:t>, 155. The cross-</w:t>
      </w:r>
      <w:r w:rsidRPr="00176715">
        <w:lastRenderedPageBreak/>
        <w:t>tabulation table is used in a manner similar to that of the joint probability table. To compute the union probability of selecting a person who is either female or a professional worker from the cross-tabulation table, add the number of people in the Female column (55) to the number of people in the Professional row (44), then subtract the number of people in the intersection cell of Female and Professional (13). This step yields the value 55 + 44 – 13 = 86. Dividing this value (86) by the value of </w:t>
      </w:r>
      <w:r w:rsidRPr="00176715">
        <w:rPr>
          <w:i/>
          <w:iCs/>
        </w:rPr>
        <w:t>N</w:t>
      </w:r>
      <w:r w:rsidRPr="00176715">
        <w:t>(155) produces the union probability.</w:t>
      </w:r>
    </w:p>
    <w:p w14:paraId="50607BBD" w14:textId="77777777" w:rsidR="00176715" w:rsidRPr="00176715" w:rsidRDefault="00176715" w:rsidP="00176715">
      <w:r w:rsidRPr="00176715">
        <w:rPr>
          <w:i/>
          <w:iCs/>
        </w:rPr>
        <w:t>P</w:t>
      </w:r>
      <w:r w:rsidRPr="00176715">
        <w:t xml:space="preserve">(F </w:t>
      </w:r>
      <w:r w:rsidRPr="00176715">
        <w:rPr>
          <w:rFonts w:ascii="Cambria Math" w:hAnsi="Cambria Math" w:cs="Cambria Math"/>
        </w:rPr>
        <w:t>∪</w:t>
      </w:r>
      <w:r w:rsidRPr="00176715">
        <w:t xml:space="preserve"> P) = 86/155 = .555</w:t>
      </w:r>
    </w:p>
    <w:p w14:paraId="2077DC2D" w14:textId="77777777" w:rsidR="00176715" w:rsidRPr="00176715" w:rsidRDefault="00176715" w:rsidP="00176715">
      <w:r w:rsidRPr="00176715">
        <w:t>A second way to produce the answer from the cross-tabulation table is to add all the cells one time that are in either the Female column or the Professional row</w:t>
      </w:r>
    </w:p>
    <w:p w14:paraId="31466E02" w14:textId="77777777" w:rsidR="00176715" w:rsidRPr="00176715" w:rsidRDefault="00176715" w:rsidP="00176715">
      <w:r w:rsidRPr="00176715">
        <w:t>3 + 13 + 17 + 22 + 31 = 86</w:t>
      </w:r>
    </w:p>
    <w:p w14:paraId="75F71D63" w14:textId="77777777" w:rsidR="00176715" w:rsidRPr="00176715" w:rsidRDefault="00176715" w:rsidP="00176715">
      <w:r w:rsidRPr="00176715">
        <w:t>and then divide by the total number of employees, </w:t>
      </w:r>
      <w:r w:rsidRPr="00176715">
        <w:rPr>
          <w:i/>
          <w:iCs/>
        </w:rPr>
        <w:t>N</w:t>
      </w:r>
      <w:r w:rsidRPr="00176715">
        <w:t> = 155, which gives</w:t>
      </w:r>
    </w:p>
    <w:p w14:paraId="242F56ED" w14:textId="77777777" w:rsidR="00176715" w:rsidRPr="00176715" w:rsidRDefault="00176715" w:rsidP="00176715">
      <w:r w:rsidRPr="00176715">
        <w:rPr>
          <w:i/>
          <w:iCs/>
        </w:rPr>
        <w:t>P</w:t>
      </w:r>
      <w:r w:rsidRPr="00176715">
        <w:t xml:space="preserve"> (F </w:t>
      </w:r>
      <w:r w:rsidRPr="00176715">
        <w:rPr>
          <w:rFonts w:ascii="Cambria Math" w:hAnsi="Cambria Math" w:cs="Cambria Math"/>
        </w:rPr>
        <w:t>∪</w:t>
      </w:r>
      <w:r w:rsidRPr="00176715">
        <w:t xml:space="preserve"> P) = 86/155 = .555</w:t>
      </w:r>
    </w:p>
    <w:p w14:paraId="47269498" w14:textId="77777777" w:rsidR="00176715" w:rsidRPr="00176715" w:rsidRDefault="00176715" w:rsidP="00176715">
      <w:r w:rsidRPr="00176715">
        <w:rPr>
          <w:b/>
          <w:bCs/>
        </w:rPr>
        <w:t>DEMONSTRATION PROBLEM 4.2</w:t>
      </w:r>
    </w:p>
    <w:p w14:paraId="2E1F6489" w14:textId="2B2ABA9D" w:rsidR="00176715" w:rsidRPr="00176715" w:rsidRDefault="00176715" w:rsidP="00176715">
      <w:r w:rsidRPr="00176715">
        <w:drawing>
          <wp:inline distT="0" distB="0" distL="0" distR="0" wp14:anchorId="530C1FFA" wp14:editId="43DDB30C">
            <wp:extent cx="1695450" cy="542925"/>
            <wp:effectExtent l="0" t="0" r="0" b="9525"/>
            <wp:docPr id="1861777757" name="Picture 6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6715">
        <w:t> Shown here are the cross-tabulation table and corresponding joint probability table for the results of a national survey of 200 executives who were asked to identify the geographic locale of their company and their company's industry type. The executives were only allowed to select one locale and one industry type.</w:t>
      </w:r>
    </w:p>
    <w:p w14:paraId="0560A308" w14:textId="12CFB9C2" w:rsidR="00176715" w:rsidRPr="00176715" w:rsidRDefault="00176715" w:rsidP="00176715">
      <w:r w:rsidRPr="00176715">
        <w:drawing>
          <wp:inline distT="0" distB="0" distL="0" distR="0" wp14:anchorId="133398FB" wp14:editId="4D961C7D">
            <wp:extent cx="4819650" cy="1895475"/>
            <wp:effectExtent l="0" t="0" r="0" b="9525"/>
            <wp:docPr id="1638247712" name="Picture 6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19650" cy="1895475"/>
                    </a:xfrm>
                    <a:prstGeom prst="rect">
                      <a:avLst/>
                    </a:prstGeom>
                    <a:noFill/>
                    <a:ln>
                      <a:noFill/>
                    </a:ln>
                  </pic:spPr>
                </pic:pic>
              </a:graphicData>
            </a:graphic>
          </wp:inline>
        </w:drawing>
      </w:r>
    </w:p>
    <w:p w14:paraId="675B136A" w14:textId="77777777" w:rsidR="00176715" w:rsidRPr="00176715" w:rsidRDefault="00176715" w:rsidP="00176715">
      <w:r w:rsidRPr="00176715">
        <w:t>By dividing every value of the cross-tabulation table by the total (200), the corresponding joint probability table (shown at top of next page) can be constructed.</w:t>
      </w:r>
    </w:p>
    <w:p w14:paraId="2C04BB7A" w14:textId="35BE5AA5" w:rsidR="00176715" w:rsidRPr="00176715" w:rsidRDefault="00176715" w:rsidP="00176715">
      <w:r w:rsidRPr="00176715">
        <w:lastRenderedPageBreak/>
        <w:drawing>
          <wp:inline distT="0" distB="0" distL="0" distR="0" wp14:anchorId="3D80A2E2" wp14:editId="74532BA5">
            <wp:extent cx="4810125" cy="1895475"/>
            <wp:effectExtent l="0" t="0" r="9525" b="9525"/>
            <wp:docPr id="861327348" name="Picture 6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imag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10125" cy="1895475"/>
                    </a:xfrm>
                    <a:prstGeom prst="rect">
                      <a:avLst/>
                    </a:prstGeom>
                    <a:noFill/>
                    <a:ln>
                      <a:noFill/>
                    </a:ln>
                  </pic:spPr>
                </pic:pic>
              </a:graphicData>
            </a:graphic>
          </wp:inline>
        </w:drawing>
      </w:r>
    </w:p>
    <w:p w14:paraId="4C98F55C" w14:textId="77777777" w:rsidR="00176715" w:rsidRPr="00176715" w:rsidRDefault="00176715" w:rsidP="00176715">
      <w:r w:rsidRPr="00176715">
        <w:t>Suppose a respondent is selected randomly from these data.</w:t>
      </w:r>
    </w:p>
    <w:p w14:paraId="2309B38C" w14:textId="77777777" w:rsidR="00176715" w:rsidRPr="00176715" w:rsidRDefault="00176715" w:rsidP="00176715">
      <w:pPr>
        <w:numPr>
          <w:ilvl w:val="0"/>
          <w:numId w:val="322"/>
        </w:numPr>
      </w:pPr>
      <w:r w:rsidRPr="00176715">
        <w:t>What is the probability that the respondent is from the Midwest (F)?</w:t>
      </w:r>
    </w:p>
    <w:p w14:paraId="4639D5A1" w14:textId="77777777" w:rsidR="00176715" w:rsidRPr="00176715" w:rsidRDefault="00176715" w:rsidP="00176715">
      <w:pPr>
        <w:numPr>
          <w:ilvl w:val="0"/>
          <w:numId w:val="323"/>
        </w:numPr>
      </w:pPr>
      <w:r w:rsidRPr="00176715">
        <w:t>What is the probability that the respondent is from the communications industry (C) or from the Northeast (D)?</w:t>
      </w:r>
    </w:p>
    <w:p w14:paraId="33C55E2D" w14:textId="77777777" w:rsidR="00176715" w:rsidRPr="00176715" w:rsidRDefault="00176715" w:rsidP="00176715">
      <w:pPr>
        <w:numPr>
          <w:ilvl w:val="0"/>
          <w:numId w:val="324"/>
        </w:numPr>
      </w:pPr>
      <w:r w:rsidRPr="00176715">
        <w:t>What is the probability that the respondent is from the Southeast (E) or from the finance industry (A)?</w:t>
      </w:r>
    </w:p>
    <w:p w14:paraId="35BAB246" w14:textId="77777777" w:rsidR="00176715" w:rsidRPr="00176715" w:rsidRDefault="00176715" w:rsidP="00176715">
      <w:pPr>
        <w:rPr>
          <w:b/>
          <w:bCs/>
        </w:rPr>
      </w:pPr>
      <w:r w:rsidRPr="00176715">
        <w:rPr>
          <w:b/>
          <w:bCs/>
        </w:rPr>
        <w:t>Solution</w:t>
      </w:r>
    </w:p>
    <w:p w14:paraId="5655FDAC" w14:textId="77777777" w:rsidR="00176715" w:rsidRPr="00176715" w:rsidRDefault="00176715" w:rsidP="00176715">
      <w:pPr>
        <w:numPr>
          <w:ilvl w:val="0"/>
          <w:numId w:val="325"/>
        </w:numPr>
      </w:pPr>
      <w:r w:rsidRPr="00176715">
        <w:rPr>
          <w:i/>
          <w:iCs/>
        </w:rPr>
        <w:t>P</w:t>
      </w:r>
      <w:r w:rsidRPr="00176715">
        <w:t>(Midwest) = </w:t>
      </w:r>
      <w:r w:rsidRPr="00176715">
        <w:rPr>
          <w:i/>
          <w:iCs/>
        </w:rPr>
        <w:t>P</w:t>
      </w:r>
      <w:r w:rsidRPr="00176715">
        <w:t>(F) = .21</w:t>
      </w:r>
    </w:p>
    <w:p w14:paraId="3BF18BF2" w14:textId="77777777" w:rsidR="00176715" w:rsidRPr="00176715" w:rsidRDefault="00176715" w:rsidP="00176715">
      <w:pPr>
        <w:numPr>
          <w:ilvl w:val="0"/>
          <w:numId w:val="326"/>
        </w:numPr>
      </w:pPr>
      <w:r w:rsidRPr="00176715">
        <w:rPr>
          <w:i/>
          <w:iCs/>
        </w:rPr>
        <w:t>P</w:t>
      </w:r>
      <w:r w:rsidRPr="00176715">
        <w:t xml:space="preserve">(C </w:t>
      </w:r>
      <w:r w:rsidRPr="00176715">
        <w:rPr>
          <w:rFonts w:ascii="Cambria Math" w:hAnsi="Cambria Math" w:cs="Cambria Math"/>
        </w:rPr>
        <w:t>∪</w:t>
      </w:r>
      <w:r w:rsidRPr="00176715">
        <w:t xml:space="preserve"> D) =</w:t>
      </w:r>
      <w:r w:rsidRPr="00176715">
        <w:rPr>
          <w:rFonts w:ascii="Aptos" w:hAnsi="Aptos" w:cs="Aptos"/>
        </w:rPr>
        <w:t> </w:t>
      </w:r>
      <w:r w:rsidRPr="00176715">
        <w:rPr>
          <w:i/>
          <w:iCs/>
        </w:rPr>
        <w:t>P</w:t>
      </w:r>
      <w:r w:rsidRPr="00176715">
        <w:t>(C) + </w:t>
      </w:r>
      <w:r w:rsidRPr="00176715">
        <w:rPr>
          <w:i/>
          <w:iCs/>
        </w:rPr>
        <w:t>P</w:t>
      </w:r>
      <w:r w:rsidRPr="00176715">
        <w:t>(D) – </w:t>
      </w:r>
      <w:r w:rsidRPr="00176715">
        <w:rPr>
          <w:i/>
          <w:iCs/>
        </w:rPr>
        <w:t>P</w:t>
      </w:r>
      <w:r w:rsidRPr="00176715">
        <w:t>(C ∩ D) = .37 + .41 – .14 = .64</w:t>
      </w:r>
    </w:p>
    <w:p w14:paraId="3C92A24C" w14:textId="77777777" w:rsidR="00176715" w:rsidRPr="00176715" w:rsidRDefault="00176715" w:rsidP="00176715">
      <w:pPr>
        <w:numPr>
          <w:ilvl w:val="0"/>
          <w:numId w:val="327"/>
        </w:numPr>
      </w:pPr>
      <w:r w:rsidRPr="00176715">
        <w:rPr>
          <w:i/>
          <w:iCs/>
        </w:rPr>
        <w:t>P</w:t>
      </w:r>
      <w:r w:rsidRPr="00176715">
        <w:t xml:space="preserve">(E </w:t>
      </w:r>
      <w:r w:rsidRPr="00176715">
        <w:rPr>
          <w:rFonts w:ascii="Cambria Math" w:hAnsi="Cambria Math" w:cs="Cambria Math"/>
        </w:rPr>
        <w:t>∪</w:t>
      </w:r>
      <w:r w:rsidRPr="00176715">
        <w:t xml:space="preserve"> A) =</w:t>
      </w:r>
      <w:r w:rsidRPr="00176715">
        <w:rPr>
          <w:rFonts w:ascii="Aptos" w:hAnsi="Aptos" w:cs="Aptos"/>
        </w:rPr>
        <w:t> </w:t>
      </w:r>
      <w:r w:rsidRPr="00176715">
        <w:rPr>
          <w:i/>
          <w:iCs/>
        </w:rPr>
        <w:t>P</w:t>
      </w:r>
      <w:r w:rsidRPr="00176715">
        <w:t>(E) + </w:t>
      </w:r>
      <w:r w:rsidRPr="00176715">
        <w:rPr>
          <w:i/>
          <w:iCs/>
        </w:rPr>
        <w:t>P</w:t>
      </w:r>
      <w:r w:rsidRPr="00176715">
        <w:t>(A) – </w:t>
      </w:r>
      <w:r w:rsidRPr="00176715">
        <w:rPr>
          <w:i/>
          <w:iCs/>
        </w:rPr>
        <w:t>P</w:t>
      </w:r>
      <w:r w:rsidRPr="00176715">
        <w:t>(E ∩ A) = .17 + .28 – .05 = .40</w:t>
      </w:r>
    </w:p>
    <w:p w14:paraId="60692037" w14:textId="77777777" w:rsidR="00176715" w:rsidRPr="00176715" w:rsidRDefault="00176715" w:rsidP="00176715">
      <w:r w:rsidRPr="00176715">
        <w:rPr>
          <w:b/>
          <w:bCs/>
        </w:rPr>
        <w:t>FIGURE 4.8</w:t>
      </w:r>
      <w:r w:rsidRPr="00176715">
        <w:t> The </w:t>
      </w:r>
      <w:r w:rsidRPr="00176715">
        <w:rPr>
          <w:i/>
          <w:iCs/>
        </w:rPr>
        <w:t>X</w:t>
      </w:r>
      <w:r w:rsidRPr="00176715">
        <w:t>or </w:t>
      </w:r>
      <w:r w:rsidRPr="00176715">
        <w:rPr>
          <w:i/>
          <w:iCs/>
        </w:rPr>
        <w:t>Y</w:t>
      </w:r>
      <w:r w:rsidRPr="00176715">
        <w:t> but Not Both Case</w:t>
      </w:r>
    </w:p>
    <w:p w14:paraId="3C05B952" w14:textId="24720185" w:rsidR="00176715" w:rsidRPr="00176715" w:rsidRDefault="00176715" w:rsidP="00176715">
      <w:r w:rsidRPr="00176715">
        <w:drawing>
          <wp:inline distT="0" distB="0" distL="0" distR="0" wp14:anchorId="0AF59FCE" wp14:editId="7BFC9877">
            <wp:extent cx="1895475" cy="1200150"/>
            <wp:effectExtent l="0" t="0" r="9525" b="0"/>
            <wp:docPr id="1067534786" name="Picture 6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95475" cy="1200150"/>
                    </a:xfrm>
                    <a:prstGeom prst="rect">
                      <a:avLst/>
                    </a:prstGeom>
                    <a:noFill/>
                    <a:ln>
                      <a:noFill/>
                    </a:ln>
                  </pic:spPr>
                </pic:pic>
              </a:graphicData>
            </a:graphic>
          </wp:inline>
        </w:drawing>
      </w:r>
    </w:p>
    <w:p w14:paraId="42A34260" w14:textId="77777777" w:rsidR="00176715" w:rsidRPr="00176715" w:rsidRDefault="00176715" w:rsidP="00176715">
      <w:r w:rsidRPr="00176715">
        <w:t>In computing the union by using the general law of addition, the intersection probability is subtracted because it is already included in both marginal probabilities. This adjusted probability leaves a union probability that properly includes both marginal values and the intersection value. If the intersection probability is subtracted out a second time, the intersection is removed, leaving the probability of </w:t>
      </w:r>
      <w:r w:rsidRPr="00176715">
        <w:rPr>
          <w:i/>
          <w:iCs/>
        </w:rPr>
        <w:t>X or Y</w:t>
      </w:r>
      <w:r w:rsidRPr="00176715">
        <w:t> but not </w:t>
      </w:r>
      <w:r w:rsidRPr="00176715">
        <w:rPr>
          <w:i/>
          <w:iCs/>
        </w:rPr>
        <w:t>both</w:t>
      </w:r>
      <w:r w:rsidRPr="00176715">
        <w:t>.</w:t>
      </w:r>
    </w:p>
    <w:p w14:paraId="0C363093" w14:textId="71E99ED4" w:rsidR="00176715" w:rsidRPr="00176715" w:rsidRDefault="00176715" w:rsidP="00176715">
      <w:r w:rsidRPr="00176715">
        <w:drawing>
          <wp:inline distT="0" distB="0" distL="0" distR="0" wp14:anchorId="0C00644D" wp14:editId="37A93882">
            <wp:extent cx="3914775" cy="352425"/>
            <wp:effectExtent l="0" t="0" r="9525" b="9525"/>
            <wp:docPr id="309019107" name="Picture 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14775" cy="352425"/>
                    </a:xfrm>
                    <a:prstGeom prst="rect">
                      <a:avLst/>
                    </a:prstGeom>
                    <a:noFill/>
                    <a:ln>
                      <a:noFill/>
                    </a:ln>
                  </pic:spPr>
                </pic:pic>
              </a:graphicData>
            </a:graphic>
          </wp:inline>
        </w:drawing>
      </w:r>
    </w:p>
    <w:p w14:paraId="15F226C3" w14:textId="77777777" w:rsidR="00176715" w:rsidRPr="00176715" w:rsidRDefault="00176715" w:rsidP="00176715">
      <w:hyperlink r:id="rId350" w:anchor="fig4.8" w:history="1">
        <w:r w:rsidRPr="00176715">
          <w:rPr>
            <w:rStyle w:val="Hyperlink"/>
            <w:b/>
            <w:bCs/>
          </w:rPr>
          <w:t>Figure 4.8</w:t>
        </w:r>
      </w:hyperlink>
      <w:r w:rsidRPr="00176715">
        <w:t> is the Venn diagram for this probability.</w:t>
      </w:r>
    </w:p>
    <w:p w14:paraId="05C5B287" w14:textId="77777777" w:rsidR="00176715" w:rsidRPr="00176715" w:rsidRDefault="00176715" w:rsidP="00176715">
      <w:pPr>
        <w:rPr>
          <w:b/>
          <w:bCs/>
        </w:rPr>
      </w:pPr>
      <w:r w:rsidRPr="00176715">
        <w:rPr>
          <w:b/>
          <w:bCs/>
        </w:rPr>
        <w:t>Complement of a Union</w:t>
      </w:r>
    </w:p>
    <w:p w14:paraId="0C5E948D" w14:textId="77777777" w:rsidR="00176715" w:rsidRPr="00176715" w:rsidRDefault="00176715" w:rsidP="00176715">
      <w:r w:rsidRPr="00176715">
        <w:t>The probability of the union of two events </w:t>
      </w:r>
      <w:r w:rsidRPr="00176715">
        <w:rPr>
          <w:i/>
          <w:iCs/>
        </w:rPr>
        <w:t>X</w:t>
      </w:r>
      <w:r w:rsidRPr="00176715">
        <w:t> and </w:t>
      </w:r>
      <w:r w:rsidRPr="00176715">
        <w:rPr>
          <w:i/>
          <w:iCs/>
        </w:rPr>
        <w:t>Y</w:t>
      </w:r>
      <w:r w:rsidRPr="00176715">
        <w:t> represents the probability that the outcome is </w:t>
      </w:r>
      <w:r w:rsidRPr="00176715">
        <w:rPr>
          <w:i/>
          <w:iCs/>
        </w:rPr>
        <w:t>either X or</w:t>
      </w:r>
      <w:r w:rsidRPr="00176715">
        <w:t> it is </w:t>
      </w:r>
      <w:r w:rsidRPr="00176715">
        <w:rPr>
          <w:i/>
          <w:iCs/>
        </w:rPr>
        <w:t>Y</w:t>
      </w:r>
      <w:r w:rsidRPr="00176715">
        <w:t> or it is </w:t>
      </w:r>
      <w:r w:rsidRPr="00176715">
        <w:rPr>
          <w:i/>
          <w:iCs/>
        </w:rPr>
        <w:t>both X</w:t>
      </w:r>
      <w:r w:rsidRPr="00176715">
        <w:t> and </w:t>
      </w:r>
      <w:r w:rsidRPr="00176715">
        <w:rPr>
          <w:i/>
          <w:iCs/>
        </w:rPr>
        <w:t>Y</w:t>
      </w:r>
      <w:r w:rsidRPr="00176715">
        <w:t>. The union includes everything except the possibility that it is neither (</w:t>
      </w:r>
      <w:r w:rsidRPr="00176715">
        <w:rPr>
          <w:i/>
          <w:iCs/>
        </w:rPr>
        <w:t>X</w:t>
      </w:r>
      <w:r w:rsidRPr="00176715">
        <w:t> or </w:t>
      </w:r>
      <w:r w:rsidRPr="00176715">
        <w:rPr>
          <w:i/>
          <w:iCs/>
        </w:rPr>
        <w:t>Y</w:t>
      </w:r>
      <w:r w:rsidRPr="00176715">
        <w:t>). Another way to state it is as </w:t>
      </w:r>
      <w:r w:rsidRPr="00176715">
        <w:rPr>
          <w:i/>
          <w:iCs/>
        </w:rPr>
        <w:t>neither X nor Y</w:t>
      </w:r>
      <w:r w:rsidRPr="00176715">
        <w:t>, which can symbolically be represented as </w:t>
      </w:r>
      <w:r w:rsidRPr="00176715">
        <w:rPr>
          <w:i/>
          <w:iCs/>
        </w:rPr>
        <w:t>P</w:t>
      </w:r>
      <w:r w:rsidRPr="00176715">
        <w:t> (not </w:t>
      </w:r>
      <w:r w:rsidRPr="00176715">
        <w:rPr>
          <w:i/>
          <w:iCs/>
        </w:rPr>
        <w:t>X</w:t>
      </w:r>
      <w:r w:rsidRPr="00176715">
        <w:t> ∩ not </w:t>
      </w:r>
      <w:r w:rsidRPr="00176715">
        <w:rPr>
          <w:i/>
          <w:iCs/>
        </w:rPr>
        <w:t>Y</w:t>
      </w:r>
      <w:r w:rsidRPr="00176715">
        <w:t>). Because it is the only possible case other than the union of </w:t>
      </w:r>
      <w:r w:rsidRPr="00176715">
        <w:rPr>
          <w:i/>
          <w:iCs/>
        </w:rPr>
        <w:t>X</w:t>
      </w:r>
      <w:r w:rsidRPr="00176715">
        <w:t> or </w:t>
      </w:r>
      <w:r w:rsidRPr="00176715">
        <w:rPr>
          <w:i/>
          <w:iCs/>
        </w:rPr>
        <w:t>Y</w:t>
      </w:r>
      <w:r w:rsidRPr="00176715">
        <w:t>, it is the </w:t>
      </w:r>
      <w:r w:rsidRPr="00176715">
        <w:rPr>
          <w:b/>
          <w:bCs/>
        </w:rPr>
        <w:t>complement of a union</w:t>
      </w:r>
      <w:r w:rsidRPr="00176715">
        <w:t>. Stated more formally,</w:t>
      </w:r>
    </w:p>
    <w:p w14:paraId="23759ED8" w14:textId="77777777" w:rsidR="00176715" w:rsidRPr="00176715" w:rsidRDefault="00176715" w:rsidP="00176715">
      <w:r w:rsidRPr="00176715">
        <w:rPr>
          <w:i/>
          <w:iCs/>
        </w:rPr>
        <w:t>P</w:t>
      </w:r>
      <w:r w:rsidRPr="00176715">
        <w:t> (neither </w:t>
      </w:r>
      <w:r w:rsidRPr="00176715">
        <w:rPr>
          <w:i/>
          <w:iCs/>
        </w:rPr>
        <w:t>X</w:t>
      </w:r>
      <w:r w:rsidRPr="00176715">
        <w:t> nor </w:t>
      </w:r>
      <w:r w:rsidRPr="00176715">
        <w:rPr>
          <w:i/>
          <w:iCs/>
        </w:rPr>
        <w:t>Y</w:t>
      </w:r>
      <w:r w:rsidRPr="00176715">
        <w:t>) = </w:t>
      </w:r>
      <w:r w:rsidRPr="00176715">
        <w:rPr>
          <w:i/>
          <w:iCs/>
        </w:rPr>
        <w:t>P</w:t>
      </w:r>
      <w:r w:rsidRPr="00176715">
        <w:t> (not </w:t>
      </w:r>
      <w:r w:rsidRPr="00176715">
        <w:rPr>
          <w:i/>
          <w:iCs/>
        </w:rPr>
        <w:t>X</w:t>
      </w:r>
      <w:r w:rsidRPr="00176715">
        <w:t> ∩ not </w:t>
      </w:r>
      <w:r w:rsidRPr="00176715">
        <w:rPr>
          <w:i/>
          <w:iCs/>
        </w:rPr>
        <w:t>Y</w:t>
      </w:r>
      <w:r w:rsidRPr="00176715">
        <w:t>) = 1 </w:t>
      </w:r>
      <w:r w:rsidRPr="00176715">
        <w:rPr>
          <w:i/>
          <w:iCs/>
        </w:rPr>
        <w:t>P</w:t>
      </w:r>
      <w:r w:rsidRPr="00176715">
        <w:t> (</w:t>
      </w:r>
      <w:r w:rsidRPr="00176715">
        <w:rPr>
          <w:i/>
          <w:iCs/>
        </w:rPr>
        <w:t>X</w:t>
      </w:r>
      <w:r w:rsidRPr="00176715">
        <w:t> </w:t>
      </w:r>
      <w:r w:rsidRPr="00176715">
        <w:rPr>
          <w:rFonts w:ascii="Cambria Math" w:hAnsi="Cambria Math" w:cs="Cambria Math"/>
        </w:rPr>
        <w:t>∪</w:t>
      </w:r>
      <w:r w:rsidRPr="00176715">
        <w:rPr>
          <w:rFonts w:ascii="Aptos" w:hAnsi="Aptos" w:cs="Aptos"/>
        </w:rPr>
        <w:t> </w:t>
      </w:r>
      <w:r w:rsidRPr="00176715">
        <w:rPr>
          <w:i/>
          <w:iCs/>
        </w:rPr>
        <w:t>Y</w:t>
      </w:r>
      <w:r w:rsidRPr="00176715">
        <w:t>).</w:t>
      </w:r>
    </w:p>
    <w:p w14:paraId="725B9217" w14:textId="77777777" w:rsidR="00176715" w:rsidRPr="00176715" w:rsidRDefault="00176715" w:rsidP="00176715">
      <w:r w:rsidRPr="00176715">
        <w:t>Examine the Venn diagram in </w:t>
      </w:r>
      <w:hyperlink r:id="rId351" w:anchor="fig4.9" w:history="1">
        <w:r w:rsidRPr="00176715">
          <w:rPr>
            <w:rStyle w:val="Hyperlink"/>
            <w:b/>
            <w:bCs/>
          </w:rPr>
          <w:t>Figure 4.9</w:t>
        </w:r>
      </w:hyperlink>
      <w:r w:rsidRPr="00176715">
        <w:t>. Note that the complement of the union of </w:t>
      </w:r>
      <w:r w:rsidRPr="00176715">
        <w:rPr>
          <w:i/>
          <w:iCs/>
        </w:rPr>
        <w:t>X</w:t>
      </w:r>
      <w:r w:rsidRPr="00176715">
        <w:t>, </w:t>
      </w:r>
      <w:r w:rsidRPr="00176715">
        <w:rPr>
          <w:i/>
          <w:iCs/>
        </w:rPr>
        <w:t>Y</w:t>
      </w:r>
      <w:r w:rsidRPr="00176715">
        <w:t> is the shaded area outside the circles. This area represents the neither </w:t>
      </w:r>
      <w:r w:rsidRPr="00176715">
        <w:rPr>
          <w:i/>
          <w:iCs/>
        </w:rPr>
        <w:t>X</w:t>
      </w:r>
      <w:r w:rsidRPr="00176715">
        <w:t> nor </w:t>
      </w:r>
      <w:r w:rsidRPr="00176715">
        <w:rPr>
          <w:i/>
          <w:iCs/>
        </w:rPr>
        <w:t>Y</w:t>
      </w:r>
      <w:r w:rsidRPr="00176715">
        <w:t> region.</w:t>
      </w:r>
    </w:p>
    <w:p w14:paraId="3E008374" w14:textId="77777777" w:rsidR="00176715" w:rsidRPr="00176715" w:rsidRDefault="00176715" w:rsidP="00176715">
      <w:r w:rsidRPr="00176715">
        <w:t>In the survey about increasing worker productivity by changing the office design discussed earlier, the probability that a randomly selected worker would respond with noise reduction </w:t>
      </w:r>
      <w:r w:rsidRPr="00176715">
        <w:rPr>
          <w:i/>
          <w:iCs/>
        </w:rPr>
        <w:t>or</w:t>
      </w:r>
      <w:r w:rsidRPr="00176715">
        <w:t> increased storage space was determined to be</w:t>
      </w:r>
    </w:p>
    <w:p w14:paraId="34BFBFCD" w14:textId="77777777" w:rsidR="00176715" w:rsidRPr="00176715" w:rsidRDefault="00176715" w:rsidP="00176715">
      <w:r w:rsidRPr="00176715">
        <w:rPr>
          <w:b/>
          <w:bCs/>
        </w:rPr>
        <w:t>FIGURE 4.9</w:t>
      </w:r>
      <w:r w:rsidRPr="00176715">
        <w:t> The Complement of a Union: The Neither/Nor Region</w:t>
      </w:r>
    </w:p>
    <w:p w14:paraId="3B2DD9F7" w14:textId="4325B754" w:rsidR="00176715" w:rsidRPr="00176715" w:rsidRDefault="00176715" w:rsidP="00176715">
      <w:r w:rsidRPr="00176715">
        <w:drawing>
          <wp:inline distT="0" distB="0" distL="0" distR="0" wp14:anchorId="061495DF" wp14:editId="0BAB3BE7">
            <wp:extent cx="1809750" cy="1362075"/>
            <wp:effectExtent l="0" t="0" r="0" b="9525"/>
            <wp:docPr id="371577993" name="Picture 6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09750" cy="1362075"/>
                    </a:xfrm>
                    <a:prstGeom prst="rect">
                      <a:avLst/>
                    </a:prstGeom>
                    <a:noFill/>
                    <a:ln>
                      <a:noFill/>
                    </a:ln>
                  </pic:spPr>
                </pic:pic>
              </a:graphicData>
            </a:graphic>
          </wp:inline>
        </w:drawing>
      </w:r>
    </w:p>
    <w:p w14:paraId="690F9EF0" w14:textId="77777777" w:rsidR="00176715" w:rsidRPr="00176715" w:rsidRDefault="00176715" w:rsidP="00176715">
      <w:r w:rsidRPr="00176715">
        <w:rPr>
          <w:i/>
          <w:iCs/>
        </w:rPr>
        <w:t>P</w:t>
      </w:r>
      <w:r w:rsidRPr="00176715">
        <w:t xml:space="preserve">(N </w:t>
      </w:r>
      <w:r w:rsidRPr="00176715">
        <w:rPr>
          <w:rFonts w:ascii="Cambria Math" w:hAnsi="Cambria Math" w:cs="Cambria Math"/>
        </w:rPr>
        <w:t>∪</w:t>
      </w:r>
      <w:r w:rsidRPr="00176715">
        <w:t xml:space="preserve"> S) =</w:t>
      </w:r>
      <w:r w:rsidRPr="00176715">
        <w:rPr>
          <w:rFonts w:ascii="Aptos" w:hAnsi="Aptos" w:cs="Aptos"/>
        </w:rPr>
        <w:t> </w:t>
      </w:r>
      <w:r w:rsidRPr="00176715">
        <w:rPr>
          <w:i/>
          <w:iCs/>
        </w:rPr>
        <w:t>P</w:t>
      </w:r>
      <w:r w:rsidRPr="00176715">
        <w:t> (N) + </w:t>
      </w:r>
      <w:r w:rsidRPr="00176715">
        <w:rPr>
          <w:i/>
          <w:iCs/>
        </w:rPr>
        <w:t>P</w:t>
      </w:r>
      <w:r w:rsidRPr="00176715">
        <w:t> (S) </w:t>
      </w:r>
      <w:r w:rsidRPr="00176715">
        <w:rPr>
          <w:i/>
          <w:iCs/>
        </w:rPr>
        <w:t>P</w:t>
      </w:r>
      <w:r w:rsidRPr="00176715">
        <w:t> (N ∩ S) = .70 + .67 .56 = .81</w:t>
      </w:r>
    </w:p>
    <w:p w14:paraId="17513E99" w14:textId="77777777" w:rsidR="00176715" w:rsidRPr="00176715" w:rsidRDefault="00176715" w:rsidP="00176715">
      <w:r w:rsidRPr="00176715">
        <w:t>The probability that a worker would respond with </w:t>
      </w:r>
      <w:r w:rsidRPr="00176715">
        <w:rPr>
          <w:i/>
          <w:iCs/>
        </w:rPr>
        <w:t>neither</w:t>
      </w:r>
      <w:r w:rsidRPr="00176715">
        <w:t> noise reduction </w:t>
      </w:r>
      <w:r w:rsidRPr="00176715">
        <w:rPr>
          <w:i/>
          <w:iCs/>
        </w:rPr>
        <w:t>nor</w:t>
      </w:r>
      <w:r w:rsidRPr="00176715">
        <w:t> increased storage space is calculated as the complement of this union.</w:t>
      </w:r>
    </w:p>
    <w:p w14:paraId="22DB2C28" w14:textId="77777777" w:rsidR="00176715" w:rsidRPr="00176715" w:rsidRDefault="00176715" w:rsidP="00176715">
      <w:r w:rsidRPr="00176715">
        <w:rPr>
          <w:i/>
          <w:iCs/>
        </w:rPr>
        <w:t>P</w:t>
      </w:r>
      <w:r w:rsidRPr="00176715">
        <w:t> (neither N nor S) = </w:t>
      </w:r>
      <w:r w:rsidRPr="00176715">
        <w:rPr>
          <w:i/>
          <w:iCs/>
        </w:rPr>
        <w:t>P</w:t>
      </w:r>
      <w:r w:rsidRPr="00176715">
        <w:t> (not N ∩ not S) = 1 – </w:t>
      </w:r>
      <w:r w:rsidRPr="00176715">
        <w:rPr>
          <w:i/>
          <w:iCs/>
        </w:rPr>
        <w:t>P</w:t>
      </w:r>
      <w:r w:rsidRPr="00176715">
        <w:t xml:space="preserve"> (N </w:t>
      </w:r>
      <w:r w:rsidRPr="00176715">
        <w:rPr>
          <w:rFonts w:ascii="Cambria Math" w:hAnsi="Cambria Math" w:cs="Cambria Math"/>
        </w:rPr>
        <w:t>∪</w:t>
      </w:r>
      <w:r w:rsidRPr="00176715">
        <w:t xml:space="preserve"> S) = 1 </w:t>
      </w:r>
      <w:r w:rsidRPr="00176715">
        <w:rPr>
          <w:rFonts w:ascii="Aptos" w:hAnsi="Aptos" w:cs="Aptos"/>
        </w:rPr>
        <w:t>–</w:t>
      </w:r>
      <w:r w:rsidRPr="00176715">
        <w:t xml:space="preserve"> .81 = .19</w:t>
      </w:r>
    </w:p>
    <w:p w14:paraId="4D39B354" w14:textId="77777777" w:rsidR="00176715" w:rsidRPr="00176715" w:rsidRDefault="00176715" w:rsidP="00176715">
      <w:r w:rsidRPr="00176715">
        <w:t>Thus 19% of the workers selected neither noise reduction nor increased storage space as solutions to increasing productivity. In </w:t>
      </w:r>
      <w:hyperlink r:id="rId352" w:anchor="tab4.3" w:history="1">
        <w:r w:rsidRPr="00176715">
          <w:rPr>
            <w:rStyle w:val="Hyperlink"/>
            <w:b/>
            <w:bCs/>
          </w:rPr>
          <w:t>Table 4.3</w:t>
        </w:r>
      </w:hyperlink>
      <w:r w:rsidRPr="00176715">
        <w:t>, this </w:t>
      </w:r>
      <w:r w:rsidRPr="00176715">
        <w:rPr>
          <w:i/>
          <w:iCs/>
        </w:rPr>
        <w:t>neither/nor</w:t>
      </w:r>
      <w:r w:rsidRPr="00176715">
        <w:t> probability is found in the No No cell of the table, .19.</w:t>
      </w:r>
    </w:p>
    <w:p w14:paraId="39A16B38" w14:textId="77777777" w:rsidR="00176715" w:rsidRPr="00176715" w:rsidRDefault="00176715" w:rsidP="00176715">
      <w:pPr>
        <w:rPr>
          <w:b/>
          <w:bCs/>
        </w:rPr>
      </w:pPr>
      <w:r w:rsidRPr="00176715">
        <w:rPr>
          <w:b/>
          <w:bCs/>
        </w:rPr>
        <w:t>Special Law of Addition</w:t>
      </w:r>
    </w:p>
    <w:p w14:paraId="009B04AF" w14:textId="77777777" w:rsidR="00176715" w:rsidRPr="00176715" w:rsidRDefault="00176715" w:rsidP="00176715">
      <w:r w:rsidRPr="00176715">
        <w:t>If two events are mutually exclusive, the probability of the union of the two events is the probability of the first event plus the probability of the second event. Because mutually exclusive events do not intersect, nothing has to be subtracted.</w:t>
      </w:r>
    </w:p>
    <w:p w14:paraId="560F7009" w14:textId="2769F3E9" w:rsidR="00176715" w:rsidRPr="00176715" w:rsidRDefault="00176715" w:rsidP="00176715">
      <w:r w:rsidRPr="00176715">
        <w:lastRenderedPageBreak/>
        <w:drawing>
          <wp:inline distT="0" distB="0" distL="0" distR="0" wp14:anchorId="5EC652D1" wp14:editId="3EE9B8F9">
            <wp:extent cx="5943600" cy="370840"/>
            <wp:effectExtent l="0" t="0" r="0" b="0"/>
            <wp:docPr id="472107800" name="Picture 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70840"/>
                    </a:xfrm>
                    <a:prstGeom prst="rect">
                      <a:avLst/>
                    </a:prstGeom>
                    <a:noFill/>
                    <a:ln>
                      <a:noFill/>
                    </a:ln>
                  </pic:spPr>
                </pic:pic>
              </a:graphicData>
            </a:graphic>
          </wp:inline>
        </w:drawing>
      </w:r>
    </w:p>
    <w:p w14:paraId="2949E788" w14:textId="77777777" w:rsidR="00176715" w:rsidRPr="00176715" w:rsidRDefault="00176715" w:rsidP="00176715">
      <w:r w:rsidRPr="00176715">
        <w:t>The special law of addition is a special case of the general law of addition. In a sense, the general law fits all cases. However, when the events are mutually exclusive, a zero is inserted into the general law formula for the intersection, resulting in the special law formula.</w:t>
      </w:r>
    </w:p>
    <w:p w14:paraId="13441EAE" w14:textId="77777777" w:rsidR="00176715" w:rsidRPr="00176715" w:rsidRDefault="00176715" w:rsidP="00176715">
      <w:r w:rsidRPr="00176715">
        <w:t>In the survey about improving productivity by changing office design, the respondents were allowed to choose more than one possible office design change. Therefore, it is most likely that virtually none of the change choices were mutually exclusive, and the special law of addition would not apply to that example.</w:t>
      </w:r>
    </w:p>
    <w:p w14:paraId="3759BD9F" w14:textId="77777777" w:rsidR="00176715" w:rsidRPr="00176715" w:rsidRDefault="00176715" w:rsidP="00176715">
      <w:r w:rsidRPr="00176715">
        <w:t>In another survey, however, respondents were allowed to select only one option for their answer, which made the possible options mutually exclusive. In this survey, conducted by Yankelovich Partners for William M. Mercer, Inc., workers were asked what most hinders their productivity and were given only the following selections from which to choose only one answer.</w:t>
      </w:r>
    </w:p>
    <w:p w14:paraId="08CC5063" w14:textId="77777777" w:rsidR="00176715" w:rsidRPr="00176715" w:rsidRDefault="00176715" w:rsidP="00176715">
      <w:pPr>
        <w:numPr>
          <w:ilvl w:val="0"/>
          <w:numId w:val="328"/>
        </w:numPr>
      </w:pPr>
      <w:r w:rsidRPr="00176715">
        <w:t>Lack of direction</w:t>
      </w:r>
    </w:p>
    <w:p w14:paraId="21348E5A" w14:textId="77777777" w:rsidR="00176715" w:rsidRPr="00176715" w:rsidRDefault="00176715" w:rsidP="00176715">
      <w:pPr>
        <w:numPr>
          <w:ilvl w:val="0"/>
          <w:numId w:val="328"/>
        </w:numPr>
      </w:pPr>
      <w:r w:rsidRPr="00176715">
        <w:t>Lack of support</w:t>
      </w:r>
    </w:p>
    <w:p w14:paraId="7845E8DC" w14:textId="77777777" w:rsidR="00176715" w:rsidRPr="00176715" w:rsidRDefault="00176715" w:rsidP="00176715">
      <w:pPr>
        <w:numPr>
          <w:ilvl w:val="0"/>
          <w:numId w:val="328"/>
        </w:numPr>
      </w:pPr>
      <w:r w:rsidRPr="00176715">
        <w:t>Too much work</w:t>
      </w:r>
    </w:p>
    <w:p w14:paraId="2D033BC8" w14:textId="77777777" w:rsidR="00176715" w:rsidRPr="00176715" w:rsidRDefault="00176715" w:rsidP="00176715">
      <w:pPr>
        <w:numPr>
          <w:ilvl w:val="0"/>
          <w:numId w:val="328"/>
        </w:numPr>
      </w:pPr>
      <w:r w:rsidRPr="00176715">
        <w:t>Inefficient process</w:t>
      </w:r>
    </w:p>
    <w:p w14:paraId="701924DF" w14:textId="77777777" w:rsidR="00176715" w:rsidRPr="00176715" w:rsidRDefault="00176715" w:rsidP="00176715">
      <w:pPr>
        <w:numPr>
          <w:ilvl w:val="0"/>
          <w:numId w:val="328"/>
        </w:numPr>
      </w:pPr>
      <w:r w:rsidRPr="00176715">
        <w:t>Not enough equipment/supplies</w:t>
      </w:r>
    </w:p>
    <w:p w14:paraId="0FA86837" w14:textId="77777777" w:rsidR="00176715" w:rsidRPr="00176715" w:rsidRDefault="00176715" w:rsidP="00176715">
      <w:pPr>
        <w:numPr>
          <w:ilvl w:val="0"/>
          <w:numId w:val="328"/>
        </w:numPr>
      </w:pPr>
      <w:r w:rsidRPr="00176715">
        <w:t>Low pay/chance to advance</w:t>
      </w:r>
    </w:p>
    <w:p w14:paraId="4AB2BA5B" w14:textId="77777777" w:rsidR="00176715" w:rsidRPr="00176715" w:rsidRDefault="00176715" w:rsidP="00176715">
      <w:r w:rsidRPr="00176715">
        <w:t>Lack of direction was cited by the most workers (20%), followed by lack of support (18%), too much work (18%), inefficient process (8%), not enough equipment/supplies (7%), low pay/chance to advance (7%), and a variety of other factors added by respondents. If a worker who responded to this survey is selected (or if the survey actually reflects the views of the working public and a worker in general is selected) and that worker is asked which of the given selections most hinders his or her productivity, what is the probability that the worker will respond that it is either too much work or inefficient process?</w:t>
      </w:r>
    </w:p>
    <w:p w14:paraId="45A40DA0" w14:textId="77777777" w:rsidR="00176715" w:rsidRPr="00176715" w:rsidRDefault="00176715" w:rsidP="00176715">
      <w:r w:rsidRPr="00176715">
        <w:t>Let M denote the event “too much work” and I denote the event “inefficient process.” The question is:</w:t>
      </w:r>
    </w:p>
    <w:p w14:paraId="41AB816D" w14:textId="77777777" w:rsidR="00176715" w:rsidRPr="00176715" w:rsidRDefault="00176715" w:rsidP="00176715">
      <w:r w:rsidRPr="00176715">
        <w:rPr>
          <w:i/>
          <w:iCs/>
        </w:rPr>
        <w:t>P</w:t>
      </w:r>
      <w:r w:rsidRPr="00176715">
        <w:t xml:space="preserve">(M </w:t>
      </w:r>
      <w:r w:rsidRPr="00176715">
        <w:rPr>
          <w:rFonts w:ascii="Cambria Math" w:hAnsi="Cambria Math" w:cs="Cambria Math"/>
        </w:rPr>
        <w:t>∪</w:t>
      </w:r>
      <w:r w:rsidRPr="00176715">
        <w:t xml:space="preserve"> I) = ?</w:t>
      </w:r>
    </w:p>
    <w:p w14:paraId="6B910551" w14:textId="77777777" w:rsidR="00176715" w:rsidRPr="00176715" w:rsidRDefault="00176715" w:rsidP="00176715">
      <w:r w:rsidRPr="00176715">
        <w:t>Because 18% of the survey respondents said “too much work,”</w:t>
      </w:r>
    </w:p>
    <w:p w14:paraId="3585E2A5" w14:textId="77777777" w:rsidR="00176715" w:rsidRPr="00176715" w:rsidRDefault="00176715" w:rsidP="00176715">
      <w:r w:rsidRPr="00176715">
        <w:rPr>
          <w:i/>
          <w:iCs/>
        </w:rPr>
        <w:lastRenderedPageBreak/>
        <w:t>P</w:t>
      </w:r>
      <w:r w:rsidRPr="00176715">
        <w:t>(M) = .18</w:t>
      </w:r>
    </w:p>
    <w:p w14:paraId="6C54B545" w14:textId="77777777" w:rsidR="00176715" w:rsidRPr="00176715" w:rsidRDefault="00176715" w:rsidP="00176715">
      <w:r w:rsidRPr="00176715">
        <w:t>Because 8% of the survey respondents said “inefficient process,”</w:t>
      </w:r>
    </w:p>
    <w:p w14:paraId="08BB1666" w14:textId="77777777" w:rsidR="00176715" w:rsidRPr="00176715" w:rsidRDefault="00176715" w:rsidP="00176715">
      <w:r w:rsidRPr="00176715">
        <w:rPr>
          <w:i/>
          <w:iCs/>
        </w:rPr>
        <w:t>P</w:t>
      </w:r>
      <w:r w:rsidRPr="00176715">
        <w:t> (I) = .08</w:t>
      </w:r>
    </w:p>
    <w:p w14:paraId="0C570420" w14:textId="77777777" w:rsidR="00176715" w:rsidRPr="00176715" w:rsidRDefault="00176715" w:rsidP="00176715">
      <w:r w:rsidRPr="00176715">
        <w:t>Because it was not possible to select more than one answer,</w:t>
      </w:r>
    </w:p>
    <w:p w14:paraId="0145F487" w14:textId="77777777" w:rsidR="00176715" w:rsidRPr="00176715" w:rsidRDefault="00176715" w:rsidP="00176715">
      <w:r w:rsidRPr="00176715">
        <w:rPr>
          <w:i/>
          <w:iCs/>
        </w:rPr>
        <w:t>P</w:t>
      </w:r>
      <w:r w:rsidRPr="00176715">
        <w:t>(M ∩ I) = .0000</w:t>
      </w:r>
    </w:p>
    <w:p w14:paraId="73C29BA8" w14:textId="77777777" w:rsidR="00176715" w:rsidRPr="00176715" w:rsidRDefault="00176715" w:rsidP="00176715">
      <w:r w:rsidRPr="00176715">
        <w:t>Implementing the special law of addition gives</w:t>
      </w:r>
    </w:p>
    <w:p w14:paraId="0BDA7A37" w14:textId="77777777" w:rsidR="00176715" w:rsidRPr="00176715" w:rsidRDefault="00176715" w:rsidP="00176715">
      <w:r w:rsidRPr="00176715">
        <w:rPr>
          <w:i/>
          <w:iCs/>
        </w:rPr>
        <w:t>P</w:t>
      </w:r>
      <w:r w:rsidRPr="00176715">
        <w:t xml:space="preserve">(M </w:t>
      </w:r>
      <w:r w:rsidRPr="00176715">
        <w:rPr>
          <w:rFonts w:ascii="Cambria Math" w:hAnsi="Cambria Math" w:cs="Cambria Math"/>
        </w:rPr>
        <w:t>∪</w:t>
      </w:r>
      <w:r w:rsidRPr="00176715">
        <w:t xml:space="preserve"> I) =</w:t>
      </w:r>
      <w:r w:rsidRPr="00176715">
        <w:rPr>
          <w:rFonts w:ascii="Aptos" w:hAnsi="Aptos" w:cs="Aptos"/>
        </w:rPr>
        <w:t> </w:t>
      </w:r>
      <w:r w:rsidRPr="00176715">
        <w:rPr>
          <w:i/>
          <w:iCs/>
        </w:rPr>
        <w:t>P</w:t>
      </w:r>
      <w:r w:rsidRPr="00176715">
        <w:t>(M) + </w:t>
      </w:r>
      <w:r w:rsidRPr="00176715">
        <w:rPr>
          <w:i/>
          <w:iCs/>
        </w:rPr>
        <w:t>P</w:t>
      </w:r>
      <w:r w:rsidRPr="00176715">
        <w:t>(I) = .18 + .08 = .26</w:t>
      </w:r>
    </w:p>
    <w:p w14:paraId="578F4A80" w14:textId="77777777" w:rsidR="00176715" w:rsidRPr="00176715" w:rsidRDefault="00176715" w:rsidP="00176715">
      <w:r w:rsidRPr="00176715">
        <w:t>DEMONSTRATION PROBLEM 4.3</w:t>
      </w:r>
    </w:p>
    <w:p w14:paraId="2F29E505" w14:textId="77777777" w:rsidR="00176715" w:rsidRPr="00176715" w:rsidRDefault="00176715" w:rsidP="00176715">
      <w:r w:rsidRPr="00176715">
        <w:t>If a worker is randomly selected from the company described in Demonstration Problem 4.1, what is the probability that the worker is either technical or clerical? What is the probability that the worker is either a professional or a clerical?</w:t>
      </w:r>
    </w:p>
    <w:p w14:paraId="7543C675" w14:textId="77777777" w:rsidR="00176715" w:rsidRPr="00176715" w:rsidRDefault="00176715" w:rsidP="00176715">
      <w:pPr>
        <w:rPr>
          <w:b/>
          <w:bCs/>
        </w:rPr>
      </w:pPr>
      <w:r w:rsidRPr="00176715">
        <w:rPr>
          <w:b/>
          <w:bCs/>
        </w:rPr>
        <w:t>Solution</w:t>
      </w:r>
    </w:p>
    <w:p w14:paraId="442167F2" w14:textId="77777777" w:rsidR="00176715" w:rsidRPr="00176715" w:rsidRDefault="00176715" w:rsidP="00176715">
      <w:r w:rsidRPr="00176715">
        <w:t>Examine the cross-tabulation table of the company's human resources data shown in Demonstration Problem 4.1. In many cross-tabulation tables like this one, the rows are nonoverlapping or mutually exclusive, as are the columns. In this matrix, a worker can be classified as being in only one type of position and as either male or female but not both. Thus, the categories of type of position are mutually exclusive, as are the categories of sex, and the special law of addition can be applied to the human resource data to determine the union probabilities.</w:t>
      </w:r>
    </w:p>
    <w:p w14:paraId="509D890D" w14:textId="77777777" w:rsidR="00176715" w:rsidRPr="00176715" w:rsidRDefault="00176715" w:rsidP="00176715">
      <w:r w:rsidRPr="00176715">
        <w:t>Let T denote technical, C denote clerical, and P denote professional. The probability that a worker is either technical or clerical is</w:t>
      </w:r>
    </w:p>
    <w:p w14:paraId="469FA545" w14:textId="24BFD38C" w:rsidR="00176715" w:rsidRPr="00176715" w:rsidRDefault="00176715" w:rsidP="00176715">
      <w:r w:rsidRPr="00176715">
        <w:drawing>
          <wp:inline distT="0" distB="0" distL="0" distR="0" wp14:anchorId="79640EB6" wp14:editId="7AB249A2">
            <wp:extent cx="3105150" cy="276225"/>
            <wp:effectExtent l="0" t="0" r="0" b="9525"/>
            <wp:docPr id="1861156855" name="Picture 6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ima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105150" cy="276225"/>
                    </a:xfrm>
                    <a:prstGeom prst="rect">
                      <a:avLst/>
                    </a:prstGeom>
                    <a:noFill/>
                    <a:ln>
                      <a:noFill/>
                    </a:ln>
                  </pic:spPr>
                </pic:pic>
              </a:graphicData>
            </a:graphic>
          </wp:inline>
        </w:drawing>
      </w:r>
    </w:p>
    <w:p w14:paraId="759410F8" w14:textId="77777777" w:rsidR="00176715" w:rsidRPr="00176715" w:rsidRDefault="00176715" w:rsidP="00176715">
      <w:r w:rsidRPr="00176715">
        <w:t>The probability that a worker is either professional or clerical is</w:t>
      </w:r>
    </w:p>
    <w:p w14:paraId="4C5BF02E" w14:textId="344350A2" w:rsidR="00176715" w:rsidRPr="00176715" w:rsidRDefault="00176715" w:rsidP="00176715">
      <w:r w:rsidRPr="00176715">
        <w:drawing>
          <wp:inline distT="0" distB="0" distL="0" distR="0" wp14:anchorId="0E9566D0" wp14:editId="1340B3ED">
            <wp:extent cx="3114675" cy="276225"/>
            <wp:effectExtent l="0" t="0" r="9525" b="9525"/>
            <wp:docPr id="706930671" name="Picture 6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14675" cy="276225"/>
                    </a:xfrm>
                    <a:prstGeom prst="rect">
                      <a:avLst/>
                    </a:prstGeom>
                    <a:noFill/>
                    <a:ln>
                      <a:noFill/>
                    </a:ln>
                  </pic:spPr>
                </pic:pic>
              </a:graphicData>
            </a:graphic>
          </wp:inline>
        </w:drawing>
      </w:r>
    </w:p>
    <w:p w14:paraId="7E19F8BD" w14:textId="77777777" w:rsidR="00176715" w:rsidRPr="00176715" w:rsidRDefault="00176715" w:rsidP="00176715">
      <w:r w:rsidRPr="00176715">
        <w:rPr>
          <w:b/>
          <w:bCs/>
        </w:rPr>
        <w:t>DEMONSTRATION PROBLEM 4.4</w:t>
      </w:r>
    </w:p>
    <w:p w14:paraId="4568574E" w14:textId="77777777" w:rsidR="00176715" w:rsidRPr="00176715" w:rsidRDefault="00176715" w:rsidP="00176715">
      <w:r w:rsidRPr="00176715">
        <w:t>Use the data from the matrices in Demonstration Problem 4.2. What is the probability that a randomly selected respondent is from the Southeast or the West?</w:t>
      </w:r>
    </w:p>
    <w:p w14:paraId="4EEA33DC" w14:textId="77777777" w:rsidR="00176715" w:rsidRPr="00176715" w:rsidRDefault="00176715" w:rsidP="00176715">
      <w:r w:rsidRPr="00176715">
        <w:rPr>
          <w:i/>
          <w:iCs/>
        </w:rPr>
        <w:t>P</w:t>
      </w:r>
      <w:r w:rsidRPr="00176715">
        <w:t xml:space="preserve">(E </w:t>
      </w:r>
      <w:r w:rsidRPr="00176715">
        <w:rPr>
          <w:rFonts w:ascii="Cambria Math" w:hAnsi="Cambria Math" w:cs="Cambria Math"/>
        </w:rPr>
        <w:t>∪</w:t>
      </w:r>
      <w:r w:rsidRPr="00176715">
        <w:t xml:space="preserve"> G) = ?</w:t>
      </w:r>
    </w:p>
    <w:p w14:paraId="09D467AD" w14:textId="77777777" w:rsidR="00176715" w:rsidRPr="00176715" w:rsidRDefault="00176715" w:rsidP="00176715">
      <w:pPr>
        <w:rPr>
          <w:b/>
          <w:bCs/>
        </w:rPr>
      </w:pPr>
      <w:r w:rsidRPr="00176715">
        <w:rPr>
          <w:b/>
          <w:bCs/>
        </w:rPr>
        <w:lastRenderedPageBreak/>
        <w:t>Solution</w:t>
      </w:r>
    </w:p>
    <w:p w14:paraId="349A08C7" w14:textId="77777777" w:rsidR="00176715" w:rsidRPr="00176715" w:rsidRDefault="00176715" w:rsidP="00176715">
      <w:r w:rsidRPr="00176715">
        <w:t>Because geographic location is mutually exclusive (the work location is either in the Southeast or in the West but not in both),</w:t>
      </w:r>
    </w:p>
    <w:p w14:paraId="144F8539" w14:textId="77777777" w:rsidR="00176715" w:rsidRPr="00176715" w:rsidRDefault="00176715" w:rsidP="00176715">
      <w:r w:rsidRPr="00176715">
        <w:rPr>
          <w:i/>
          <w:iCs/>
        </w:rPr>
        <w:t>P</w:t>
      </w:r>
      <w:r w:rsidRPr="00176715">
        <w:t xml:space="preserve"> (E </w:t>
      </w:r>
      <w:r w:rsidRPr="00176715">
        <w:rPr>
          <w:rFonts w:ascii="Cambria Math" w:hAnsi="Cambria Math" w:cs="Cambria Math"/>
        </w:rPr>
        <w:t>∪</w:t>
      </w:r>
      <w:r w:rsidRPr="00176715">
        <w:t xml:space="preserve"> G) =</w:t>
      </w:r>
      <w:r w:rsidRPr="00176715">
        <w:rPr>
          <w:rFonts w:ascii="Aptos" w:hAnsi="Aptos" w:cs="Aptos"/>
        </w:rPr>
        <w:t> </w:t>
      </w:r>
      <w:r w:rsidRPr="00176715">
        <w:rPr>
          <w:i/>
          <w:iCs/>
        </w:rPr>
        <w:t>P</w:t>
      </w:r>
      <w:r w:rsidRPr="00176715">
        <w:t> (E) + </w:t>
      </w:r>
      <w:r w:rsidRPr="00176715">
        <w:rPr>
          <w:i/>
          <w:iCs/>
        </w:rPr>
        <w:t>P</w:t>
      </w:r>
      <w:r w:rsidRPr="00176715">
        <w:t> (G) = .17 + .21 = .38</w:t>
      </w:r>
    </w:p>
    <w:p w14:paraId="49B6A7C2" w14:textId="77777777" w:rsidR="00176715" w:rsidRPr="00176715" w:rsidRDefault="00176715" w:rsidP="00176715">
      <w:pPr>
        <w:rPr>
          <w:b/>
          <w:bCs/>
        </w:rPr>
      </w:pPr>
      <w:r w:rsidRPr="00176715">
        <w:rPr>
          <w:b/>
          <w:bCs/>
        </w:rPr>
        <w:t>4.5 PROBLEMS</w:t>
      </w:r>
    </w:p>
    <w:p w14:paraId="7F4EA553" w14:textId="77777777" w:rsidR="00176715" w:rsidRPr="00176715" w:rsidRDefault="00176715" w:rsidP="00176715">
      <w:pPr>
        <w:numPr>
          <w:ilvl w:val="0"/>
          <w:numId w:val="329"/>
        </w:numPr>
      </w:pPr>
      <w:r w:rsidRPr="00176715">
        <w:rPr>
          <w:b/>
          <w:bCs/>
        </w:rPr>
        <w:t>4.8</w:t>
      </w:r>
      <w:r w:rsidRPr="00176715">
        <w:t> Given </w:t>
      </w:r>
      <w:r w:rsidRPr="00176715">
        <w:rPr>
          <w:i/>
          <w:iCs/>
        </w:rPr>
        <w:t>P</w:t>
      </w:r>
      <w:r w:rsidRPr="00176715">
        <w:t>(A)=.10, </w:t>
      </w:r>
      <w:r w:rsidRPr="00176715">
        <w:rPr>
          <w:i/>
          <w:iCs/>
        </w:rPr>
        <w:t>P</w:t>
      </w:r>
      <w:r w:rsidRPr="00176715">
        <w:t> (B)=.12, </w:t>
      </w:r>
      <w:r w:rsidRPr="00176715">
        <w:rPr>
          <w:i/>
          <w:iCs/>
        </w:rPr>
        <w:t>P</w:t>
      </w:r>
      <w:r w:rsidRPr="00176715">
        <w:t>(C)=.21, </w:t>
      </w:r>
      <w:r w:rsidRPr="00176715">
        <w:rPr>
          <w:i/>
          <w:iCs/>
        </w:rPr>
        <w:t>P</w:t>
      </w:r>
      <w:r w:rsidRPr="00176715">
        <w:t>(A ∩ C) = .05, and </w:t>
      </w:r>
      <w:r w:rsidRPr="00176715">
        <w:rPr>
          <w:i/>
          <w:iCs/>
        </w:rPr>
        <w:t>P</w:t>
      </w:r>
      <w:r w:rsidRPr="00176715">
        <w:t> (B ∩ C) = .03, solve the following.</w:t>
      </w:r>
    </w:p>
    <w:p w14:paraId="072957EB" w14:textId="77777777" w:rsidR="00176715" w:rsidRPr="00176715" w:rsidRDefault="00176715" w:rsidP="00176715">
      <w:pPr>
        <w:numPr>
          <w:ilvl w:val="1"/>
          <w:numId w:val="330"/>
        </w:numPr>
      </w:pPr>
      <w:r w:rsidRPr="00176715">
        <w:rPr>
          <w:i/>
          <w:iCs/>
        </w:rPr>
        <w:t>P</w:t>
      </w:r>
      <w:r w:rsidRPr="00176715">
        <w:t xml:space="preserve"> (A </w:t>
      </w:r>
      <w:r w:rsidRPr="00176715">
        <w:rPr>
          <w:rFonts w:ascii="Cambria Math" w:hAnsi="Cambria Math" w:cs="Cambria Math"/>
        </w:rPr>
        <w:t>∪</w:t>
      </w:r>
      <w:r w:rsidRPr="00176715">
        <w:t xml:space="preserve"> C)=____</w:t>
      </w:r>
    </w:p>
    <w:p w14:paraId="581E8219" w14:textId="77777777" w:rsidR="00176715" w:rsidRPr="00176715" w:rsidRDefault="00176715" w:rsidP="00176715">
      <w:pPr>
        <w:numPr>
          <w:ilvl w:val="1"/>
          <w:numId w:val="331"/>
        </w:numPr>
      </w:pPr>
      <w:r w:rsidRPr="00176715">
        <w:rPr>
          <w:i/>
          <w:iCs/>
        </w:rPr>
        <w:t>P</w:t>
      </w:r>
      <w:r w:rsidRPr="00176715">
        <w:t xml:space="preserve"> (B </w:t>
      </w:r>
      <w:r w:rsidRPr="00176715">
        <w:rPr>
          <w:rFonts w:ascii="Cambria Math" w:hAnsi="Cambria Math" w:cs="Cambria Math"/>
        </w:rPr>
        <w:t>∪</w:t>
      </w:r>
      <w:r w:rsidRPr="00176715">
        <w:t xml:space="preserve"> C)=____</w:t>
      </w:r>
    </w:p>
    <w:p w14:paraId="2571EDF9" w14:textId="77777777" w:rsidR="00176715" w:rsidRPr="00176715" w:rsidRDefault="00176715" w:rsidP="00176715">
      <w:pPr>
        <w:numPr>
          <w:ilvl w:val="1"/>
          <w:numId w:val="332"/>
        </w:numPr>
      </w:pPr>
      <w:r w:rsidRPr="00176715">
        <w:t>If A and B are mutually exclusive, </w:t>
      </w:r>
      <w:r w:rsidRPr="00176715">
        <w:rPr>
          <w:i/>
          <w:iCs/>
        </w:rPr>
        <w:t>P</w:t>
      </w:r>
      <w:r w:rsidRPr="00176715">
        <w:t xml:space="preserve"> (A </w:t>
      </w:r>
      <w:r w:rsidRPr="00176715">
        <w:rPr>
          <w:rFonts w:ascii="Cambria Math" w:hAnsi="Cambria Math" w:cs="Cambria Math"/>
        </w:rPr>
        <w:t>∪</w:t>
      </w:r>
      <w:r w:rsidRPr="00176715">
        <w:t xml:space="preserve"> B)=____</w:t>
      </w:r>
    </w:p>
    <w:p w14:paraId="1EC32AB9" w14:textId="77777777" w:rsidR="00176715" w:rsidRPr="00176715" w:rsidRDefault="00176715" w:rsidP="00176715">
      <w:pPr>
        <w:numPr>
          <w:ilvl w:val="0"/>
          <w:numId w:val="329"/>
        </w:numPr>
      </w:pPr>
      <w:r w:rsidRPr="00176715">
        <w:rPr>
          <w:b/>
          <w:bCs/>
        </w:rPr>
        <w:t>4.9</w:t>
      </w:r>
      <w:r w:rsidRPr="00176715">
        <w:t> Use the values in the cross-tabulation table to solve the equations given.</w:t>
      </w:r>
    </w:p>
    <w:p w14:paraId="404AB6B3" w14:textId="026686AD" w:rsidR="00176715" w:rsidRPr="00176715" w:rsidRDefault="00176715" w:rsidP="00176715">
      <w:r w:rsidRPr="00176715">
        <w:drawing>
          <wp:inline distT="0" distB="0" distL="0" distR="0" wp14:anchorId="1495F56F" wp14:editId="086AC079">
            <wp:extent cx="1114425" cy="952500"/>
            <wp:effectExtent l="0" t="0" r="9525" b="0"/>
            <wp:docPr id="1515259720" name="Picture 6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14425" cy="952500"/>
                    </a:xfrm>
                    <a:prstGeom prst="rect">
                      <a:avLst/>
                    </a:prstGeom>
                    <a:noFill/>
                    <a:ln>
                      <a:noFill/>
                    </a:ln>
                  </pic:spPr>
                </pic:pic>
              </a:graphicData>
            </a:graphic>
          </wp:inline>
        </w:drawing>
      </w:r>
    </w:p>
    <w:p w14:paraId="0D4FD369" w14:textId="77777777" w:rsidR="00176715" w:rsidRPr="00176715" w:rsidRDefault="00176715" w:rsidP="00176715">
      <w:pPr>
        <w:numPr>
          <w:ilvl w:val="1"/>
          <w:numId w:val="333"/>
        </w:numPr>
      </w:pPr>
      <w:r w:rsidRPr="00176715">
        <w:rPr>
          <w:i/>
          <w:iCs/>
        </w:rPr>
        <w:t>P</w:t>
      </w:r>
      <w:r w:rsidRPr="00176715">
        <w:t xml:space="preserve">(A </w:t>
      </w:r>
      <w:r w:rsidRPr="00176715">
        <w:rPr>
          <w:rFonts w:ascii="Cambria Math" w:hAnsi="Cambria Math" w:cs="Cambria Math"/>
        </w:rPr>
        <w:t>∪</w:t>
      </w:r>
      <w:r w:rsidRPr="00176715">
        <w:t xml:space="preserve"> D)=____</w:t>
      </w:r>
    </w:p>
    <w:p w14:paraId="4A6E2994" w14:textId="77777777" w:rsidR="00176715" w:rsidRPr="00176715" w:rsidRDefault="00176715" w:rsidP="00176715">
      <w:pPr>
        <w:numPr>
          <w:ilvl w:val="1"/>
          <w:numId w:val="334"/>
        </w:numPr>
      </w:pPr>
      <w:r w:rsidRPr="00176715">
        <w:rPr>
          <w:i/>
          <w:iCs/>
        </w:rPr>
        <w:t>P</w:t>
      </w:r>
      <w:r w:rsidRPr="00176715">
        <w:t xml:space="preserve">(E </w:t>
      </w:r>
      <w:r w:rsidRPr="00176715">
        <w:rPr>
          <w:rFonts w:ascii="Cambria Math" w:hAnsi="Cambria Math" w:cs="Cambria Math"/>
        </w:rPr>
        <w:t>∪</w:t>
      </w:r>
      <w:r w:rsidRPr="00176715">
        <w:t xml:space="preserve"> B)=____</w:t>
      </w:r>
    </w:p>
    <w:p w14:paraId="7F3DE2B6" w14:textId="77777777" w:rsidR="00176715" w:rsidRPr="00176715" w:rsidRDefault="00176715" w:rsidP="00176715">
      <w:pPr>
        <w:numPr>
          <w:ilvl w:val="1"/>
          <w:numId w:val="335"/>
        </w:numPr>
      </w:pPr>
      <w:r w:rsidRPr="00176715">
        <w:rPr>
          <w:i/>
          <w:iCs/>
        </w:rPr>
        <w:t>P</w:t>
      </w:r>
      <w:r w:rsidRPr="00176715">
        <w:t xml:space="preserve">(D </w:t>
      </w:r>
      <w:r w:rsidRPr="00176715">
        <w:rPr>
          <w:rFonts w:ascii="Cambria Math" w:hAnsi="Cambria Math" w:cs="Cambria Math"/>
        </w:rPr>
        <w:t>∪</w:t>
      </w:r>
      <w:r w:rsidRPr="00176715">
        <w:t xml:space="preserve"> E)=____</w:t>
      </w:r>
    </w:p>
    <w:p w14:paraId="042F590E" w14:textId="77777777" w:rsidR="00176715" w:rsidRPr="00176715" w:rsidRDefault="00176715" w:rsidP="00176715">
      <w:pPr>
        <w:numPr>
          <w:ilvl w:val="1"/>
          <w:numId w:val="336"/>
        </w:numPr>
      </w:pPr>
      <w:r w:rsidRPr="00176715">
        <w:rPr>
          <w:i/>
          <w:iCs/>
        </w:rPr>
        <w:t>P</w:t>
      </w:r>
      <w:r w:rsidRPr="00176715">
        <w:t xml:space="preserve">(C </w:t>
      </w:r>
      <w:r w:rsidRPr="00176715">
        <w:rPr>
          <w:rFonts w:ascii="Cambria Math" w:hAnsi="Cambria Math" w:cs="Cambria Math"/>
        </w:rPr>
        <w:t>∪</w:t>
      </w:r>
      <w:r w:rsidRPr="00176715">
        <w:t xml:space="preserve"> F)=____</w:t>
      </w:r>
    </w:p>
    <w:p w14:paraId="27782828" w14:textId="77777777" w:rsidR="00176715" w:rsidRPr="00176715" w:rsidRDefault="00176715" w:rsidP="00176715">
      <w:pPr>
        <w:numPr>
          <w:ilvl w:val="0"/>
          <w:numId w:val="329"/>
        </w:numPr>
      </w:pPr>
      <w:r w:rsidRPr="00176715">
        <w:rPr>
          <w:b/>
          <w:bCs/>
        </w:rPr>
        <w:t>4.10</w:t>
      </w:r>
      <w:r w:rsidRPr="00176715">
        <w:t> Use the values in the joint probability table to solve the equations given.</w:t>
      </w:r>
    </w:p>
    <w:p w14:paraId="47A9579B" w14:textId="6B8DD519" w:rsidR="00176715" w:rsidRPr="00176715" w:rsidRDefault="00176715" w:rsidP="00176715">
      <w:r w:rsidRPr="00176715">
        <w:drawing>
          <wp:inline distT="0" distB="0" distL="0" distR="0" wp14:anchorId="57F55BD2" wp14:editId="084C20AA">
            <wp:extent cx="914400" cy="1209675"/>
            <wp:effectExtent l="0" t="0" r="0" b="9525"/>
            <wp:docPr id="1656413397" name="Picture 6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14400" cy="1209675"/>
                    </a:xfrm>
                    <a:prstGeom prst="rect">
                      <a:avLst/>
                    </a:prstGeom>
                    <a:noFill/>
                    <a:ln>
                      <a:noFill/>
                    </a:ln>
                  </pic:spPr>
                </pic:pic>
              </a:graphicData>
            </a:graphic>
          </wp:inline>
        </w:drawing>
      </w:r>
    </w:p>
    <w:p w14:paraId="46929D51" w14:textId="77777777" w:rsidR="00176715" w:rsidRPr="00176715" w:rsidRDefault="00176715" w:rsidP="00176715">
      <w:pPr>
        <w:numPr>
          <w:ilvl w:val="1"/>
          <w:numId w:val="337"/>
        </w:numPr>
      </w:pPr>
      <w:r w:rsidRPr="00176715">
        <w:rPr>
          <w:i/>
          <w:iCs/>
        </w:rPr>
        <w:t>P</w:t>
      </w:r>
      <w:r w:rsidRPr="00176715">
        <w:t xml:space="preserve">(A </w:t>
      </w:r>
      <w:r w:rsidRPr="00176715">
        <w:rPr>
          <w:rFonts w:ascii="Cambria Math" w:hAnsi="Cambria Math" w:cs="Cambria Math"/>
        </w:rPr>
        <w:t>∪</w:t>
      </w:r>
      <w:r w:rsidRPr="00176715">
        <w:t xml:space="preserve"> F)=____</w:t>
      </w:r>
    </w:p>
    <w:p w14:paraId="01A9F543" w14:textId="77777777" w:rsidR="00176715" w:rsidRPr="00176715" w:rsidRDefault="00176715" w:rsidP="00176715">
      <w:pPr>
        <w:numPr>
          <w:ilvl w:val="1"/>
          <w:numId w:val="338"/>
        </w:numPr>
      </w:pPr>
      <w:r w:rsidRPr="00176715">
        <w:rPr>
          <w:i/>
          <w:iCs/>
        </w:rPr>
        <w:t>P</w:t>
      </w:r>
      <w:r w:rsidRPr="00176715">
        <w:t xml:space="preserve">(E </w:t>
      </w:r>
      <w:r w:rsidRPr="00176715">
        <w:rPr>
          <w:rFonts w:ascii="Cambria Math" w:hAnsi="Cambria Math" w:cs="Cambria Math"/>
        </w:rPr>
        <w:t>∪</w:t>
      </w:r>
      <w:r w:rsidRPr="00176715">
        <w:t xml:space="preserve"> B)=____</w:t>
      </w:r>
    </w:p>
    <w:p w14:paraId="7032ADBB" w14:textId="77777777" w:rsidR="00176715" w:rsidRPr="00176715" w:rsidRDefault="00176715" w:rsidP="00176715">
      <w:pPr>
        <w:numPr>
          <w:ilvl w:val="1"/>
          <w:numId w:val="339"/>
        </w:numPr>
      </w:pPr>
      <w:r w:rsidRPr="00176715">
        <w:rPr>
          <w:i/>
          <w:iCs/>
        </w:rPr>
        <w:t>P</w:t>
      </w:r>
      <w:r w:rsidRPr="00176715">
        <w:t xml:space="preserve">(B </w:t>
      </w:r>
      <w:r w:rsidRPr="00176715">
        <w:rPr>
          <w:rFonts w:ascii="Cambria Math" w:hAnsi="Cambria Math" w:cs="Cambria Math"/>
        </w:rPr>
        <w:t>∪</w:t>
      </w:r>
      <w:r w:rsidRPr="00176715">
        <w:t xml:space="preserve"> C)=____</w:t>
      </w:r>
    </w:p>
    <w:p w14:paraId="633FC715" w14:textId="77777777" w:rsidR="00176715" w:rsidRPr="00176715" w:rsidRDefault="00176715" w:rsidP="00176715">
      <w:pPr>
        <w:numPr>
          <w:ilvl w:val="1"/>
          <w:numId w:val="340"/>
        </w:numPr>
      </w:pPr>
      <w:r w:rsidRPr="00176715">
        <w:rPr>
          <w:i/>
          <w:iCs/>
        </w:rPr>
        <w:lastRenderedPageBreak/>
        <w:t>P</w:t>
      </w:r>
      <w:r w:rsidRPr="00176715">
        <w:t xml:space="preserve">(E </w:t>
      </w:r>
      <w:r w:rsidRPr="00176715">
        <w:rPr>
          <w:rFonts w:ascii="Cambria Math" w:hAnsi="Cambria Math" w:cs="Cambria Math"/>
        </w:rPr>
        <w:t>∪</w:t>
      </w:r>
      <w:r w:rsidRPr="00176715">
        <w:t xml:space="preserve"> F)=____</w:t>
      </w:r>
    </w:p>
    <w:p w14:paraId="20C56871" w14:textId="77777777" w:rsidR="00176715" w:rsidRPr="00176715" w:rsidRDefault="00176715" w:rsidP="00176715">
      <w:pPr>
        <w:numPr>
          <w:ilvl w:val="0"/>
          <w:numId w:val="329"/>
        </w:numPr>
      </w:pPr>
      <w:r w:rsidRPr="00176715">
        <w:rPr>
          <w:b/>
          <w:bCs/>
        </w:rPr>
        <w:t>4.11</w:t>
      </w:r>
      <w:r w:rsidRPr="00176715">
        <w:t> Suppose that 47% of all Americans have flown in an airplane at least once and that 28% of all Americans have ridden on a train at least once. What is the probability that a randomly selected American has either ridden on a train or flown in an airplane? Can this problem be solved? Under what conditions can it be solved? If the problem cannot be solved, what information is needed to make it solvable?</w:t>
      </w:r>
    </w:p>
    <w:p w14:paraId="50447B89" w14:textId="77777777" w:rsidR="00176715" w:rsidRPr="00176715" w:rsidRDefault="00176715" w:rsidP="00176715">
      <w:pPr>
        <w:numPr>
          <w:ilvl w:val="0"/>
          <w:numId w:val="329"/>
        </w:numPr>
      </w:pPr>
      <w:r w:rsidRPr="00176715">
        <w:rPr>
          <w:b/>
          <w:bCs/>
        </w:rPr>
        <w:t>4.12</w:t>
      </w:r>
      <w:r w:rsidRPr="00176715">
        <w:t> According to the U.S. Bureau of Labor Statistics, 75% of the women 25 through 49 years of age participate in the labor force. Suppose 78% of the women in that age group are married. Suppose also that 61% of women 25 through 49 years of age are married and are participating in the labor force.</w:t>
      </w:r>
    </w:p>
    <w:p w14:paraId="6E44115B" w14:textId="77777777" w:rsidR="00176715" w:rsidRPr="00176715" w:rsidRDefault="00176715" w:rsidP="00176715">
      <w:pPr>
        <w:numPr>
          <w:ilvl w:val="1"/>
          <w:numId w:val="341"/>
        </w:numPr>
      </w:pPr>
      <w:r w:rsidRPr="00176715">
        <w:t>What is the probability that a randomly selected woman in that age group is married or is participating in the labor force?</w:t>
      </w:r>
    </w:p>
    <w:p w14:paraId="445AC10D" w14:textId="77777777" w:rsidR="00176715" w:rsidRPr="00176715" w:rsidRDefault="00176715" w:rsidP="00176715">
      <w:pPr>
        <w:numPr>
          <w:ilvl w:val="1"/>
          <w:numId w:val="342"/>
        </w:numPr>
      </w:pPr>
      <w:r w:rsidRPr="00176715">
        <w:t>What is the probability that a randomly selected woman in that age group is married or is participating in the labor force but not both?</w:t>
      </w:r>
    </w:p>
    <w:p w14:paraId="68ACE643" w14:textId="77777777" w:rsidR="00176715" w:rsidRPr="00176715" w:rsidRDefault="00176715" w:rsidP="00176715">
      <w:pPr>
        <w:numPr>
          <w:ilvl w:val="1"/>
          <w:numId w:val="343"/>
        </w:numPr>
      </w:pPr>
      <w:r w:rsidRPr="00176715">
        <w:t>What is the probability that a randomly selected woman in that age group is neither married nor participating in the labor force?</w:t>
      </w:r>
    </w:p>
    <w:p w14:paraId="4C0A90AD" w14:textId="77777777" w:rsidR="00176715" w:rsidRPr="00176715" w:rsidRDefault="00176715" w:rsidP="00176715">
      <w:pPr>
        <w:numPr>
          <w:ilvl w:val="0"/>
          <w:numId w:val="329"/>
        </w:numPr>
      </w:pPr>
      <w:r w:rsidRPr="00176715">
        <w:rPr>
          <w:b/>
          <w:bCs/>
        </w:rPr>
        <w:t>4.13</w:t>
      </w:r>
      <w:r w:rsidRPr="00176715">
        <w:t> According to Nielsen Media Research, approximately 67% of all U.S. households with television have cable TV. Seventy-four percent of all U.S. households with television have two or more TV sets. Suppose 55% of all U.S. households with television have cable TV and two or more TV sets. A U.S. household with television is randomly selected.</w:t>
      </w:r>
    </w:p>
    <w:p w14:paraId="4C5D0BBF" w14:textId="77777777" w:rsidR="00176715" w:rsidRPr="00176715" w:rsidRDefault="00176715" w:rsidP="00176715">
      <w:pPr>
        <w:numPr>
          <w:ilvl w:val="1"/>
          <w:numId w:val="344"/>
        </w:numPr>
      </w:pPr>
      <w:r w:rsidRPr="00176715">
        <w:t>What is the probability that the household has cable TV or two or more TV sets?</w:t>
      </w:r>
    </w:p>
    <w:p w14:paraId="2898827E" w14:textId="77777777" w:rsidR="00176715" w:rsidRPr="00176715" w:rsidRDefault="00176715" w:rsidP="00176715">
      <w:pPr>
        <w:numPr>
          <w:ilvl w:val="1"/>
          <w:numId w:val="345"/>
        </w:numPr>
      </w:pPr>
      <w:r w:rsidRPr="00176715">
        <w:t>What is the probability that the household has cable TV or two or more TV sets but not both?</w:t>
      </w:r>
    </w:p>
    <w:p w14:paraId="7DD2E905" w14:textId="77777777" w:rsidR="00176715" w:rsidRPr="00176715" w:rsidRDefault="00176715" w:rsidP="00176715">
      <w:pPr>
        <w:numPr>
          <w:ilvl w:val="1"/>
          <w:numId w:val="346"/>
        </w:numPr>
      </w:pPr>
      <w:r w:rsidRPr="00176715">
        <w:t>What is the probability that the household has neither cable TV nor two or more TV sets?</w:t>
      </w:r>
    </w:p>
    <w:p w14:paraId="1F426F70" w14:textId="77777777" w:rsidR="00176715" w:rsidRPr="00176715" w:rsidRDefault="00176715" w:rsidP="00176715">
      <w:pPr>
        <w:numPr>
          <w:ilvl w:val="1"/>
          <w:numId w:val="347"/>
        </w:numPr>
      </w:pPr>
      <w:r w:rsidRPr="00176715">
        <w:t>Why does the special law of addition not apply to this problem?</w:t>
      </w:r>
    </w:p>
    <w:p w14:paraId="52B9D0A9" w14:textId="77777777" w:rsidR="00176715" w:rsidRPr="00176715" w:rsidRDefault="00176715" w:rsidP="00176715">
      <w:pPr>
        <w:numPr>
          <w:ilvl w:val="0"/>
          <w:numId w:val="329"/>
        </w:numPr>
      </w:pPr>
      <w:r w:rsidRPr="00176715">
        <w:rPr>
          <w:b/>
          <w:bCs/>
        </w:rPr>
        <w:t>4.14</w:t>
      </w:r>
      <w:r w:rsidRPr="00176715">
        <w:t xml:space="preserve"> A survey conducted by the Northwestern University Lindquist-Endicott Report asked 320 companies about the procedures they use in hiring. Only 54% of the responding companies review the applicant's college transcript as part of the hiring process, and only 44% consider faculty references. Assume that these percentages </w:t>
      </w:r>
      <w:r w:rsidRPr="00176715">
        <w:lastRenderedPageBreak/>
        <w:t>are true for the population of companies in the United States and that 35% of all companies use both the applicant's college transcript and faculty references.</w:t>
      </w:r>
    </w:p>
    <w:p w14:paraId="3D86CD58" w14:textId="77777777" w:rsidR="00176715" w:rsidRPr="00176715" w:rsidRDefault="00176715" w:rsidP="00176715">
      <w:pPr>
        <w:numPr>
          <w:ilvl w:val="1"/>
          <w:numId w:val="348"/>
        </w:numPr>
      </w:pPr>
      <w:r w:rsidRPr="00176715">
        <w:t>What is the probability that a randomly selected company uses either faculty references or college transcript as part of the hiring process?</w:t>
      </w:r>
    </w:p>
    <w:p w14:paraId="77807CA9" w14:textId="77777777" w:rsidR="00176715" w:rsidRPr="00176715" w:rsidRDefault="00176715" w:rsidP="00176715">
      <w:pPr>
        <w:numPr>
          <w:ilvl w:val="1"/>
          <w:numId w:val="349"/>
        </w:numPr>
      </w:pPr>
      <w:r w:rsidRPr="00176715">
        <w:t>What is the probability that a randomly selected company uses either faculty references or college transcript but not both as part of the hiring process?</w:t>
      </w:r>
    </w:p>
    <w:p w14:paraId="173B5B7B" w14:textId="77777777" w:rsidR="00176715" w:rsidRPr="00176715" w:rsidRDefault="00176715" w:rsidP="00176715">
      <w:pPr>
        <w:numPr>
          <w:ilvl w:val="1"/>
          <w:numId w:val="350"/>
        </w:numPr>
      </w:pPr>
      <w:r w:rsidRPr="00176715">
        <w:t>What is the probability that a randomly selected company uses neither faculty references nor college transcript as part of the hiring process?</w:t>
      </w:r>
    </w:p>
    <w:p w14:paraId="5B31295E" w14:textId="77777777" w:rsidR="00176715" w:rsidRPr="00176715" w:rsidRDefault="00176715" w:rsidP="00176715">
      <w:pPr>
        <w:numPr>
          <w:ilvl w:val="1"/>
          <w:numId w:val="351"/>
        </w:numPr>
      </w:pPr>
      <w:r w:rsidRPr="00176715">
        <w:t>Construct a joint probability table for this problem and indicate the locations of your answers for parts (a), (b), and (c) on the table.</w:t>
      </w:r>
    </w:p>
    <w:p w14:paraId="080CD105" w14:textId="77777777" w:rsidR="00176715" w:rsidRPr="00176715" w:rsidRDefault="00176715" w:rsidP="00176715">
      <w:pPr>
        <w:rPr>
          <w:b/>
          <w:bCs/>
        </w:rPr>
      </w:pPr>
      <w:r w:rsidRPr="00176715">
        <w:rPr>
          <w:b/>
          <w:bCs/>
        </w:rPr>
        <w:t>4.6 MULTIPLICATION LAWS</w:t>
      </w:r>
    </w:p>
    <w:p w14:paraId="6EBB666F" w14:textId="77777777" w:rsidR="00176715" w:rsidRPr="00176715" w:rsidRDefault="00176715" w:rsidP="00176715">
      <w:pPr>
        <w:rPr>
          <w:b/>
          <w:bCs/>
        </w:rPr>
      </w:pPr>
      <w:r w:rsidRPr="00176715">
        <w:rPr>
          <w:b/>
          <w:bCs/>
        </w:rPr>
        <w:t>General Law of Multiplication</w:t>
      </w:r>
    </w:p>
    <w:p w14:paraId="2655A451" w14:textId="2764C631" w:rsidR="00176715" w:rsidRPr="00176715" w:rsidRDefault="00176715" w:rsidP="00176715">
      <w:r w:rsidRPr="00176715">
        <w:drawing>
          <wp:inline distT="0" distB="0" distL="0" distR="0" wp14:anchorId="7AD05F7A" wp14:editId="290E5F25">
            <wp:extent cx="1314450" cy="542925"/>
            <wp:effectExtent l="0" t="0" r="0" b="9525"/>
            <wp:docPr id="452858738" name="Picture 6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As stated in Section 4.4, the probability of the intersection of two events (</w:t>
      </w:r>
      <w:r w:rsidRPr="00176715">
        <w:rPr>
          <w:i/>
          <w:iCs/>
        </w:rPr>
        <w:t>X∩Y</w:t>
      </w:r>
      <w:r w:rsidRPr="00176715">
        <w:t>) is called the joint probability. The general law of multiplication is used to find the joint probability.</w:t>
      </w:r>
    </w:p>
    <w:p w14:paraId="3E8D71CC" w14:textId="3E9E7801" w:rsidR="00176715" w:rsidRPr="00176715" w:rsidRDefault="00176715" w:rsidP="00176715">
      <w:r w:rsidRPr="00176715">
        <w:drawing>
          <wp:inline distT="0" distB="0" distL="0" distR="0" wp14:anchorId="26EBC382" wp14:editId="35D4C536">
            <wp:extent cx="5943600" cy="379095"/>
            <wp:effectExtent l="0" t="0" r="0" b="1905"/>
            <wp:docPr id="781633569" name="Picture 6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79095"/>
                    </a:xfrm>
                    <a:prstGeom prst="rect">
                      <a:avLst/>
                    </a:prstGeom>
                    <a:noFill/>
                    <a:ln>
                      <a:noFill/>
                    </a:ln>
                  </pic:spPr>
                </pic:pic>
              </a:graphicData>
            </a:graphic>
          </wp:inline>
        </w:drawing>
      </w:r>
    </w:p>
    <w:p w14:paraId="535365B1" w14:textId="77777777" w:rsidR="00176715" w:rsidRPr="00176715" w:rsidRDefault="00176715" w:rsidP="00176715">
      <w:r w:rsidRPr="00176715">
        <w:t>The notation </w:t>
      </w:r>
      <w:r w:rsidRPr="00176715">
        <w:rPr>
          <w:i/>
          <w:iCs/>
        </w:rPr>
        <w:t>X∩Y</w:t>
      </w:r>
      <w:r w:rsidRPr="00176715">
        <w:t> means that both </w:t>
      </w:r>
      <w:r w:rsidRPr="00176715">
        <w:rPr>
          <w:i/>
          <w:iCs/>
        </w:rPr>
        <w:t>X and Y</w:t>
      </w:r>
      <w:r w:rsidRPr="00176715">
        <w:t> must </w:t>
      </w:r>
      <w:r w:rsidRPr="00176715">
        <w:rPr>
          <w:i/>
          <w:iCs/>
        </w:rPr>
        <w:t>happen</w:t>
      </w:r>
      <w:r w:rsidRPr="00176715">
        <w:t>. The general law of multiplication gives the probability that </w:t>
      </w:r>
      <w:r w:rsidRPr="00176715">
        <w:rPr>
          <w:i/>
          <w:iCs/>
        </w:rPr>
        <w:t>both</w:t>
      </w:r>
      <w:r w:rsidRPr="00176715">
        <w:t> event </w:t>
      </w:r>
      <w:r w:rsidRPr="00176715">
        <w:rPr>
          <w:i/>
          <w:iCs/>
        </w:rPr>
        <w:t>X</w:t>
      </w:r>
      <w:r w:rsidRPr="00176715">
        <w:t> and event </w:t>
      </w:r>
      <w:r w:rsidRPr="00176715">
        <w:rPr>
          <w:i/>
          <w:iCs/>
        </w:rPr>
        <w:t>Y</w:t>
      </w:r>
      <w:r w:rsidRPr="00176715">
        <w:t> will occur at the same time.</w:t>
      </w:r>
    </w:p>
    <w:p w14:paraId="41711530" w14:textId="77777777" w:rsidR="00176715" w:rsidRPr="00176715" w:rsidRDefault="00176715" w:rsidP="00176715">
      <w:r w:rsidRPr="00176715">
        <w:t>According to the U.S. Bureau of Labor Statistics, 46% of the U.S. labor force is female. In addition, 25% of the women in the labor force work part time. What is the probability that a randomly selected member of the U.S. labor force is a woman </w:t>
      </w:r>
      <w:r w:rsidRPr="00176715">
        <w:rPr>
          <w:i/>
          <w:iCs/>
        </w:rPr>
        <w:t>and</w:t>
      </w:r>
      <w:r w:rsidRPr="00176715">
        <w:t> works part-time? This question is one of joint probability, and the general law of multiplication can be applied to answer it.</w:t>
      </w:r>
    </w:p>
    <w:p w14:paraId="2A469CC5" w14:textId="77777777" w:rsidR="00176715" w:rsidRPr="00176715" w:rsidRDefault="00176715" w:rsidP="00176715">
      <w:r w:rsidRPr="00176715">
        <w:t>Let W denote the event that the member of the labor force is a woman. Let T denote the event that the member is a part-time worker. The question is:</w:t>
      </w:r>
    </w:p>
    <w:p w14:paraId="71F8EC3C" w14:textId="77777777" w:rsidR="00176715" w:rsidRPr="00176715" w:rsidRDefault="00176715" w:rsidP="00176715">
      <w:r w:rsidRPr="00176715">
        <w:rPr>
          <w:i/>
          <w:iCs/>
        </w:rPr>
        <w:t>P</w:t>
      </w:r>
      <w:r w:rsidRPr="00176715">
        <w:t> (W ∩ T) = ?</w:t>
      </w:r>
    </w:p>
    <w:p w14:paraId="758B9C40" w14:textId="77777777" w:rsidR="00176715" w:rsidRPr="00176715" w:rsidRDefault="00176715" w:rsidP="00176715">
      <w:r w:rsidRPr="00176715">
        <w:t>According to the general law of multiplication, this problem can be solved by</w:t>
      </w:r>
    </w:p>
    <w:p w14:paraId="07F6372B" w14:textId="77777777" w:rsidR="00176715" w:rsidRPr="00176715" w:rsidRDefault="00176715" w:rsidP="00176715">
      <w:r w:rsidRPr="00176715">
        <w:rPr>
          <w:i/>
          <w:iCs/>
        </w:rPr>
        <w:t>P</w:t>
      </w:r>
      <w:r w:rsidRPr="00176715">
        <w:t> (W ∩ T) = </w:t>
      </w:r>
      <w:r w:rsidRPr="00176715">
        <w:rPr>
          <w:i/>
          <w:iCs/>
        </w:rPr>
        <w:t>P</w:t>
      </w:r>
      <w:r w:rsidRPr="00176715">
        <w:t> (W).</w:t>
      </w:r>
      <w:r w:rsidRPr="00176715">
        <w:rPr>
          <w:i/>
          <w:iCs/>
        </w:rPr>
        <w:t>P</w:t>
      </w:r>
      <w:r w:rsidRPr="00176715">
        <w:t> (T|W)</w:t>
      </w:r>
    </w:p>
    <w:p w14:paraId="0BAF201A" w14:textId="77777777" w:rsidR="00176715" w:rsidRPr="00176715" w:rsidRDefault="00176715" w:rsidP="00176715">
      <w:r w:rsidRPr="00176715">
        <w:lastRenderedPageBreak/>
        <w:t>Since 46% of the labor force is women, </w:t>
      </w:r>
      <w:r w:rsidRPr="00176715">
        <w:rPr>
          <w:i/>
          <w:iCs/>
        </w:rPr>
        <w:t>P</w:t>
      </w:r>
      <w:r w:rsidRPr="00176715">
        <w:t> (W) = .46. </w:t>
      </w:r>
      <w:r w:rsidRPr="00176715">
        <w:rPr>
          <w:i/>
          <w:iCs/>
        </w:rPr>
        <w:t>P</w:t>
      </w:r>
      <w:r w:rsidRPr="00176715">
        <w:t> (T|W) is a conditional probability that can be stated as the probability that a worker is a part-time worker given that the worker is a woman. This condition is what was given in the statement that 25% </w:t>
      </w:r>
      <w:r w:rsidRPr="00176715">
        <w:rPr>
          <w:i/>
          <w:iCs/>
        </w:rPr>
        <w:t>of the women in the labor force</w:t>
      </w:r>
      <w:r w:rsidRPr="00176715">
        <w:t> work part time. Hence, </w:t>
      </w:r>
      <w:r w:rsidRPr="00176715">
        <w:rPr>
          <w:i/>
          <w:iCs/>
        </w:rPr>
        <w:t>P</w:t>
      </w:r>
      <w:r w:rsidRPr="00176715">
        <w:t> (T|W) = .25. From there it follows that</w:t>
      </w:r>
    </w:p>
    <w:p w14:paraId="586F30C1" w14:textId="77777777" w:rsidR="00176715" w:rsidRPr="00176715" w:rsidRDefault="00176715" w:rsidP="00176715">
      <w:r w:rsidRPr="00176715">
        <w:rPr>
          <w:i/>
          <w:iCs/>
        </w:rPr>
        <w:t>P</w:t>
      </w:r>
      <w:r w:rsidRPr="00176715">
        <w:t>(W ∩ T) = </w:t>
      </w:r>
      <w:r w:rsidRPr="00176715">
        <w:rPr>
          <w:i/>
          <w:iCs/>
        </w:rPr>
        <w:t>P</w:t>
      </w:r>
      <w:r w:rsidRPr="00176715">
        <w:t>(W) · </w:t>
      </w:r>
      <w:r w:rsidRPr="00176715">
        <w:rPr>
          <w:i/>
          <w:iCs/>
        </w:rPr>
        <w:t>P</w:t>
      </w:r>
      <w:r w:rsidRPr="00176715">
        <w:t>(T|W) = ( .46)( .25) = .115</w:t>
      </w:r>
    </w:p>
    <w:p w14:paraId="3CAE3581" w14:textId="77777777" w:rsidR="00176715" w:rsidRPr="00176715" w:rsidRDefault="00176715" w:rsidP="00176715">
      <w:r w:rsidRPr="00176715">
        <w:t>It can be stated that 11.5% of the U.S. labor force are women </w:t>
      </w:r>
      <w:r w:rsidRPr="00176715">
        <w:rPr>
          <w:i/>
          <w:iCs/>
        </w:rPr>
        <w:t>and</w:t>
      </w:r>
      <w:r w:rsidRPr="00176715">
        <w:t> work part-time. The Venn diagram in </w:t>
      </w:r>
      <w:hyperlink r:id="rId353" w:anchor="fig4.10" w:history="1">
        <w:r w:rsidRPr="00176715">
          <w:rPr>
            <w:rStyle w:val="Hyperlink"/>
            <w:b/>
            <w:bCs/>
          </w:rPr>
          <w:t>Figure 4.10</w:t>
        </w:r>
      </w:hyperlink>
      <w:r w:rsidRPr="00176715">
        <w:t> shows these relationships and the joint probability.</w:t>
      </w:r>
    </w:p>
    <w:p w14:paraId="02476418" w14:textId="77777777" w:rsidR="00176715" w:rsidRPr="00176715" w:rsidRDefault="00176715" w:rsidP="00176715">
      <w:r w:rsidRPr="00176715">
        <w:rPr>
          <w:b/>
          <w:bCs/>
        </w:rPr>
        <w:t>FIGURE 4.10</w:t>
      </w:r>
      <w:r w:rsidRPr="00176715">
        <w:t> Joint Probability that a Woman Is in the Labor Force and Is a Part-Time Worker</w:t>
      </w:r>
    </w:p>
    <w:p w14:paraId="07D7921D" w14:textId="63686EF2" w:rsidR="00176715" w:rsidRPr="00176715" w:rsidRDefault="00176715" w:rsidP="00176715">
      <w:r w:rsidRPr="00176715">
        <w:drawing>
          <wp:inline distT="0" distB="0" distL="0" distR="0" wp14:anchorId="3DB81331" wp14:editId="50CCFF3C">
            <wp:extent cx="1876425" cy="1419225"/>
            <wp:effectExtent l="0" t="0" r="9525" b="9525"/>
            <wp:docPr id="62518" name="Picture 6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76425" cy="1419225"/>
                    </a:xfrm>
                    <a:prstGeom prst="rect">
                      <a:avLst/>
                    </a:prstGeom>
                    <a:noFill/>
                    <a:ln>
                      <a:noFill/>
                    </a:ln>
                  </pic:spPr>
                </pic:pic>
              </a:graphicData>
            </a:graphic>
          </wp:inline>
        </w:drawing>
      </w:r>
    </w:p>
    <w:p w14:paraId="740D0826" w14:textId="77777777" w:rsidR="00176715" w:rsidRPr="00176715" w:rsidRDefault="00176715" w:rsidP="00176715">
      <w:r w:rsidRPr="00176715">
        <w:t>Determining joint probabilities from joint probability tables is easy because every cell of these matrices is a joint probability, hence the name “joint probability table.”</w:t>
      </w:r>
    </w:p>
    <w:p w14:paraId="32FE91AF" w14:textId="77777777" w:rsidR="00176715" w:rsidRPr="00176715" w:rsidRDefault="00176715" w:rsidP="00176715">
      <w:r w:rsidRPr="00176715">
        <w:t>For example, suppose the cross-tabulation table of the client company data from Demonstration Problem 4.1 and the Decision Dilemma is converted to a joint probability table by dividing by the total number of employees (</w:t>
      </w:r>
      <w:r w:rsidRPr="00176715">
        <w:rPr>
          <w:i/>
          <w:iCs/>
        </w:rPr>
        <w:t>N</w:t>
      </w:r>
      <w:r w:rsidRPr="00176715">
        <w:t> = 155), resulting in </w:t>
      </w:r>
      <w:hyperlink r:id="rId354" w:anchor="tab4.5" w:history="1">
        <w:r w:rsidRPr="00176715">
          <w:rPr>
            <w:rStyle w:val="Hyperlink"/>
            <w:b/>
            <w:bCs/>
          </w:rPr>
          <w:t>Table 4.5</w:t>
        </w:r>
      </w:hyperlink>
      <w:r w:rsidRPr="00176715">
        <w:t>. Each value in the cell of </w:t>
      </w:r>
      <w:hyperlink r:id="rId355" w:anchor="tab4.5" w:history="1">
        <w:r w:rsidRPr="00176715">
          <w:rPr>
            <w:rStyle w:val="Hyperlink"/>
            <w:b/>
            <w:bCs/>
          </w:rPr>
          <w:t>Table 4.5</w:t>
        </w:r>
      </w:hyperlink>
      <w:r w:rsidRPr="00176715">
        <w:t> is an intersection, and the table contains all possible intersections (joint probabilities) for the events of sex and type of position. For example, the probability that a randomly selected worker is male </w:t>
      </w:r>
      <w:r w:rsidRPr="00176715">
        <w:rPr>
          <w:i/>
          <w:iCs/>
        </w:rPr>
        <w:t>and</w:t>
      </w:r>
      <w:r w:rsidRPr="00176715">
        <w:t> a technical worker, </w:t>
      </w:r>
      <w:r w:rsidRPr="00176715">
        <w:rPr>
          <w:i/>
          <w:iCs/>
        </w:rPr>
        <w:t>P</w:t>
      </w:r>
      <w:r w:rsidRPr="00176715">
        <w:t> (M ∩ T), is .335. The probability that a randomly selected worker is female </w:t>
      </w:r>
      <w:r w:rsidRPr="00176715">
        <w:rPr>
          <w:i/>
          <w:iCs/>
        </w:rPr>
        <w:t>and</w:t>
      </w:r>
      <w:r w:rsidRPr="00176715">
        <w:t> a professional worker, </w:t>
      </w:r>
      <w:r w:rsidRPr="00176715">
        <w:rPr>
          <w:i/>
          <w:iCs/>
        </w:rPr>
        <w:t>P</w:t>
      </w:r>
      <w:r w:rsidRPr="00176715">
        <w:t> (F ∩ P), is .084. Once a joint probability table is constructed for a problem, usually the easiest way to solve for the joint probability is to find the appropriate cell in the table and select the answer. However, sometimes because of what is given in a problem, using the formula is easier than constructing the table.</w:t>
      </w:r>
    </w:p>
    <w:p w14:paraId="6B27A2E4" w14:textId="77777777" w:rsidR="00176715" w:rsidRPr="00176715" w:rsidRDefault="00176715" w:rsidP="00176715">
      <w:r w:rsidRPr="00176715">
        <w:rPr>
          <w:b/>
          <w:bCs/>
        </w:rPr>
        <w:t>TABLE 4.5</w:t>
      </w:r>
      <w:r w:rsidRPr="00176715">
        <w:t> Joint Probability Table of Company Human Resource Data</w:t>
      </w:r>
    </w:p>
    <w:p w14:paraId="6AA0E722" w14:textId="5C1ED352" w:rsidR="00176715" w:rsidRPr="00176715" w:rsidRDefault="00176715" w:rsidP="00176715">
      <w:r w:rsidRPr="00176715">
        <w:lastRenderedPageBreak/>
        <w:drawing>
          <wp:inline distT="0" distB="0" distL="0" distR="0" wp14:anchorId="59C504C8" wp14:editId="4EC7A557">
            <wp:extent cx="2771775" cy="1866900"/>
            <wp:effectExtent l="0" t="0" r="9525" b="0"/>
            <wp:docPr id="1277210475" name="Picture 6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71775" cy="1866900"/>
                    </a:xfrm>
                    <a:prstGeom prst="rect">
                      <a:avLst/>
                    </a:prstGeom>
                    <a:noFill/>
                    <a:ln>
                      <a:noFill/>
                    </a:ln>
                  </pic:spPr>
                </pic:pic>
              </a:graphicData>
            </a:graphic>
          </wp:inline>
        </w:drawing>
      </w:r>
    </w:p>
    <w:p w14:paraId="39CFE92E" w14:textId="77777777" w:rsidR="00176715" w:rsidRPr="00176715" w:rsidRDefault="00176715" w:rsidP="00176715">
      <w:r w:rsidRPr="00176715">
        <w:rPr>
          <w:b/>
          <w:bCs/>
        </w:rPr>
        <w:t>DEMONSTRATION PROBLEM 4.5</w:t>
      </w:r>
    </w:p>
    <w:p w14:paraId="78315DC7" w14:textId="77777777" w:rsidR="00176715" w:rsidRPr="00176715" w:rsidRDefault="00176715" w:rsidP="00176715">
      <w:r w:rsidRPr="00176715">
        <w:t>A company has 140 employees, of which 30 are supervisors. Eighty of the employees are married, and 20% of the married employees are supervisors. If a company employee is randomly selected, what is the probability that the employee is married and is a supervisor?</w:t>
      </w:r>
    </w:p>
    <w:p w14:paraId="18E793DB" w14:textId="77777777" w:rsidR="00176715" w:rsidRPr="00176715" w:rsidRDefault="00176715" w:rsidP="00176715">
      <w:pPr>
        <w:rPr>
          <w:b/>
          <w:bCs/>
        </w:rPr>
      </w:pPr>
      <w:r w:rsidRPr="00176715">
        <w:rPr>
          <w:b/>
          <w:bCs/>
        </w:rPr>
        <w:t>Solution</w:t>
      </w:r>
    </w:p>
    <w:p w14:paraId="071FF614" w14:textId="77777777" w:rsidR="00176715" w:rsidRPr="00176715" w:rsidRDefault="00176715" w:rsidP="00176715">
      <w:r w:rsidRPr="00176715">
        <w:t>Let M denote married and S denote supervisor. The question is:</w:t>
      </w:r>
    </w:p>
    <w:p w14:paraId="7030159C" w14:textId="77777777" w:rsidR="00176715" w:rsidRPr="00176715" w:rsidRDefault="00176715" w:rsidP="00176715">
      <w:r w:rsidRPr="00176715">
        <w:rPr>
          <w:i/>
          <w:iCs/>
        </w:rPr>
        <w:t>P</w:t>
      </w:r>
      <w:r w:rsidRPr="00176715">
        <w:t> (M ∩ S) = ?</w:t>
      </w:r>
    </w:p>
    <w:p w14:paraId="7FB9F249" w14:textId="77777777" w:rsidR="00176715" w:rsidRPr="00176715" w:rsidRDefault="00176715" w:rsidP="00176715">
      <w:r w:rsidRPr="00176715">
        <w:t>First, calculate the marginal probability.</w:t>
      </w:r>
    </w:p>
    <w:p w14:paraId="1B90DB06" w14:textId="17BF935A" w:rsidR="00176715" w:rsidRPr="00176715" w:rsidRDefault="00176715" w:rsidP="00176715">
      <w:r w:rsidRPr="00176715">
        <w:drawing>
          <wp:inline distT="0" distB="0" distL="0" distR="0" wp14:anchorId="76555F85" wp14:editId="470EA43D">
            <wp:extent cx="1257300" cy="276225"/>
            <wp:effectExtent l="0" t="0" r="0" b="9525"/>
            <wp:docPr id="814475583" name="Picture 6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57300" cy="276225"/>
                    </a:xfrm>
                    <a:prstGeom prst="rect">
                      <a:avLst/>
                    </a:prstGeom>
                    <a:noFill/>
                    <a:ln>
                      <a:noFill/>
                    </a:ln>
                  </pic:spPr>
                </pic:pic>
              </a:graphicData>
            </a:graphic>
          </wp:inline>
        </w:drawing>
      </w:r>
    </w:p>
    <w:p w14:paraId="1F2F3C70" w14:textId="77777777" w:rsidR="00176715" w:rsidRPr="00176715" w:rsidRDefault="00176715" w:rsidP="00176715">
      <w:r w:rsidRPr="00176715">
        <w:t>Then, note that 20% of the married employees are supervisors, which is the conditional probability, </w:t>
      </w:r>
      <w:r w:rsidRPr="00176715">
        <w:rPr>
          <w:i/>
          <w:iCs/>
        </w:rPr>
        <w:t>P</w:t>
      </w:r>
      <w:r w:rsidRPr="00176715">
        <w:t>(S|M) = .20. Finally, applying the general law of multiplication gives</w:t>
      </w:r>
    </w:p>
    <w:p w14:paraId="722E648F" w14:textId="77777777" w:rsidR="00176715" w:rsidRPr="00176715" w:rsidRDefault="00176715" w:rsidP="00176715">
      <w:r w:rsidRPr="00176715">
        <w:rPr>
          <w:i/>
          <w:iCs/>
        </w:rPr>
        <w:t>P</w:t>
      </w:r>
      <w:r w:rsidRPr="00176715">
        <w:t> (M ∩ S) = </w:t>
      </w:r>
      <w:r w:rsidRPr="00176715">
        <w:rPr>
          <w:i/>
          <w:iCs/>
        </w:rPr>
        <w:t>P</w:t>
      </w:r>
      <w:r w:rsidRPr="00176715">
        <w:t> (M).</w:t>
      </w:r>
      <w:r w:rsidRPr="00176715">
        <w:rPr>
          <w:i/>
          <w:iCs/>
        </w:rPr>
        <w:t>P</w:t>
      </w:r>
      <w:r w:rsidRPr="00176715">
        <w:t> (S|M) = (.5714)(.20) = .1143</w:t>
      </w:r>
    </w:p>
    <w:p w14:paraId="78D4B3E9" w14:textId="77777777" w:rsidR="00176715" w:rsidRPr="00176715" w:rsidRDefault="00176715" w:rsidP="00176715">
      <w:r w:rsidRPr="00176715">
        <w:t>Hence, 11.43% of the 140 employees are married and are supervisors.</w:t>
      </w:r>
    </w:p>
    <w:p w14:paraId="1306FC7D" w14:textId="77777777" w:rsidR="00176715" w:rsidRPr="00176715" w:rsidRDefault="00176715" w:rsidP="00176715">
      <w:r w:rsidRPr="00176715">
        <w:rPr>
          <w:b/>
          <w:bCs/>
        </w:rPr>
        <w:t>DEMONSTRATION PROBLEM 4.6</w:t>
      </w:r>
    </w:p>
    <w:p w14:paraId="0E111138" w14:textId="77777777" w:rsidR="00176715" w:rsidRPr="00176715" w:rsidRDefault="00176715" w:rsidP="00176715">
      <w:r w:rsidRPr="00176715">
        <w:t>From the data obtained from the interviews of 200 executives in Demonstration Problem 4.2, find:</w:t>
      </w:r>
    </w:p>
    <w:p w14:paraId="3FCE4199" w14:textId="77777777" w:rsidR="00176715" w:rsidRPr="00176715" w:rsidRDefault="00176715" w:rsidP="00176715">
      <w:pPr>
        <w:numPr>
          <w:ilvl w:val="0"/>
          <w:numId w:val="352"/>
        </w:numPr>
      </w:pPr>
      <w:r w:rsidRPr="00176715">
        <w:rPr>
          <w:i/>
          <w:iCs/>
        </w:rPr>
        <w:t>P</w:t>
      </w:r>
      <w:r w:rsidRPr="00176715">
        <w:t>(B ∩ E)</w:t>
      </w:r>
    </w:p>
    <w:p w14:paraId="66B76385" w14:textId="77777777" w:rsidR="00176715" w:rsidRPr="00176715" w:rsidRDefault="00176715" w:rsidP="00176715">
      <w:pPr>
        <w:numPr>
          <w:ilvl w:val="0"/>
          <w:numId w:val="353"/>
        </w:numPr>
      </w:pPr>
      <w:r w:rsidRPr="00176715">
        <w:rPr>
          <w:i/>
          <w:iCs/>
        </w:rPr>
        <w:t>P</w:t>
      </w:r>
      <w:r w:rsidRPr="00176715">
        <w:t>(G ∩ A)</w:t>
      </w:r>
    </w:p>
    <w:p w14:paraId="2471D676" w14:textId="77777777" w:rsidR="00176715" w:rsidRPr="00176715" w:rsidRDefault="00176715" w:rsidP="00176715">
      <w:pPr>
        <w:numPr>
          <w:ilvl w:val="0"/>
          <w:numId w:val="354"/>
        </w:numPr>
      </w:pPr>
      <w:r w:rsidRPr="00176715">
        <w:rPr>
          <w:i/>
          <w:iCs/>
        </w:rPr>
        <w:t>P</w:t>
      </w:r>
      <w:r w:rsidRPr="00176715">
        <w:t>(B ∩ C)</w:t>
      </w:r>
    </w:p>
    <w:p w14:paraId="3E3D2AFC" w14:textId="08D13791" w:rsidR="00176715" w:rsidRPr="00176715" w:rsidRDefault="00176715" w:rsidP="00176715">
      <w:r w:rsidRPr="00176715">
        <w:lastRenderedPageBreak/>
        <w:drawing>
          <wp:inline distT="0" distB="0" distL="0" distR="0" wp14:anchorId="443E5C9D" wp14:editId="1DB37661">
            <wp:extent cx="4819650" cy="1885950"/>
            <wp:effectExtent l="0" t="0" r="0" b="0"/>
            <wp:docPr id="1185283971" name="Picture 6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ima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19650" cy="1885950"/>
                    </a:xfrm>
                    <a:prstGeom prst="rect">
                      <a:avLst/>
                    </a:prstGeom>
                    <a:noFill/>
                    <a:ln>
                      <a:noFill/>
                    </a:ln>
                  </pic:spPr>
                </pic:pic>
              </a:graphicData>
            </a:graphic>
          </wp:inline>
        </w:drawing>
      </w:r>
    </w:p>
    <w:p w14:paraId="4BA6CF47" w14:textId="77777777" w:rsidR="00176715" w:rsidRPr="00176715" w:rsidRDefault="00176715" w:rsidP="00176715">
      <w:pPr>
        <w:rPr>
          <w:b/>
          <w:bCs/>
        </w:rPr>
      </w:pPr>
      <w:r w:rsidRPr="00176715">
        <w:rPr>
          <w:b/>
          <w:bCs/>
        </w:rPr>
        <w:t>Solution</w:t>
      </w:r>
    </w:p>
    <w:p w14:paraId="596AA671" w14:textId="77777777" w:rsidR="00176715" w:rsidRPr="00176715" w:rsidRDefault="00176715" w:rsidP="00176715">
      <w:pPr>
        <w:numPr>
          <w:ilvl w:val="0"/>
          <w:numId w:val="355"/>
        </w:numPr>
      </w:pPr>
      <w:r w:rsidRPr="00176715">
        <w:t>From the cell of the joint probability table, </w:t>
      </w:r>
      <w:r w:rsidRPr="00176715">
        <w:rPr>
          <w:i/>
          <w:iCs/>
        </w:rPr>
        <w:t>P</w:t>
      </w:r>
      <w:r w:rsidRPr="00176715">
        <w:t>(B∩E)=.03. To solve by the </w:t>
      </w:r>
      <w:r w:rsidRPr="00176715">
        <w:rPr>
          <w:i/>
          <w:iCs/>
        </w:rPr>
        <w:t>P</w:t>
      </w:r>
      <w:r w:rsidRPr="00176715">
        <w:t> (</w:t>
      </w:r>
      <w:r w:rsidRPr="00176715">
        <w:rPr>
          <w:i/>
          <w:iCs/>
        </w:rPr>
        <w:t>B</w:t>
      </w:r>
      <w:r w:rsidRPr="00176715">
        <w:t> ∩ </w:t>
      </w:r>
      <w:r w:rsidRPr="00176715">
        <w:rPr>
          <w:i/>
          <w:iCs/>
        </w:rPr>
        <w:t>E</w:t>
      </w:r>
      <w:r w:rsidRPr="00176715">
        <w:t>) = </w:t>
      </w:r>
      <w:r w:rsidRPr="00176715">
        <w:rPr>
          <w:i/>
          <w:iCs/>
        </w:rPr>
        <w:t>P</w:t>
      </w:r>
      <w:r w:rsidRPr="00176715">
        <w:t>(B)·(</w:t>
      </w:r>
      <w:r w:rsidRPr="00176715">
        <w:rPr>
          <w:i/>
          <w:iCs/>
        </w:rPr>
        <w:t>E</w:t>
      </w:r>
      <w:r w:rsidRPr="00176715">
        <w:t>|</w:t>
      </w:r>
      <w:r w:rsidRPr="00176715">
        <w:rPr>
          <w:i/>
          <w:iCs/>
        </w:rPr>
        <w:t>B</w:t>
      </w:r>
      <w:r w:rsidRPr="00176715">
        <w:t>), first find </w:t>
      </w:r>
      <w:r w:rsidRPr="00176715">
        <w:rPr>
          <w:i/>
          <w:iCs/>
        </w:rPr>
        <w:t>P</w:t>
      </w:r>
      <w:r w:rsidRPr="00176715">
        <w:t>(B):</w:t>
      </w:r>
    </w:p>
    <w:p w14:paraId="6B801A1C" w14:textId="77777777" w:rsidR="00176715" w:rsidRPr="00176715" w:rsidRDefault="00176715" w:rsidP="00176715">
      <w:r w:rsidRPr="00176715">
        <w:rPr>
          <w:i/>
          <w:iCs/>
        </w:rPr>
        <w:t>P</w:t>
      </w:r>
      <w:r w:rsidRPr="00176715">
        <w:t>(B) = .35</w:t>
      </w:r>
    </w:p>
    <w:p w14:paraId="2C7694F1" w14:textId="77777777" w:rsidR="00176715" w:rsidRPr="00176715" w:rsidRDefault="00176715" w:rsidP="00176715">
      <w:r w:rsidRPr="00176715">
        <w:t>The probability of E occurring given that B has occurred, </w:t>
      </w:r>
      <w:r w:rsidRPr="00176715">
        <w:rPr>
          <w:i/>
          <w:iCs/>
        </w:rPr>
        <w:t>P</w:t>
      </w:r>
      <w:r w:rsidRPr="00176715">
        <w:t>(E|B), can be determined from the joint probability table as </w:t>
      </w:r>
      <w:r w:rsidRPr="00176715">
        <w:rPr>
          <w:i/>
          <w:iCs/>
        </w:rPr>
        <w:t>P</w:t>
      </w:r>
      <w:r w:rsidRPr="00176715">
        <w:t>(E|B) = .03/.35. Therefore,</w:t>
      </w:r>
    </w:p>
    <w:p w14:paraId="5C3CA343" w14:textId="56FDE59E" w:rsidR="00176715" w:rsidRPr="00176715" w:rsidRDefault="00176715" w:rsidP="00176715">
      <w:r w:rsidRPr="00176715">
        <w:drawing>
          <wp:inline distT="0" distB="0" distL="0" distR="0" wp14:anchorId="2773D112" wp14:editId="675F8854">
            <wp:extent cx="2724150" cy="314325"/>
            <wp:effectExtent l="0" t="0" r="0" b="9525"/>
            <wp:docPr id="1264963414" name="Picture 6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24150" cy="314325"/>
                    </a:xfrm>
                    <a:prstGeom prst="rect">
                      <a:avLst/>
                    </a:prstGeom>
                    <a:noFill/>
                    <a:ln>
                      <a:noFill/>
                    </a:ln>
                  </pic:spPr>
                </pic:pic>
              </a:graphicData>
            </a:graphic>
          </wp:inline>
        </w:drawing>
      </w:r>
    </w:p>
    <w:p w14:paraId="1D5026A5" w14:textId="77777777" w:rsidR="00176715" w:rsidRPr="00176715" w:rsidRDefault="00176715" w:rsidP="00176715">
      <w:r w:rsidRPr="00176715">
        <w:t>Although the formula works, finding the joint probability in the cell of the joint probability table is faster than using the formula.</w:t>
      </w:r>
    </w:p>
    <w:p w14:paraId="26E75199" w14:textId="77777777" w:rsidR="00176715" w:rsidRPr="00176715" w:rsidRDefault="00176715" w:rsidP="00176715">
      <w:r w:rsidRPr="00176715">
        <w:t>An alternative formula is </w:t>
      </w:r>
      <w:r w:rsidRPr="00176715">
        <w:rPr>
          <w:i/>
          <w:iCs/>
        </w:rPr>
        <w:t>P</w:t>
      </w:r>
      <w:r w:rsidRPr="00176715">
        <w:t>(B ∩E) = </w:t>
      </w:r>
      <w:r w:rsidRPr="00176715">
        <w:rPr>
          <w:i/>
          <w:iCs/>
        </w:rPr>
        <w:t>P</w:t>
      </w:r>
      <w:r w:rsidRPr="00176715">
        <w:t>(E). </w:t>
      </w:r>
      <w:r w:rsidRPr="00176715">
        <w:rPr>
          <w:i/>
          <w:iCs/>
        </w:rPr>
        <w:t>P</w:t>
      </w:r>
      <w:r w:rsidRPr="00176715">
        <w:t>(B|E), but </w:t>
      </w:r>
      <w:r w:rsidRPr="00176715">
        <w:rPr>
          <w:i/>
          <w:iCs/>
        </w:rPr>
        <w:t>P</w:t>
      </w:r>
      <w:r w:rsidRPr="00176715">
        <w:t>(E) = .17. Then </w:t>
      </w:r>
      <w:r w:rsidRPr="00176715">
        <w:rPr>
          <w:i/>
          <w:iCs/>
        </w:rPr>
        <w:t>P</w:t>
      </w:r>
      <w:r w:rsidRPr="00176715">
        <w:t>(B|E) means the probability of B if E is given. There are .17 Es in the probability matrix and .03 Bs in these Es. Hence,</w:t>
      </w:r>
    </w:p>
    <w:p w14:paraId="13322344" w14:textId="61FC5138" w:rsidR="00176715" w:rsidRPr="00176715" w:rsidRDefault="00176715" w:rsidP="00176715">
      <w:r w:rsidRPr="00176715">
        <w:drawing>
          <wp:inline distT="0" distB="0" distL="0" distR="0" wp14:anchorId="212877CF" wp14:editId="508D90E4">
            <wp:extent cx="3762375" cy="314325"/>
            <wp:effectExtent l="0" t="0" r="9525" b="9525"/>
            <wp:docPr id="32787232" name="Picture 6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imag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62375" cy="314325"/>
                    </a:xfrm>
                    <a:prstGeom prst="rect">
                      <a:avLst/>
                    </a:prstGeom>
                    <a:noFill/>
                    <a:ln>
                      <a:noFill/>
                    </a:ln>
                  </pic:spPr>
                </pic:pic>
              </a:graphicData>
            </a:graphic>
          </wp:inline>
        </w:drawing>
      </w:r>
    </w:p>
    <w:p w14:paraId="057FA287" w14:textId="77777777" w:rsidR="00176715" w:rsidRPr="00176715" w:rsidRDefault="00176715" w:rsidP="00176715">
      <w:pPr>
        <w:numPr>
          <w:ilvl w:val="0"/>
          <w:numId w:val="356"/>
        </w:numPr>
      </w:pPr>
      <w:r w:rsidRPr="00176715">
        <w:t>To obtain </w:t>
      </w:r>
      <w:r w:rsidRPr="00176715">
        <w:rPr>
          <w:i/>
          <w:iCs/>
        </w:rPr>
        <w:t>P</w:t>
      </w:r>
      <w:r w:rsidRPr="00176715">
        <w:t>(G ∩ A), find the intersecting cell of G and A in the probability matrix, .07, or use one of the following formulas:</w:t>
      </w:r>
    </w:p>
    <w:p w14:paraId="0C8AB8B6" w14:textId="4DC01143" w:rsidR="00176715" w:rsidRPr="00176715" w:rsidRDefault="00176715" w:rsidP="00176715">
      <w:r w:rsidRPr="00176715">
        <w:drawing>
          <wp:inline distT="0" distB="0" distL="0" distR="0" wp14:anchorId="2888F2A1" wp14:editId="05A60951">
            <wp:extent cx="2705100" cy="314325"/>
            <wp:effectExtent l="0" t="0" r="0" b="9525"/>
            <wp:docPr id="1979999922" name="Picture 6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05100" cy="314325"/>
                    </a:xfrm>
                    <a:prstGeom prst="rect">
                      <a:avLst/>
                    </a:prstGeom>
                    <a:noFill/>
                    <a:ln>
                      <a:noFill/>
                    </a:ln>
                  </pic:spPr>
                </pic:pic>
              </a:graphicData>
            </a:graphic>
          </wp:inline>
        </w:drawing>
      </w:r>
    </w:p>
    <w:p w14:paraId="40DCE347" w14:textId="77777777" w:rsidR="00176715" w:rsidRPr="00176715" w:rsidRDefault="00176715" w:rsidP="00176715">
      <w:r w:rsidRPr="00176715">
        <w:t>or</w:t>
      </w:r>
    </w:p>
    <w:p w14:paraId="7507E75E" w14:textId="16561173" w:rsidR="00176715" w:rsidRPr="00176715" w:rsidRDefault="00176715" w:rsidP="00176715">
      <w:r w:rsidRPr="00176715">
        <w:drawing>
          <wp:inline distT="0" distB="0" distL="0" distR="0" wp14:anchorId="28D0C755" wp14:editId="5943BA7C">
            <wp:extent cx="2705100" cy="314325"/>
            <wp:effectExtent l="0" t="0" r="0" b="9525"/>
            <wp:docPr id="1660652722" name="Picture 6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imag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05100" cy="314325"/>
                    </a:xfrm>
                    <a:prstGeom prst="rect">
                      <a:avLst/>
                    </a:prstGeom>
                    <a:noFill/>
                    <a:ln>
                      <a:noFill/>
                    </a:ln>
                  </pic:spPr>
                </pic:pic>
              </a:graphicData>
            </a:graphic>
          </wp:inline>
        </w:drawing>
      </w:r>
    </w:p>
    <w:p w14:paraId="4B43F36A" w14:textId="77777777" w:rsidR="00176715" w:rsidRPr="00176715" w:rsidRDefault="00176715" w:rsidP="00176715">
      <w:pPr>
        <w:numPr>
          <w:ilvl w:val="0"/>
          <w:numId w:val="357"/>
        </w:numPr>
      </w:pPr>
      <w:r w:rsidRPr="00176715">
        <w:t>The probability </w:t>
      </w:r>
      <w:r w:rsidRPr="00176715">
        <w:rPr>
          <w:i/>
          <w:iCs/>
        </w:rPr>
        <w:t>P</w:t>
      </w:r>
      <w:r w:rsidRPr="00176715">
        <w:t xml:space="preserve">(B ∩ C) means that one respondent would have to work both in the manufacturing industry and the communications industry. The survey used to gather data </w:t>
      </w:r>
      <w:r w:rsidRPr="00176715">
        <w:lastRenderedPageBreak/>
        <w:t>from the 200 executives, however, requested that each respondent specify only one industry type for his or her company. The joint probability table shows no intersection for these two events. Thus B and C are mutually exclusive. None of the respondents is in both manufacturing and communications. Hence,</w:t>
      </w:r>
    </w:p>
    <w:p w14:paraId="08DE0380" w14:textId="77777777" w:rsidR="00176715" w:rsidRPr="00176715" w:rsidRDefault="00176715" w:rsidP="00176715">
      <w:r w:rsidRPr="00176715">
        <w:rPr>
          <w:i/>
          <w:iCs/>
        </w:rPr>
        <w:t>P</w:t>
      </w:r>
      <w:r w:rsidRPr="00176715">
        <w:t>(B ∩ C) = .0</w:t>
      </w:r>
    </w:p>
    <w:p w14:paraId="4838FEBF" w14:textId="77777777" w:rsidR="00176715" w:rsidRPr="00176715" w:rsidRDefault="00176715" w:rsidP="00176715">
      <w:pPr>
        <w:rPr>
          <w:b/>
          <w:bCs/>
        </w:rPr>
      </w:pPr>
      <w:r w:rsidRPr="00176715">
        <w:rPr>
          <w:b/>
          <w:bCs/>
        </w:rPr>
        <w:t>Special Law of Multiplication</w:t>
      </w:r>
    </w:p>
    <w:p w14:paraId="4D91B689" w14:textId="77777777" w:rsidR="00176715" w:rsidRPr="00176715" w:rsidRDefault="00176715" w:rsidP="00176715">
      <w:r w:rsidRPr="00176715">
        <w:t>If events </w:t>
      </w:r>
      <w:r w:rsidRPr="00176715">
        <w:rPr>
          <w:i/>
          <w:iCs/>
        </w:rPr>
        <w:t>X</w:t>
      </w:r>
      <w:r w:rsidRPr="00176715">
        <w:t> and </w:t>
      </w:r>
      <w:r w:rsidRPr="00176715">
        <w:rPr>
          <w:i/>
          <w:iCs/>
        </w:rPr>
        <w:t>Y</w:t>
      </w:r>
      <w:r w:rsidRPr="00176715">
        <w:t> are independent, a special law of multiplication can be used to find the intersection of </w:t>
      </w:r>
      <w:r w:rsidRPr="00176715">
        <w:rPr>
          <w:i/>
          <w:iCs/>
        </w:rPr>
        <w:t>X</w:t>
      </w:r>
      <w:r w:rsidRPr="00176715">
        <w:t> and </w:t>
      </w:r>
      <w:r w:rsidRPr="00176715">
        <w:rPr>
          <w:i/>
          <w:iCs/>
        </w:rPr>
        <w:t>Y</w:t>
      </w:r>
      <w:r w:rsidRPr="00176715">
        <w:t>. This special law utilizes the fact that when two events </w:t>
      </w:r>
      <w:r w:rsidRPr="00176715">
        <w:rPr>
          <w:i/>
          <w:iCs/>
        </w:rPr>
        <w:t>X</w:t>
      </w:r>
      <w:r w:rsidRPr="00176715">
        <w:t>, </w:t>
      </w:r>
      <w:r w:rsidRPr="00176715">
        <w:rPr>
          <w:i/>
          <w:iCs/>
        </w:rPr>
        <w:t>Y</w:t>
      </w:r>
      <w:r w:rsidRPr="00176715">
        <w:t> are independent, </w:t>
      </w:r>
      <w:r w:rsidRPr="00176715">
        <w:rPr>
          <w:i/>
          <w:iCs/>
        </w:rPr>
        <w:t>P</w:t>
      </w:r>
      <w:r w:rsidRPr="00176715">
        <w:t>(</w:t>
      </w:r>
      <w:r w:rsidRPr="00176715">
        <w:rPr>
          <w:i/>
          <w:iCs/>
        </w:rPr>
        <w:t>X|Y</w:t>
      </w:r>
      <w:r w:rsidRPr="00176715">
        <w:t>) = </w:t>
      </w:r>
      <w:r w:rsidRPr="00176715">
        <w:rPr>
          <w:i/>
          <w:iCs/>
        </w:rPr>
        <w:t>P</w:t>
      </w:r>
      <w:r w:rsidRPr="00176715">
        <w:t> (</w:t>
      </w:r>
      <w:r w:rsidRPr="00176715">
        <w:rPr>
          <w:i/>
          <w:iCs/>
        </w:rPr>
        <w:t>X</w:t>
      </w:r>
      <w:r w:rsidRPr="00176715">
        <w:t>) and </w:t>
      </w:r>
      <w:r w:rsidRPr="00176715">
        <w:rPr>
          <w:i/>
          <w:iCs/>
        </w:rPr>
        <w:t>P</w:t>
      </w:r>
      <w:r w:rsidRPr="00176715">
        <w:t> (</w:t>
      </w:r>
      <w:r w:rsidRPr="00176715">
        <w:rPr>
          <w:i/>
          <w:iCs/>
        </w:rPr>
        <w:t>Y|X</w:t>
      </w:r>
      <w:r w:rsidRPr="00176715">
        <w:t>) = </w:t>
      </w:r>
      <w:r w:rsidRPr="00176715">
        <w:rPr>
          <w:i/>
          <w:iCs/>
        </w:rPr>
        <w:t>P</w:t>
      </w:r>
      <w:r w:rsidRPr="00176715">
        <w:t> (</w:t>
      </w:r>
      <w:r w:rsidRPr="00176715">
        <w:rPr>
          <w:i/>
          <w:iCs/>
        </w:rPr>
        <w:t>Y</w:t>
      </w:r>
      <w:r w:rsidRPr="00176715">
        <w:t>). Thus, the general law of multiplication, </w:t>
      </w:r>
      <w:r w:rsidRPr="00176715">
        <w:rPr>
          <w:i/>
          <w:iCs/>
        </w:rPr>
        <w:t>P</w:t>
      </w:r>
      <w:r w:rsidRPr="00176715">
        <w:t> (</w:t>
      </w:r>
      <w:r w:rsidRPr="00176715">
        <w:rPr>
          <w:i/>
          <w:iCs/>
        </w:rPr>
        <w:t>X|Y</w:t>
      </w:r>
      <w:r w:rsidRPr="00176715">
        <w:t>) ∩ = </w:t>
      </w:r>
      <w:r w:rsidRPr="00176715">
        <w:rPr>
          <w:i/>
          <w:iCs/>
        </w:rPr>
        <w:t>P</w:t>
      </w:r>
      <w:r w:rsidRPr="00176715">
        <w:t> (</w:t>
      </w:r>
      <w:r w:rsidRPr="00176715">
        <w:rPr>
          <w:i/>
          <w:iCs/>
        </w:rPr>
        <w:t>X</w:t>
      </w:r>
      <w:r w:rsidRPr="00176715">
        <w:t>) · </w:t>
      </w:r>
      <w:r w:rsidRPr="00176715">
        <w:rPr>
          <w:i/>
          <w:iCs/>
        </w:rPr>
        <w:t>P</w:t>
      </w:r>
      <w:r w:rsidRPr="00176715">
        <w:t> (</w:t>
      </w:r>
      <w:r w:rsidRPr="00176715">
        <w:rPr>
          <w:i/>
          <w:iCs/>
        </w:rPr>
        <w:t>Y|X</w:t>
      </w:r>
      <w:r w:rsidRPr="00176715">
        <w:t>), becomes </w:t>
      </w:r>
      <w:r w:rsidRPr="00176715">
        <w:rPr>
          <w:i/>
          <w:iCs/>
        </w:rPr>
        <w:t>P</w:t>
      </w:r>
      <w:r w:rsidRPr="00176715">
        <w:t> (</w:t>
      </w:r>
      <w:r w:rsidRPr="00176715">
        <w:rPr>
          <w:i/>
          <w:iCs/>
        </w:rPr>
        <w:t>X ∩ Y</w:t>
      </w:r>
      <w:r w:rsidRPr="00176715">
        <w:t>) = </w:t>
      </w:r>
      <w:r w:rsidRPr="00176715">
        <w:rPr>
          <w:i/>
          <w:iCs/>
        </w:rPr>
        <w:t>P</w:t>
      </w:r>
      <w:r w:rsidRPr="00176715">
        <w:t> (</w:t>
      </w:r>
      <w:r w:rsidRPr="00176715">
        <w:rPr>
          <w:i/>
          <w:iCs/>
        </w:rPr>
        <w:t>X</w:t>
      </w:r>
      <w:r w:rsidRPr="00176715">
        <w:t>) · </w:t>
      </w:r>
      <w:r w:rsidRPr="00176715">
        <w:rPr>
          <w:i/>
          <w:iCs/>
        </w:rPr>
        <w:t>P</w:t>
      </w:r>
      <w:r w:rsidRPr="00176715">
        <w:t> (</w:t>
      </w:r>
      <w:r w:rsidRPr="00176715">
        <w:rPr>
          <w:i/>
          <w:iCs/>
        </w:rPr>
        <w:t>Y</w:t>
      </w:r>
      <w:r w:rsidRPr="00176715">
        <w:t>) when </w:t>
      </w:r>
      <w:r w:rsidRPr="00176715">
        <w:rPr>
          <w:i/>
          <w:iCs/>
        </w:rPr>
        <w:t>X</w:t>
      </w:r>
      <w:r w:rsidRPr="00176715">
        <w:t> and </w:t>
      </w:r>
      <w:r w:rsidRPr="00176715">
        <w:rPr>
          <w:i/>
          <w:iCs/>
        </w:rPr>
        <w:t>Y</w:t>
      </w:r>
      <w:r w:rsidRPr="00176715">
        <w:t> are independent.</w:t>
      </w:r>
    </w:p>
    <w:p w14:paraId="6A1474BE" w14:textId="4716DBDB" w:rsidR="00176715" w:rsidRPr="00176715" w:rsidRDefault="00176715" w:rsidP="00176715">
      <w:r w:rsidRPr="00176715">
        <w:drawing>
          <wp:inline distT="0" distB="0" distL="0" distR="0" wp14:anchorId="6C7BCE3C" wp14:editId="30B5BCC0">
            <wp:extent cx="5943600" cy="379095"/>
            <wp:effectExtent l="0" t="0" r="0" b="1905"/>
            <wp:docPr id="738724401" name="Picture 6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79095"/>
                    </a:xfrm>
                    <a:prstGeom prst="rect">
                      <a:avLst/>
                    </a:prstGeom>
                    <a:noFill/>
                    <a:ln>
                      <a:noFill/>
                    </a:ln>
                  </pic:spPr>
                </pic:pic>
              </a:graphicData>
            </a:graphic>
          </wp:inline>
        </w:drawing>
      </w:r>
    </w:p>
    <w:p w14:paraId="2DCF8819" w14:textId="77777777" w:rsidR="00176715" w:rsidRPr="00176715" w:rsidRDefault="00176715" w:rsidP="00176715">
      <w:r w:rsidRPr="00176715">
        <w:t>A study released by Bruskin-Goldring Research for SEIKO found that 28% of American adults believe that the automated teller has had a most significant impact on everyday life. Another study by David Michaelson &amp; Associates for Dale Carnegie &amp; Associates examined employee views on team spirit in the workplace and discovered that 72% of all employees believe that working as a part of a team lowers stress. Are people's views on automated tellers independent of their views on team spirit in the workplace? If they are independent, then the probability of a person being randomly selected who believes that the automated teller has had a most significant impact on everyday life </w:t>
      </w:r>
      <w:r w:rsidRPr="00176715">
        <w:rPr>
          <w:i/>
          <w:iCs/>
        </w:rPr>
        <w:t>and</w:t>
      </w:r>
      <w:r w:rsidRPr="00176715">
        <w:t> that working as part of a team lowers stress is found as follows. Let A denote automated teller and S denote teamwork lowers stress.</w:t>
      </w:r>
    </w:p>
    <w:p w14:paraId="0DA4F037" w14:textId="798505A0" w:rsidR="00176715" w:rsidRPr="00176715" w:rsidRDefault="00176715" w:rsidP="00176715">
      <w:r w:rsidRPr="00176715">
        <w:drawing>
          <wp:inline distT="0" distB="0" distL="0" distR="0" wp14:anchorId="64A3C323" wp14:editId="702C960B">
            <wp:extent cx="2695575" cy="561975"/>
            <wp:effectExtent l="0" t="0" r="9525" b="9525"/>
            <wp:docPr id="1595721078" name="Picture 6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95575" cy="561975"/>
                    </a:xfrm>
                    <a:prstGeom prst="rect">
                      <a:avLst/>
                    </a:prstGeom>
                    <a:noFill/>
                    <a:ln>
                      <a:noFill/>
                    </a:ln>
                  </pic:spPr>
                </pic:pic>
              </a:graphicData>
            </a:graphic>
          </wp:inline>
        </w:drawing>
      </w:r>
    </w:p>
    <w:p w14:paraId="0BA02C40" w14:textId="77777777" w:rsidR="00176715" w:rsidRPr="00176715" w:rsidRDefault="00176715" w:rsidP="00176715">
      <w:r w:rsidRPr="00176715">
        <w:t>Therefore, 20.16% of the population believes that the automated teller has had a most significant impact on everyday life </w:t>
      </w:r>
      <w:r w:rsidRPr="00176715">
        <w:rPr>
          <w:i/>
          <w:iCs/>
        </w:rPr>
        <w:t>and</w:t>
      </w:r>
      <w:r w:rsidRPr="00176715">
        <w:t> that working as part of a team lowers stress.</w:t>
      </w:r>
    </w:p>
    <w:p w14:paraId="1ACE448E" w14:textId="77777777" w:rsidR="00176715" w:rsidRPr="00176715" w:rsidRDefault="00176715" w:rsidP="00176715">
      <w:r w:rsidRPr="00176715">
        <w:rPr>
          <w:b/>
          <w:bCs/>
        </w:rPr>
        <w:t>DEMONSTRATION PROBLEM 4.7</w:t>
      </w:r>
    </w:p>
    <w:p w14:paraId="7628C2FD" w14:textId="77777777" w:rsidR="00176715" w:rsidRPr="00176715" w:rsidRDefault="00176715" w:rsidP="00176715">
      <w:r w:rsidRPr="00176715">
        <w:t>A manufacturing firm produces pads of bound paper. Three percent of all paper pads produced are improperly bound. An inspector randomly samples two pads of paper, one at a time. Because a large number of pads are being produced during the inspection, the sampling being done, in essence, is with replacement. What is the probability that the two pads selected are both improperly bound?</w:t>
      </w:r>
    </w:p>
    <w:p w14:paraId="14CD6816" w14:textId="77777777" w:rsidR="00176715" w:rsidRPr="00176715" w:rsidRDefault="00176715" w:rsidP="00176715">
      <w:pPr>
        <w:rPr>
          <w:b/>
          <w:bCs/>
        </w:rPr>
      </w:pPr>
      <w:r w:rsidRPr="00176715">
        <w:rPr>
          <w:b/>
          <w:bCs/>
        </w:rPr>
        <w:lastRenderedPageBreak/>
        <w:t>Solution</w:t>
      </w:r>
    </w:p>
    <w:p w14:paraId="271ED75B" w14:textId="77777777" w:rsidR="00176715" w:rsidRPr="00176715" w:rsidRDefault="00176715" w:rsidP="00176715">
      <w:r w:rsidRPr="00176715">
        <w:t>Let I denote improperly bound. The problem is to determine</w:t>
      </w:r>
    </w:p>
    <w:p w14:paraId="65387CD9" w14:textId="6212DF2B" w:rsidR="00176715" w:rsidRPr="00176715" w:rsidRDefault="00176715" w:rsidP="00176715">
      <w:r w:rsidRPr="00176715">
        <w:drawing>
          <wp:inline distT="0" distB="0" distL="0" distR="0" wp14:anchorId="798212EB" wp14:editId="0A57B6F7">
            <wp:extent cx="762000" cy="114300"/>
            <wp:effectExtent l="0" t="0" r="0" b="0"/>
            <wp:docPr id="2044956277" name="Picture 6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imag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2000" cy="114300"/>
                    </a:xfrm>
                    <a:prstGeom prst="rect">
                      <a:avLst/>
                    </a:prstGeom>
                    <a:noFill/>
                    <a:ln>
                      <a:noFill/>
                    </a:ln>
                  </pic:spPr>
                </pic:pic>
              </a:graphicData>
            </a:graphic>
          </wp:inline>
        </w:drawing>
      </w:r>
    </w:p>
    <w:p w14:paraId="431A72EA" w14:textId="77777777" w:rsidR="00176715" w:rsidRPr="00176715" w:rsidRDefault="00176715" w:rsidP="00176715">
      <w:r w:rsidRPr="00176715">
        <w:t>The probability of I = .03, or 3% are improperly bound. Because the sampling is done with replacement, the two events are independent. Hence,</w:t>
      </w:r>
    </w:p>
    <w:p w14:paraId="68B74BEE" w14:textId="7EE44650" w:rsidR="00176715" w:rsidRPr="00176715" w:rsidRDefault="00176715" w:rsidP="00176715">
      <w:r w:rsidRPr="00176715">
        <w:drawing>
          <wp:inline distT="0" distB="0" distL="0" distR="0" wp14:anchorId="0E1CAF38" wp14:editId="6C366C43">
            <wp:extent cx="2552700" cy="123825"/>
            <wp:effectExtent l="0" t="0" r="0" b="9525"/>
            <wp:docPr id="338900138" name="Picture 6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52700" cy="123825"/>
                    </a:xfrm>
                    <a:prstGeom prst="rect">
                      <a:avLst/>
                    </a:prstGeom>
                    <a:noFill/>
                    <a:ln>
                      <a:noFill/>
                    </a:ln>
                  </pic:spPr>
                </pic:pic>
              </a:graphicData>
            </a:graphic>
          </wp:inline>
        </w:drawing>
      </w:r>
    </w:p>
    <w:p w14:paraId="5AE8C9E4" w14:textId="77777777" w:rsidR="00176715" w:rsidRPr="00176715" w:rsidRDefault="00176715" w:rsidP="00176715">
      <w:r w:rsidRPr="00176715">
        <w:rPr>
          <w:b/>
          <w:bCs/>
        </w:rPr>
        <w:t>TABLE 4.6</w:t>
      </w:r>
      <w:r w:rsidRPr="00176715">
        <w:t> Cross-Tabulation Table of Data from Independent Events</w:t>
      </w:r>
    </w:p>
    <w:p w14:paraId="2F962744" w14:textId="7B87C6AD" w:rsidR="00176715" w:rsidRPr="00176715" w:rsidRDefault="00176715" w:rsidP="00176715">
      <w:r w:rsidRPr="00176715">
        <w:drawing>
          <wp:inline distT="0" distB="0" distL="0" distR="0" wp14:anchorId="7D7AB5E8" wp14:editId="739A24EE">
            <wp:extent cx="1905000" cy="1323975"/>
            <wp:effectExtent l="0" t="0" r="0" b="9525"/>
            <wp:docPr id="1556027708" name="Picture 6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im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905000" cy="1323975"/>
                    </a:xfrm>
                    <a:prstGeom prst="rect">
                      <a:avLst/>
                    </a:prstGeom>
                    <a:noFill/>
                    <a:ln>
                      <a:noFill/>
                    </a:ln>
                  </pic:spPr>
                </pic:pic>
              </a:graphicData>
            </a:graphic>
          </wp:inline>
        </w:drawing>
      </w:r>
    </w:p>
    <w:p w14:paraId="2E6D23B6" w14:textId="77777777" w:rsidR="00176715" w:rsidRPr="00176715" w:rsidRDefault="00176715" w:rsidP="00176715">
      <w:r w:rsidRPr="00176715">
        <w:t>Most cross-tabulation tables contain variables that are not independent. If a crosstabulation table contains independent events, the special law of multiplication can be applied. If not, the special law cannot be used. In Section 4.7 we explore a technique for determining whether events are independent. </w:t>
      </w:r>
      <w:hyperlink r:id="rId356" w:anchor="tab4.6" w:history="1">
        <w:r w:rsidRPr="00176715">
          <w:rPr>
            <w:rStyle w:val="Hyperlink"/>
            <w:b/>
            <w:bCs/>
          </w:rPr>
          <w:t>Table 4.6</w:t>
        </w:r>
      </w:hyperlink>
      <w:r w:rsidRPr="00176715">
        <w:t> contains data from independent events.</w:t>
      </w:r>
    </w:p>
    <w:p w14:paraId="2BFFC5F3" w14:textId="77777777" w:rsidR="00176715" w:rsidRPr="00176715" w:rsidRDefault="00176715" w:rsidP="00176715">
      <w:r w:rsidRPr="00176715">
        <w:rPr>
          <w:b/>
          <w:bCs/>
        </w:rPr>
        <w:t>DEMONSTRATION PROBLEM 4.8</w:t>
      </w:r>
    </w:p>
    <w:p w14:paraId="0E59C409" w14:textId="77777777" w:rsidR="00176715" w:rsidRPr="00176715" w:rsidRDefault="00176715" w:rsidP="00176715">
      <w:r w:rsidRPr="00176715">
        <w:t>Use the data from </w:t>
      </w:r>
      <w:hyperlink r:id="rId357" w:anchor="tab4.6" w:history="1">
        <w:r w:rsidRPr="00176715">
          <w:rPr>
            <w:rStyle w:val="Hyperlink"/>
            <w:b/>
            <w:bCs/>
          </w:rPr>
          <w:t>Table 4.6</w:t>
        </w:r>
      </w:hyperlink>
      <w:r w:rsidRPr="00176715">
        <w:t> and the special law of multiplication to find </w:t>
      </w:r>
      <w:r w:rsidRPr="00176715">
        <w:rPr>
          <w:i/>
          <w:iCs/>
        </w:rPr>
        <w:t>P</w:t>
      </w:r>
      <w:r w:rsidRPr="00176715">
        <w:t>(B ∩ D).</w:t>
      </w:r>
    </w:p>
    <w:p w14:paraId="24C24F0F" w14:textId="77777777" w:rsidR="00176715" w:rsidRPr="00176715" w:rsidRDefault="00176715" w:rsidP="00176715">
      <w:pPr>
        <w:rPr>
          <w:b/>
          <w:bCs/>
        </w:rPr>
      </w:pPr>
      <w:r w:rsidRPr="00176715">
        <w:rPr>
          <w:b/>
          <w:bCs/>
        </w:rPr>
        <w:t>Solution</w:t>
      </w:r>
    </w:p>
    <w:p w14:paraId="4D5FB85B" w14:textId="2A0DA358" w:rsidR="00176715" w:rsidRPr="00176715" w:rsidRDefault="00176715" w:rsidP="00176715">
      <w:r w:rsidRPr="00176715">
        <w:drawing>
          <wp:inline distT="0" distB="0" distL="0" distR="0" wp14:anchorId="67A178D2" wp14:editId="3F0B2816">
            <wp:extent cx="2438400" cy="276225"/>
            <wp:effectExtent l="0" t="0" r="0" b="9525"/>
            <wp:docPr id="72310077" name="Picture 6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im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38400" cy="276225"/>
                    </a:xfrm>
                    <a:prstGeom prst="rect">
                      <a:avLst/>
                    </a:prstGeom>
                    <a:noFill/>
                    <a:ln>
                      <a:noFill/>
                    </a:ln>
                  </pic:spPr>
                </pic:pic>
              </a:graphicData>
            </a:graphic>
          </wp:inline>
        </w:drawing>
      </w:r>
    </w:p>
    <w:p w14:paraId="6C3066F4" w14:textId="77777777" w:rsidR="00176715" w:rsidRPr="00176715" w:rsidRDefault="00176715" w:rsidP="00176715">
      <w:r w:rsidRPr="00176715">
        <w:t>This approach works </w:t>
      </w:r>
      <w:r w:rsidRPr="00176715">
        <w:rPr>
          <w:i/>
          <w:iCs/>
        </w:rPr>
        <w:t>only</w:t>
      </w:r>
      <w:r w:rsidRPr="00176715">
        <w:t> for cross-tabulation and joint probability tables in which the variable along one side of the table is </w:t>
      </w:r>
      <w:r w:rsidRPr="00176715">
        <w:rPr>
          <w:i/>
          <w:iCs/>
        </w:rPr>
        <w:t>independent</w:t>
      </w:r>
      <w:r w:rsidRPr="00176715">
        <w:t>of the variable along the other side of the table. Note that the answer obtained by using the formula is the same as the answer obtained by using the cell information from </w:t>
      </w:r>
      <w:hyperlink r:id="rId358" w:anchor="tab4.6" w:history="1">
        <w:r w:rsidRPr="00176715">
          <w:rPr>
            <w:rStyle w:val="Hyperlink"/>
            <w:b/>
            <w:bCs/>
          </w:rPr>
          <w:t>Table 4.6</w:t>
        </w:r>
      </w:hyperlink>
      <w:r w:rsidRPr="00176715">
        <w:t>.</w:t>
      </w:r>
    </w:p>
    <w:p w14:paraId="17EA8E10" w14:textId="3D87B996" w:rsidR="00176715" w:rsidRPr="00176715" w:rsidRDefault="00176715" w:rsidP="00176715">
      <w:r w:rsidRPr="00176715">
        <w:drawing>
          <wp:inline distT="0" distB="0" distL="0" distR="0" wp14:anchorId="38A4EDBA" wp14:editId="0D66D861">
            <wp:extent cx="1371600" cy="276225"/>
            <wp:effectExtent l="0" t="0" r="0" b="9525"/>
            <wp:docPr id="1117613679" name="Picture 6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371600" cy="276225"/>
                    </a:xfrm>
                    <a:prstGeom prst="rect">
                      <a:avLst/>
                    </a:prstGeom>
                    <a:noFill/>
                    <a:ln>
                      <a:noFill/>
                    </a:ln>
                  </pic:spPr>
                </pic:pic>
              </a:graphicData>
            </a:graphic>
          </wp:inline>
        </w:drawing>
      </w:r>
    </w:p>
    <w:p w14:paraId="1C58B330" w14:textId="77777777" w:rsidR="00176715" w:rsidRPr="00176715" w:rsidRDefault="00176715" w:rsidP="00176715">
      <w:pPr>
        <w:rPr>
          <w:b/>
          <w:bCs/>
        </w:rPr>
      </w:pPr>
      <w:r w:rsidRPr="00176715">
        <w:rPr>
          <w:b/>
          <w:bCs/>
        </w:rPr>
        <w:t>4.6 PROBLEMS</w:t>
      </w:r>
    </w:p>
    <w:p w14:paraId="11DEF4D5" w14:textId="77777777" w:rsidR="00176715" w:rsidRPr="00176715" w:rsidRDefault="00176715" w:rsidP="00176715">
      <w:pPr>
        <w:numPr>
          <w:ilvl w:val="0"/>
          <w:numId w:val="358"/>
        </w:numPr>
      </w:pPr>
      <w:r w:rsidRPr="00176715">
        <w:rPr>
          <w:b/>
          <w:bCs/>
        </w:rPr>
        <w:t>4.15</w:t>
      </w:r>
      <w:r w:rsidRPr="00176715">
        <w:t> Use the values in the cross-tabulation table to solve the equations given.</w:t>
      </w:r>
    </w:p>
    <w:p w14:paraId="3163524B" w14:textId="7DA1B5C1" w:rsidR="00176715" w:rsidRPr="00176715" w:rsidRDefault="00176715" w:rsidP="00176715">
      <w:r w:rsidRPr="00176715">
        <w:lastRenderedPageBreak/>
        <w:drawing>
          <wp:inline distT="0" distB="0" distL="0" distR="0" wp14:anchorId="2A40BF74" wp14:editId="1CA1936E">
            <wp:extent cx="1409700" cy="685800"/>
            <wp:effectExtent l="0" t="0" r="0" b="0"/>
            <wp:docPr id="1705496319" name="Picture 6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09700" cy="685800"/>
                    </a:xfrm>
                    <a:prstGeom prst="rect">
                      <a:avLst/>
                    </a:prstGeom>
                    <a:noFill/>
                    <a:ln>
                      <a:noFill/>
                    </a:ln>
                  </pic:spPr>
                </pic:pic>
              </a:graphicData>
            </a:graphic>
          </wp:inline>
        </w:drawing>
      </w:r>
    </w:p>
    <w:p w14:paraId="4A58C297" w14:textId="77777777" w:rsidR="00176715" w:rsidRPr="00176715" w:rsidRDefault="00176715" w:rsidP="00176715">
      <w:pPr>
        <w:numPr>
          <w:ilvl w:val="1"/>
          <w:numId w:val="359"/>
        </w:numPr>
      </w:pPr>
      <w:r w:rsidRPr="00176715">
        <w:rPr>
          <w:i/>
          <w:iCs/>
        </w:rPr>
        <w:t>P</w:t>
      </w:r>
      <w:r w:rsidRPr="00176715">
        <w:t>(A∩E) =____</w:t>
      </w:r>
    </w:p>
    <w:p w14:paraId="4A2DEF4D" w14:textId="77777777" w:rsidR="00176715" w:rsidRPr="00176715" w:rsidRDefault="00176715" w:rsidP="00176715">
      <w:pPr>
        <w:numPr>
          <w:ilvl w:val="1"/>
          <w:numId w:val="360"/>
        </w:numPr>
      </w:pPr>
      <w:r w:rsidRPr="00176715">
        <w:rPr>
          <w:i/>
          <w:iCs/>
        </w:rPr>
        <w:t>P</w:t>
      </w:r>
      <w:r w:rsidRPr="00176715">
        <w:t>(D∩B) =____</w:t>
      </w:r>
    </w:p>
    <w:p w14:paraId="5F422BA5" w14:textId="77777777" w:rsidR="00176715" w:rsidRPr="00176715" w:rsidRDefault="00176715" w:rsidP="00176715">
      <w:pPr>
        <w:numPr>
          <w:ilvl w:val="1"/>
          <w:numId w:val="361"/>
        </w:numPr>
      </w:pPr>
      <w:r w:rsidRPr="00176715">
        <w:rPr>
          <w:i/>
          <w:iCs/>
        </w:rPr>
        <w:t>P</w:t>
      </w:r>
      <w:r w:rsidRPr="00176715">
        <w:t>(D∩E) =____</w:t>
      </w:r>
    </w:p>
    <w:p w14:paraId="08914E82" w14:textId="77777777" w:rsidR="00176715" w:rsidRPr="00176715" w:rsidRDefault="00176715" w:rsidP="00176715">
      <w:pPr>
        <w:numPr>
          <w:ilvl w:val="1"/>
          <w:numId w:val="362"/>
        </w:numPr>
      </w:pPr>
      <w:r w:rsidRPr="00176715">
        <w:rPr>
          <w:i/>
          <w:iCs/>
        </w:rPr>
        <w:t>P</w:t>
      </w:r>
      <w:r w:rsidRPr="00176715">
        <w:t>((A∩B) =____</w:t>
      </w:r>
    </w:p>
    <w:p w14:paraId="497D847A" w14:textId="77777777" w:rsidR="00176715" w:rsidRPr="00176715" w:rsidRDefault="00176715" w:rsidP="00176715">
      <w:pPr>
        <w:numPr>
          <w:ilvl w:val="0"/>
          <w:numId w:val="358"/>
        </w:numPr>
      </w:pPr>
      <w:r w:rsidRPr="00176715">
        <w:rPr>
          <w:b/>
          <w:bCs/>
        </w:rPr>
        <w:t>4.16</w:t>
      </w:r>
      <w:r w:rsidRPr="00176715">
        <w:t> Use the values in the joint probability table to solve the equations given.</w:t>
      </w:r>
    </w:p>
    <w:p w14:paraId="6F501F73" w14:textId="27A14ECD" w:rsidR="00176715" w:rsidRPr="00176715" w:rsidRDefault="00176715" w:rsidP="00176715">
      <w:r w:rsidRPr="00176715">
        <w:drawing>
          <wp:inline distT="0" distB="0" distL="0" distR="0" wp14:anchorId="10FD988A" wp14:editId="36243F68">
            <wp:extent cx="1257300" cy="942975"/>
            <wp:effectExtent l="0" t="0" r="0" b="9525"/>
            <wp:docPr id="924771104" name="Picture 6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im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257300" cy="942975"/>
                    </a:xfrm>
                    <a:prstGeom prst="rect">
                      <a:avLst/>
                    </a:prstGeom>
                    <a:noFill/>
                    <a:ln>
                      <a:noFill/>
                    </a:ln>
                  </pic:spPr>
                </pic:pic>
              </a:graphicData>
            </a:graphic>
          </wp:inline>
        </w:drawing>
      </w:r>
    </w:p>
    <w:p w14:paraId="6FD36487" w14:textId="77777777" w:rsidR="00176715" w:rsidRPr="00176715" w:rsidRDefault="00176715" w:rsidP="00176715">
      <w:pPr>
        <w:numPr>
          <w:ilvl w:val="1"/>
          <w:numId w:val="363"/>
        </w:numPr>
      </w:pPr>
      <w:r w:rsidRPr="00176715">
        <w:rPr>
          <w:i/>
          <w:iCs/>
        </w:rPr>
        <w:t>P</w:t>
      </w:r>
      <w:r w:rsidRPr="00176715">
        <w:t>(E∩B) =____</w:t>
      </w:r>
    </w:p>
    <w:p w14:paraId="1BC482A9" w14:textId="77777777" w:rsidR="00176715" w:rsidRPr="00176715" w:rsidRDefault="00176715" w:rsidP="00176715">
      <w:pPr>
        <w:numPr>
          <w:ilvl w:val="1"/>
          <w:numId w:val="364"/>
        </w:numPr>
      </w:pPr>
      <w:r w:rsidRPr="00176715">
        <w:rPr>
          <w:i/>
          <w:iCs/>
        </w:rPr>
        <w:t>P</w:t>
      </w:r>
      <w:r w:rsidRPr="00176715">
        <w:t>(C∩F) =____</w:t>
      </w:r>
    </w:p>
    <w:p w14:paraId="5CD54B5C" w14:textId="77777777" w:rsidR="00176715" w:rsidRPr="00176715" w:rsidRDefault="00176715" w:rsidP="00176715">
      <w:pPr>
        <w:numPr>
          <w:ilvl w:val="1"/>
          <w:numId w:val="365"/>
        </w:numPr>
      </w:pPr>
      <w:r w:rsidRPr="00176715">
        <w:rPr>
          <w:i/>
          <w:iCs/>
        </w:rPr>
        <w:t>P</w:t>
      </w:r>
      <w:r w:rsidRPr="00176715">
        <w:t>(E∩D) =____</w:t>
      </w:r>
    </w:p>
    <w:p w14:paraId="7DB8EA93" w14:textId="77777777" w:rsidR="00176715" w:rsidRPr="00176715" w:rsidRDefault="00176715" w:rsidP="00176715">
      <w:pPr>
        <w:numPr>
          <w:ilvl w:val="0"/>
          <w:numId w:val="358"/>
        </w:numPr>
      </w:pPr>
      <w:r w:rsidRPr="00176715">
        <w:rPr>
          <w:b/>
          <w:bCs/>
        </w:rPr>
        <w:t>4.17 a.</w:t>
      </w:r>
      <w:r w:rsidRPr="00176715">
        <w:t> A batch of 50 parts contains six defects. If two parts are drawn randomly one at a time without replacement, what is the probability that both parts are defective?</w:t>
      </w:r>
    </w:p>
    <w:p w14:paraId="3A0C07A8" w14:textId="77777777" w:rsidR="00176715" w:rsidRPr="00176715" w:rsidRDefault="00176715" w:rsidP="00176715">
      <w:pPr>
        <w:numPr>
          <w:ilvl w:val="1"/>
          <w:numId w:val="366"/>
        </w:numPr>
      </w:pPr>
      <w:r w:rsidRPr="00176715">
        <w:rPr>
          <w:b/>
          <w:bCs/>
        </w:rPr>
        <w:t>b.</w:t>
      </w:r>
      <w:r w:rsidRPr="00176715">
        <w:t> If this experiment is repeated, with replacement, what is the probability that both parts are defective?</w:t>
      </w:r>
    </w:p>
    <w:p w14:paraId="7A8E946A" w14:textId="77777777" w:rsidR="00176715" w:rsidRPr="00176715" w:rsidRDefault="00176715" w:rsidP="00176715">
      <w:pPr>
        <w:numPr>
          <w:ilvl w:val="0"/>
          <w:numId w:val="358"/>
        </w:numPr>
      </w:pPr>
      <w:r w:rsidRPr="00176715">
        <w:rPr>
          <w:b/>
          <w:bCs/>
        </w:rPr>
        <w:t>4.18</w:t>
      </w:r>
      <w:r w:rsidRPr="00176715">
        <w:t> According to the nonprofit group Zero Population Growth, 78% of the adult U.S. population now lives in urban areas. Scientists at Princeton University and the University of Wisconsin report that about 15% of all American adults care for ill relatives. Suppose that 11% of American adults living in urban areas care for ill relatives.</w:t>
      </w:r>
    </w:p>
    <w:p w14:paraId="4AE0A549" w14:textId="77777777" w:rsidR="00176715" w:rsidRPr="00176715" w:rsidRDefault="00176715" w:rsidP="00176715">
      <w:pPr>
        <w:numPr>
          <w:ilvl w:val="1"/>
          <w:numId w:val="367"/>
        </w:numPr>
      </w:pPr>
      <w:r w:rsidRPr="00176715">
        <w:t>Use the general law of multiplication to determine the probability of randomly selecting an adult from the U.S. population who lives in an urban area and is caring for an ill relative.</w:t>
      </w:r>
    </w:p>
    <w:p w14:paraId="2731C840" w14:textId="77777777" w:rsidR="00176715" w:rsidRPr="00176715" w:rsidRDefault="00176715" w:rsidP="00176715">
      <w:pPr>
        <w:numPr>
          <w:ilvl w:val="1"/>
          <w:numId w:val="368"/>
        </w:numPr>
      </w:pPr>
      <w:r w:rsidRPr="00176715">
        <w:t>What is the probability of randomly selecting an adult from the U.S. population who lives in an urban area and does not care for an ill relative?</w:t>
      </w:r>
    </w:p>
    <w:p w14:paraId="3BDBF3DA" w14:textId="77777777" w:rsidR="00176715" w:rsidRPr="00176715" w:rsidRDefault="00176715" w:rsidP="00176715">
      <w:pPr>
        <w:numPr>
          <w:ilvl w:val="1"/>
          <w:numId w:val="369"/>
        </w:numPr>
      </w:pPr>
      <w:r w:rsidRPr="00176715">
        <w:lastRenderedPageBreak/>
        <w:t>Construct a joint probability table and show where the answer to this problem lies in the matrix.</w:t>
      </w:r>
    </w:p>
    <w:p w14:paraId="0026B94E" w14:textId="77777777" w:rsidR="00176715" w:rsidRPr="00176715" w:rsidRDefault="00176715" w:rsidP="00176715">
      <w:pPr>
        <w:numPr>
          <w:ilvl w:val="1"/>
          <w:numId w:val="370"/>
        </w:numPr>
      </w:pPr>
      <w:r w:rsidRPr="00176715">
        <w:t>From the joint probability table, determine the probability that an adult lives in a nonurban area and cares for an ill relative.</w:t>
      </w:r>
    </w:p>
    <w:p w14:paraId="689FA745" w14:textId="77777777" w:rsidR="00176715" w:rsidRPr="00176715" w:rsidRDefault="00176715" w:rsidP="00176715">
      <w:pPr>
        <w:numPr>
          <w:ilvl w:val="0"/>
          <w:numId w:val="358"/>
        </w:numPr>
      </w:pPr>
      <w:r w:rsidRPr="00176715">
        <w:rPr>
          <w:b/>
          <w:bCs/>
        </w:rPr>
        <w:t>4.19</w:t>
      </w:r>
      <w:r w:rsidRPr="00176715">
        <w:t> A study by Peter D. Hart Research Associates for the Nasdaq Stock Market revealed that 43% of all American adults are stockholders. In addition, the study determined that 75% of all American adult stockholders have some college education. Suppose 37% of all American adults have some college education. An American adult is randomly selected.</w:t>
      </w:r>
    </w:p>
    <w:p w14:paraId="4FE0FC46" w14:textId="77777777" w:rsidR="00176715" w:rsidRPr="00176715" w:rsidRDefault="00176715" w:rsidP="00176715">
      <w:pPr>
        <w:numPr>
          <w:ilvl w:val="1"/>
          <w:numId w:val="371"/>
        </w:numPr>
      </w:pPr>
      <w:r w:rsidRPr="00176715">
        <w:t>What is the probability that the adult does not own stock?</w:t>
      </w:r>
    </w:p>
    <w:p w14:paraId="053AFB79" w14:textId="77777777" w:rsidR="00176715" w:rsidRPr="00176715" w:rsidRDefault="00176715" w:rsidP="00176715">
      <w:pPr>
        <w:numPr>
          <w:ilvl w:val="1"/>
          <w:numId w:val="372"/>
        </w:numPr>
      </w:pPr>
      <w:r w:rsidRPr="00176715">
        <w:t>What is the probability that the adult owns stock and has some college education?</w:t>
      </w:r>
    </w:p>
    <w:p w14:paraId="42CE15F7" w14:textId="77777777" w:rsidR="00176715" w:rsidRPr="00176715" w:rsidRDefault="00176715" w:rsidP="00176715">
      <w:pPr>
        <w:numPr>
          <w:ilvl w:val="1"/>
          <w:numId w:val="373"/>
        </w:numPr>
      </w:pPr>
      <w:r w:rsidRPr="00176715">
        <w:t>What is the probability that the adult owns stock or has some college education?</w:t>
      </w:r>
    </w:p>
    <w:p w14:paraId="772D89BB" w14:textId="77777777" w:rsidR="00176715" w:rsidRPr="00176715" w:rsidRDefault="00176715" w:rsidP="00176715">
      <w:pPr>
        <w:numPr>
          <w:ilvl w:val="1"/>
          <w:numId w:val="374"/>
        </w:numPr>
      </w:pPr>
      <w:r w:rsidRPr="00176715">
        <w:t>What is the probability that the adult has neither some college education nor owns stock?</w:t>
      </w:r>
    </w:p>
    <w:p w14:paraId="2909C571" w14:textId="77777777" w:rsidR="00176715" w:rsidRPr="00176715" w:rsidRDefault="00176715" w:rsidP="00176715">
      <w:pPr>
        <w:numPr>
          <w:ilvl w:val="1"/>
          <w:numId w:val="375"/>
        </w:numPr>
      </w:pPr>
      <w:r w:rsidRPr="00176715">
        <w:t>What is the probability that the adult does not own stock or has no college education?</w:t>
      </w:r>
    </w:p>
    <w:p w14:paraId="76E8594A" w14:textId="77777777" w:rsidR="00176715" w:rsidRPr="00176715" w:rsidRDefault="00176715" w:rsidP="00176715">
      <w:pPr>
        <w:numPr>
          <w:ilvl w:val="1"/>
          <w:numId w:val="376"/>
        </w:numPr>
      </w:pPr>
      <w:r w:rsidRPr="00176715">
        <w:t>What is the probability that the adult has some college education and owns no stock?</w:t>
      </w:r>
    </w:p>
    <w:p w14:paraId="4AB65289" w14:textId="77777777" w:rsidR="00176715" w:rsidRPr="00176715" w:rsidRDefault="00176715" w:rsidP="00176715">
      <w:pPr>
        <w:numPr>
          <w:ilvl w:val="0"/>
          <w:numId w:val="358"/>
        </w:numPr>
      </w:pPr>
      <w:r w:rsidRPr="00176715">
        <w:rPr>
          <w:b/>
          <w:bCs/>
        </w:rPr>
        <w:t>4.20</w:t>
      </w:r>
      <w:r w:rsidRPr="00176715">
        <w:t> According to Reuters, a survey undertaken by the National Center for Health Statistics revealed that about 25% of U.S. households have only a cell phone (no land line). According to the FCC, 65% of U.S. households have high-speed Internet. Suppose of U.S. households having only a cell phone, 80% have high-speed Internet. A U.S. household is randomly selected.</w:t>
      </w:r>
    </w:p>
    <w:p w14:paraId="4F8925EA" w14:textId="77777777" w:rsidR="00176715" w:rsidRPr="00176715" w:rsidRDefault="00176715" w:rsidP="00176715">
      <w:pPr>
        <w:numPr>
          <w:ilvl w:val="1"/>
          <w:numId w:val="377"/>
        </w:numPr>
      </w:pPr>
      <w:r w:rsidRPr="00176715">
        <w:t>What is the probability that the household has only a cell phone and has high-speed Internet?</w:t>
      </w:r>
    </w:p>
    <w:p w14:paraId="5B805B2C" w14:textId="77777777" w:rsidR="00176715" w:rsidRPr="00176715" w:rsidRDefault="00176715" w:rsidP="00176715">
      <w:pPr>
        <w:numPr>
          <w:ilvl w:val="1"/>
          <w:numId w:val="378"/>
        </w:numPr>
      </w:pPr>
      <w:r w:rsidRPr="00176715">
        <w:t>What is the probability that the household has only a cell phone or has high-speed Internet?</w:t>
      </w:r>
    </w:p>
    <w:p w14:paraId="663686AA" w14:textId="77777777" w:rsidR="00176715" w:rsidRPr="00176715" w:rsidRDefault="00176715" w:rsidP="00176715">
      <w:pPr>
        <w:numPr>
          <w:ilvl w:val="1"/>
          <w:numId w:val="379"/>
        </w:numPr>
      </w:pPr>
      <w:r w:rsidRPr="00176715">
        <w:t>What is the probability that the household has only a cell phone and does not have high-speed Internet?</w:t>
      </w:r>
    </w:p>
    <w:p w14:paraId="54D9263C" w14:textId="77777777" w:rsidR="00176715" w:rsidRPr="00176715" w:rsidRDefault="00176715" w:rsidP="00176715">
      <w:pPr>
        <w:numPr>
          <w:ilvl w:val="1"/>
          <w:numId w:val="380"/>
        </w:numPr>
      </w:pPr>
      <w:r w:rsidRPr="00176715">
        <w:t>What is the probability that the household does not have just a cell phone and does not have high-speed Internet?</w:t>
      </w:r>
    </w:p>
    <w:p w14:paraId="299CBD04" w14:textId="77777777" w:rsidR="00176715" w:rsidRPr="00176715" w:rsidRDefault="00176715" w:rsidP="00176715">
      <w:pPr>
        <w:numPr>
          <w:ilvl w:val="1"/>
          <w:numId w:val="381"/>
        </w:numPr>
      </w:pPr>
      <w:r w:rsidRPr="00176715">
        <w:lastRenderedPageBreak/>
        <w:t>What is the probability that the household does not have just a cell phone and does have high-speed Internet?</w:t>
      </w:r>
    </w:p>
    <w:p w14:paraId="7D0C0789" w14:textId="77777777" w:rsidR="00176715" w:rsidRPr="00176715" w:rsidRDefault="00176715" w:rsidP="00176715">
      <w:pPr>
        <w:numPr>
          <w:ilvl w:val="0"/>
          <w:numId w:val="358"/>
        </w:numPr>
      </w:pPr>
      <w:r w:rsidRPr="00176715">
        <w:rPr>
          <w:b/>
          <w:bCs/>
        </w:rPr>
        <w:t>4.21</w:t>
      </w:r>
      <w:r w:rsidRPr="00176715">
        <w:t> A study by Becker Associates, a San Diego travel consultant, found that 30% of the traveling public said that their flight selections are influenced by perceptions of airline safety. Thirty-nine percent of the traveling public wants to know the age of the aircraft. Suppose 87% of the traveling public who say that their flight selections are influenced by perceptions of airline safety wants to know the age of the aircraft.</w:t>
      </w:r>
    </w:p>
    <w:p w14:paraId="5189FEBE" w14:textId="77777777" w:rsidR="00176715" w:rsidRPr="00176715" w:rsidRDefault="00176715" w:rsidP="00176715">
      <w:pPr>
        <w:numPr>
          <w:ilvl w:val="1"/>
          <w:numId w:val="382"/>
        </w:numPr>
      </w:pPr>
      <w:r w:rsidRPr="00176715">
        <w:t>What is the probability of randomly selecting a member of the traveling public and finding out that she says that flight selection is influenced by perceptions of airline safety and she does not want to know the age of the aircraft?</w:t>
      </w:r>
    </w:p>
    <w:p w14:paraId="35FE8F1F" w14:textId="77777777" w:rsidR="00176715" w:rsidRPr="00176715" w:rsidRDefault="00176715" w:rsidP="00176715">
      <w:pPr>
        <w:numPr>
          <w:ilvl w:val="1"/>
          <w:numId w:val="383"/>
        </w:numPr>
      </w:pPr>
      <w:r w:rsidRPr="00176715">
        <w:t>What is the probability of randomly selecting a member of the traveling public and finding out that she says that flight selection is neither influenced by perceptions of airline safety nor does she want to know the age of the aircraft?</w:t>
      </w:r>
    </w:p>
    <w:p w14:paraId="01C578C6" w14:textId="77777777" w:rsidR="00176715" w:rsidRPr="00176715" w:rsidRDefault="00176715" w:rsidP="00176715">
      <w:pPr>
        <w:numPr>
          <w:ilvl w:val="1"/>
          <w:numId w:val="384"/>
        </w:numPr>
      </w:pPr>
      <w:r w:rsidRPr="00176715">
        <w:t>What is the probability of randomly selecting a member of the traveling public and finding out that he says that flight selection is not influenced by perceptions of airline safety and he wants to know the age of the aircraft?</w:t>
      </w:r>
    </w:p>
    <w:p w14:paraId="0FB6F59C" w14:textId="77777777" w:rsidR="00176715" w:rsidRPr="00176715" w:rsidRDefault="00176715" w:rsidP="00176715">
      <w:pPr>
        <w:numPr>
          <w:ilvl w:val="0"/>
          <w:numId w:val="358"/>
        </w:numPr>
      </w:pPr>
      <w:r w:rsidRPr="00176715">
        <w:rPr>
          <w:b/>
          <w:bCs/>
        </w:rPr>
        <w:t>4.22</w:t>
      </w:r>
      <w:r w:rsidRPr="00176715">
        <w:t> The U.S. Energy Department states that 60% of all U.S. households have ceiling fans. In addition, 29% of all U.S. households have an outdoor grill. Suppose 13% of all U.S. households have both a ceiling fan and an outdoor grill. A U.S. household is randomly selected.</w:t>
      </w:r>
    </w:p>
    <w:p w14:paraId="78F9258E" w14:textId="77777777" w:rsidR="00176715" w:rsidRPr="00176715" w:rsidRDefault="00176715" w:rsidP="00176715">
      <w:pPr>
        <w:numPr>
          <w:ilvl w:val="1"/>
          <w:numId w:val="385"/>
        </w:numPr>
      </w:pPr>
      <w:r w:rsidRPr="00176715">
        <w:t>What is the probability that the household has a ceiling fan or an outdoor grill?</w:t>
      </w:r>
    </w:p>
    <w:p w14:paraId="0922BF29" w14:textId="77777777" w:rsidR="00176715" w:rsidRPr="00176715" w:rsidRDefault="00176715" w:rsidP="00176715">
      <w:pPr>
        <w:numPr>
          <w:ilvl w:val="1"/>
          <w:numId w:val="386"/>
        </w:numPr>
      </w:pPr>
      <w:r w:rsidRPr="00176715">
        <w:t>What is the probability that the household has neither a ceiling fan nor an outdoor grill?</w:t>
      </w:r>
    </w:p>
    <w:p w14:paraId="150C4411" w14:textId="77777777" w:rsidR="00176715" w:rsidRPr="00176715" w:rsidRDefault="00176715" w:rsidP="00176715">
      <w:pPr>
        <w:numPr>
          <w:ilvl w:val="1"/>
          <w:numId w:val="387"/>
        </w:numPr>
      </w:pPr>
      <w:r w:rsidRPr="00176715">
        <w:t>What is the probability that the household does not have a ceiling fan and does have an outdoor grill?</w:t>
      </w:r>
    </w:p>
    <w:p w14:paraId="129BEE2F" w14:textId="77777777" w:rsidR="00176715" w:rsidRPr="00176715" w:rsidRDefault="00176715" w:rsidP="00176715">
      <w:pPr>
        <w:numPr>
          <w:ilvl w:val="1"/>
          <w:numId w:val="388"/>
        </w:numPr>
      </w:pPr>
      <w:r w:rsidRPr="00176715">
        <w:t>What is the probability that the household does have a ceiling fan and does not have an outdoor grill?</w:t>
      </w:r>
    </w:p>
    <w:p w14:paraId="030D48C9" w14:textId="77777777" w:rsidR="00176715" w:rsidRPr="00176715" w:rsidRDefault="00176715" w:rsidP="00176715">
      <w:pPr>
        <w:rPr>
          <w:b/>
          <w:bCs/>
        </w:rPr>
      </w:pPr>
      <w:r w:rsidRPr="00176715">
        <w:rPr>
          <w:b/>
          <w:bCs/>
        </w:rPr>
        <w:t>4.7 CONDITIONAL PROBABILITY</w:t>
      </w:r>
    </w:p>
    <w:p w14:paraId="2FADF3FA" w14:textId="4A5935E5" w:rsidR="00176715" w:rsidRPr="00176715" w:rsidRDefault="00176715" w:rsidP="00176715">
      <w:r w:rsidRPr="00176715">
        <w:drawing>
          <wp:inline distT="0" distB="0" distL="0" distR="0" wp14:anchorId="6BD19FFA" wp14:editId="451B7B62">
            <wp:extent cx="1314450" cy="542925"/>
            <wp:effectExtent l="0" t="0" r="0" b="9525"/>
            <wp:docPr id="82757183" name="Picture 6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r w:rsidRPr="00176715">
        <w:t> Conditional probabilities are computed based on the prior knowledge that a business researcher has on one of the two events being studied. If </w:t>
      </w:r>
      <w:r w:rsidRPr="00176715">
        <w:rPr>
          <w:i/>
          <w:iCs/>
        </w:rPr>
        <w:t>X</w:t>
      </w:r>
      <w:r w:rsidRPr="00176715">
        <w:t>, </w:t>
      </w:r>
      <w:r w:rsidRPr="00176715">
        <w:rPr>
          <w:i/>
          <w:iCs/>
        </w:rPr>
        <w:t>Y</w:t>
      </w:r>
      <w:r w:rsidRPr="00176715">
        <w:t xml:space="preserve"> are two </w:t>
      </w:r>
      <w:r w:rsidRPr="00176715">
        <w:lastRenderedPageBreak/>
        <w:t>events, the conditional probability of </w:t>
      </w:r>
      <w:r w:rsidRPr="00176715">
        <w:rPr>
          <w:i/>
          <w:iCs/>
        </w:rPr>
        <w:t>X</w:t>
      </w:r>
      <w:r w:rsidRPr="00176715">
        <w:t> occurring given that </w:t>
      </w:r>
      <w:r w:rsidRPr="00176715">
        <w:rPr>
          <w:i/>
          <w:iCs/>
        </w:rPr>
        <w:t>Y</w:t>
      </w:r>
      <w:r w:rsidRPr="00176715">
        <w:t> is known or has occurred is expressed as </w:t>
      </w:r>
      <w:r w:rsidRPr="00176715">
        <w:rPr>
          <w:i/>
          <w:iCs/>
        </w:rPr>
        <w:t>P</w:t>
      </w:r>
      <w:r w:rsidRPr="00176715">
        <w:t> (</w:t>
      </w:r>
      <w:r w:rsidRPr="00176715">
        <w:rPr>
          <w:i/>
          <w:iCs/>
        </w:rPr>
        <w:t>X|Y</w:t>
      </w:r>
      <w:r w:rsidRPr="00176715">
        <w:t>) and is given in the </w:t>
      </w:r>
      <w:r w:rsidRPr="00176715">
        <w:rPr>
          <w:i/>
          <w:iCs/>
        </w:rPr>
        <w:t>law of conditional probability.</w:t>
      </w:r>
    </w:p>
    <w:p w14:paraId="3F759710" w14:textId="2BB8D97B" w:rsidR="00176715" w:rsidRPr="00176715" w:rsidRDefault="00176715" w:rsidP="00176715">
      <w:r w:rsidRPr="00176715">
        <w:drawing>
          <wp:inline distT="0" distB="0" distL="0" distR="0" wp14:anchorId="63F31C59" wp14:editId="3D84D3A9">
            <wp:extent cx="5943600" cy="424815"/>
            <wp:effectExtent l="0" t="0" r="0" b="0"/>
            <wp:docPr id="606232637" name="Picture 6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24815"/>
                    </a:xfrm>
                    <a:prstGeom prst="rect">
                      <a:avLst/>
                    </a:prstGeom>
                    <a:noFill/>
                    <a:ln>
                      <a:noFill/>
                    </a:ln>
                  </pic:spPr>
                </pic:pic>
              </a:graphicData>
            </a:graphic>
          </wp:inline>
        </w:drawing>
      </w:r>
    </w:p>
    <w:p w14:paraId="1D31181B" w14:textId="77777777" w:rsidR="00176715" w:rsidRPr="00176715" w:rsidRDefault="00176715" w:rsidP="00176715">
      <w:r w:rsidRPr="00176715">
        <w:t>The conditional probability of (</w:t>
      </w:r>
      <w:r w:rsidRPr="00176715">
        <w:rPr>
          <w:i/>
          <w:iCs/>
        </w:rPr>
        <w:t>X|Y</w:t>
      </w:r>
      <w:r w:rsidRPr="00176715">
        <w:t>) is the probability that </w:t>
      </w:r>
      <w:r w:rsidRPr="00176715">
        <w:rPr>
          <w:i/>
          <w:iCs/>
        </w:rPr>
        <w:t>X</w:t>
      </w:r>
      <w:r w:rsidRPr="00176715">
        <w:t> will occur given </w:t>
      </w:r>
      <w:r w:rsidRPr="00176715">
        <w:rPr>
          <w:i/>
          <w:iCs/>
        </w:rPr>
        <w:t>Y</w:t>
      </w:r>
      <w:r w:rsidRPr="00176715">
        <w:t>. The formula for conditional probability is derived by dividing both sides of the general law of multiplication by </w:t>
      </w:r>
      <w:r w:rsidRPr="00176715">
        <w:rPr>
          <w:i/>
          <w:iCs/>
        </w:rPr>
        <w:t>P</w:t>
      </w:r>
      <w:r w:rsidRPr="00176715">
        <w:t> (</w:t>
      </w:r>
      <w:r w:rsidRPr="00176715">
        <w:rPr>
          <w:i/>
          <w:iCs/>
        </w:rPr>
        <w:t>Y</w:t>
      </w:r>
      <w:r w:rsidRPr="00176715">
        <w:t>).</w:t>
      </w:r>
    </w:p>
    <w:p w14:paraId="7F768EBC" w14:textId="77777777" w:rsidR="00176715" w:rsidRPr="00176715" w:rsidRDefault="00176715" w:rsidP="00176715">
      <w:r w:rsidRPr="00176715">
        <w:t>In the study by Yankelovich Partners to determine what changes in office design would improve productivity, 70% of the respondents believed noise reduction would improve productivity and 67% said increased storage space would improve productivity. In addition, suppose 56% of the respondents believed both noise reduction and increased storage space would improve productivity. A worker is selected randomly and asked about changes in office design. This worker believes that noise reduction would improve productivity. What is the probability that this worker believes increased storage space would improve productivity? That is, what is the probability that a randomly selected person believes storage space would improve productivity </w:t>
      </w:r>
      <w:r w:rsidRPr="00176715">
        <w:rPr>
          <w:i/>
          <w:iCs/>
        </w:rPr>
        <w:t>given that</w:t>
      </w:r>
      <w:r w:rsidRPr="00176715">
        <w:t> he or she believes noise reduction improves productivity? In symbols, the question is</w:t>
      </w:r>
    </w:p>
    <w:p w14:paraId="024EB4B7" w14:textId="58775519" w:rsidR="00176715" w:rsidRPr="00176715" w:rsidRDefault="00176715" w:rsidP="00176715">
      <w:r w:rsidRPr="00176715">
        <w:drawing>
          <wp:inline distT="0" distB="0" distL="0" distR="0" wp14:anchorId="00937D25" wp14:editId="4986EE78">
            <wp:extent cx="685800" cy="133350"/>
            <wp:effectExtent l="0" t="0" r="0" b="0"/>
            <wp:docPr id="1580169984" name="Picture 6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85800" cy="133350"/>
                    </a:xfrm>
                    <a:prstGeom prst="rect">
                      <a:avLst/>
                    </a:prstGeom>
                    <a:noFill/>
                    <a:ln>
                      <a:noFill/>
                    </a:ln>
                  </pic:spPr>
                </pic:pic>
              </a:graphicData>
            </a:graphic>
          </wp:inline>
        </w:drawing>
      </w:r>
    </w:p>
    <w:p w14:paraId="2077920C" w14:textId="77777777" w:rsidR="00176715" w:rsidRPr="00176715" w:rsidRDefault="00176715" w:rsidP="00176715">
      <w:r w:rsidRPr="00176715">
        <w:t>Note that the given part of the information is listed to the right of the vertical line in the conditional probability. The formula solution is</w:t>
      </w:r>
    </w:p>
    <w:p w14:paraId="262A875E" w14:textId="212BF280" w:rsidR="00176715" w:rsidRPr="00176715" w:rsidRDefault="00176715" w:rsidP="00176715">
      <w:r w:rsidRPr="00176715">
        <w:drawing>
          <wp:inline distT="0" distB="0" distL="0" distR="0" wp14:anchorId="35349CC1" wp14:editId="3DD7F703">
            <wp:extent cx="1209675" cy="342900"/>
            <wp:effectExtent l="0" t="0" r="9525" b="0"/>
            <wp:docPr id="109799292" name="Picture 6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09675" cy="342900"/>
                    </a:xfrm>
                    <a:prstGeom prst="rect">
                      <a:avLst/>
                    </a:prstGeom>
                    <a:noFill/>
                    <a:ln>
                      <a:noFill/>
                    </a:ln>
                  </pic:spPr>
                </pic:pic>
              </a:graphicData>
            </a:graphic>
          </wp:inline>
        </w:drawing>
      </w:r>
    </w:p>
    <w:p w14:paraId="4897E3AF" w14:textId="77777777" w:rsidR="00176715" w:rsidRPr="00176715" w:rsidRDefault="00176715" w:rsidP="00176715">
      <w:r w:rsidRPr="00176715">
        <w:t>but</w:t>
      </w:r>
    </w:p>
    <w:p w14:paraId="060695CE" w14:textId="48B15FCC" w:rsidR="00176715" w:rsidRPr="00176715" w:rsidRDefault="00176715" w:rsidP="00176715">
      <w:r w:rsidRPr="00176715">
        <w:drawing>
          <wp:inline distT="0" distB="0" distL="0" distR="0" wp14:anchorId="3E6E6750" wp14:editId="3480B520">
            <wp:extent cx="2019300" cy="133350"/>
            <wp:effectExtent l="0" t="0" r="0" b="0"/>
            <wp:docPr id="951844562" name="Picture 6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imag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19300" cy="133350"/>
                    </a:xfrm>
                    <a:prstGeom prst="rect">
                      <a:avLst/>
                    </a:prstGeom>
                    <a:noFill/>
                    <a:ln>
                      <a:noFill/>
                    </a:ln>
                  </pic:spPr>
                </pic:pic>
              </a:graphicData>
            </a:graphic>
          </wp:inline>
        </w:drawing>
      </w:r>
    </w:p>
    <w:p w14:paraId="45ADC286" w14:textId="77777777" w:rsidR="00176715" w:rsidRPr="00176715" w:rsidRDefault="00176715" w:rsidP="00176715">
      <w:r w:rsidRPr="00176715">
        <w:t>therefore</w:t>
      </w:r>
    </w:p>
    <w:p w14:paraId="360C5B7B" w14:textId="395FB716" w:rsidR="00176715" w:rsidRPr="00176715" w:rsidRDefault="00176715" w:rsidP="00176715">
      <w:r w:rsidRPr="00176715">
        <w:drawing>
          <wp:inline distT="0" distB="0" distL="0" distR="0" wp14:anchorId="2C7E4D2E" wp14:editId="1F6679EA">
            <wp:extent cx="1990725" cy="342900"/>
            <wp:effectExtent l="0" t="0" r="9525" b="0"/>
            <wp:docPr id="624800396" name="Picture 6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imag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90725" cy="342900"/>
                    </a:xfrm>
                    <a:prstGeom prst="rect">
                      <a:avLst/>
                    </a:prstGeom>
                    <a:noFill/>
                    <a:ln>
                      <a:noFill/>
                    </a:ln>
                  </pic:spPr>
                </pic:pic>
              </a:graphicData>
            </a:graphic>
          </wp:inline>
        </w:drawing>
      </w:r>
    </w:p>
    <w:p w14:paraId="131E5E7E" w14:textId="77777777" w:rsidR="00176715" w:rsidRPr="00176715" w:rsidRDefault="00176715" w:rsidP="00176715">
      <w:r w:rsidRPr="00176715">
        <w:t>Eighty percent of workers who believe noise reduction would improve productivity believe increased storage space would improve productivity.</w:t>
      </w:r>
    </w:p>
    <w:p w14:paraId="0F1BD554" w14:textId="77777777" w:rsidR="00176715" w:rsidRPr="00176715" w:rsidRDefault="00176715" w:rsidP="00176715">
      <w:r w:rsidRPr="00176715">
        <w:t>Note in </w:t>
      </w:r>
      <w:hyperlink r:id="rId359" w:anchor="fig4.11" w:history="1">
        <w:r w:rsidRPr="00176715">
          <w:rPr>
            <w:rStyle w:val="Hyperlink"/>
            <w:b/>
            <w:bCs/>
          </w:rPr>
          <w:t>Figure 4.11</w:t>
        </w:r>
      </w:hyperlink>
      <w:r w:rsidRPr="00176715">
        <w:t xml:space="preserve"> that the area for N in the Venn diagram is completely shaded because it is given that the worker believes noise reduction will improve productivity. Also notice that the intersection of N and S is more heavily shaded. This portion of noise reduction includes increased storage space. It is the only part of increased storage space that is in noise </w:t>
      </w:r>
      <w:r w:rsidRPr="00176715">
        <w:lastRenderedPageBreak/>
        <w:t>reduction, and because the person is known to favor noise reduction, it is the only area of interest that includes increased storage space.</w:t>
      </w:r>
    </w:p>
    <w:p w14:paraId="39D3AAEB" w14:textId="77777777" w:rsidR="00176715" w:rsidRPr="00176715" w:rsidRDefault="00176715" w:rsidP="00176715">
      <w:r w:rsidRPr="00176715">
        <w:rPr>
          <w:b/>
          <w:bCs/>
        </w:rPr>
        <w:t>FIGURE 4.11</w:t>
      </w:r>
      <w:r w:rsidRPr="00176715">
        <w:t> Conditional Probability of Increased Storage Space Given Noise Reduction</w:t>
      </w:r>
    </w:p>
    <w:p w14:paraId="0850C414" w14:textId="2295D919" w:rsidR="00176715" w:rsidRPr="00176715" w:rsidRDefault="00176715" w:rsidP="00176715">
      <w:r w:rsidRPr="00176715">
        <w:drawing>
          <wp:inline distT="0" distB="0" distL="0" distR="0" wp14:anchorId="0463A918" wp14:editId="406FF850">
            <wp:extent cx="1885950" cy="1590675"/>
            <wp:effectExtent l="0" t="0" r="0" b="9525"/>
            <wp:docPr id="989980326" name="Picture 6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85950" cy="1590675"/>
                    </a:xfrm>
                    <a:prstGeom prst="rect">
                      <a:avLst/>
                    </a:prstGeom>
                    <a:noFill/>
                    <a:ln>
                      <a:noFill/>
                    </a:ln>
                  </pic:spPr>
                </pic:pic>
              </a:graphicData>
            </a:graphic>
          </wp:inline>
        </w:drawing>
      </w:r>
    </w:p>
    <w:p w14:paraId="1D7EEA6A" w14:textId="77777777" w:rsidR="00176715" w:rsidRPr="00176715" w:rsidRDefault="00176715" w:rsidP="00176715">
      <w:r w:rsidRPr="00176715">
        <w:t>Examine the joint probability table in </w:t>
      </w:r>
      <w:hyperlink r:id="rId360" w:anchor="tab4.7" w:history="1">
        <w:r w:rsidRPr="00176715">
          <w:rPr>
            <w:rStyle w:val="Hyperlink"/>
            <w:b/>
            <w:bCs/>
          </w:rPr>
          <w:t>Table 4.7</w:t>
        </w:r>
      </w:hyperlink>
      <w:r w:rsidRPr="00176715">
        <w:t> for the office design problem. None of the probabilities given in the table are conditional probabilities. To reiterate what has been previously stated, a joint probability table contains only two types of probabilities, marginal and joint. The cell values are all joint probabilities and the subtotals in the margins are marginal probabilities. How are conditional probabilities determined from a joint probability table? The law of conditional probabilities shows that a conditional probability is computed by dividing the joint probability by the marginal probability. Thus, the joint probability table has all the necessary information to solve for a conditional probability.</w:t>
      </w:r>
    </w:p>
    <w:p w14:paraId="28F3B25C" w14:textId="77777777" w:rsidR="00176715" w:rsidRPr="00176715" w:rsidRDefault="00176715" w:rsidP="00176715">
      <w:r w:rsidRPr="00176715">
        <w:t>What is the probability that a randomly selected worker believes noise reduction would not improve productivity given that the worker does believe increased storage space would improve productivity? That is,</w:t>
      </w:r>
    </w:p>
    <w:p w14:paraId="280E42B3" w14:textId="6F6D834E" w:rsidR="00176715" w:rsidRPr="00176715" w:rsidRDefault="00176715" w:rsidP="00176715">
      <w:r w:rsidRPr="00176715">
        <w:drawing>
          <wp:inline distT="0" distB="0" distL="0" distR="0" wp14:anchorId="7E5AA6DA" wp14:editId="65F47D08">
            <wp:extent cx="866775" cy="133350"/>
            <wp:effectExtent l="0" t="0" r="9525" b="0"/>
            <wp:docPr id="1073070700" name="Picture 6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66775" cy="133350"/>
                    </a:xfrm>
                    <a:prstGeom prst="rect">
                      <a:avLst/>
                    </a:prstGeom>
                    <a:noFill/>
                    <a:ln>
                      <a:noFill/>
                    </a:ln>
                  </pic:spPr>
                </pic:pic>
              </a:graphicData>
            </a:graphic>
          </wp:inline>
        </w:drawing>
      </w:r>
    </w:p>
    <w:p w14:paraId="4621873F" w14:textId="77777777" w:rsidR="00176715" w:rsidRPr="00176715" w:rsidRDefault="00176715" w:rsidP="00176715">
      <w:r w:rsidRPr="00176715">
        <w:t>The law of conditional probability states that</w:t>
      </w:r>
    </w:p>
    <w:p w14:paraId="0F4E5AE6" w14:textId="041C016D" w:rsidR="00176715" w:rsidRPr="00176715" w:rsidRDefault="00176715" w:rsidP="00176715">
      <w:r w:rsidRPr="00176715">
        <w:drawing>
          <wp:inline distT="0" distB="0" distL="0" distR="0" wp14:anchorId="76BFEEAE" wp14:editId="51389E41">
            <wp:extent cx="1666875" cy="342900"/>
            <wp:effectExtent l="0" t="0" r="9525" b="0"/>
            <wp:docPr id="219147730" name="Picture 6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66875" cy="342900"/>
                    </a:xfrm>
                    <a:prstGeom prst="rect">
                      <a:avLst/>
                    </a:prstGeom>
                    <a:noFill/>
                    <a:ln>
                      <a:noFill/>
                    </a:ln>
                  </pic:spPr>
                </pic:pic>
              </a:graphicData>
            </a:graphic>
          </wp:inline>
        </w:drawing>
      </w:r>
    </w:p>
    <w:p w14:paraId="4C01E951" w14:textId="77777777" w:rsidR="00176715" w:rsidRPr="00176715" w:rsidRDefault="00176715" w:rsidP="00176715">
      <w:r w:rsidRPr="00176715">
        <w:t>Notice that because S is given, we are interested only in the column that is shaded in </w:t>
      </w:r>
      <w:hyperlink r:id="rId361" w:anchor="tab4.7" w:history="1">
        <w:r w:rsidRPr="00176715">
          <w:rPr>
            <w:rStyle w:val="Hyperlink"/>
            <w:b/>
            <w:bCs/>
          </w:rPr>
          <w:t>Table 4.7</w:t>
        </w:r>
      </w:hyperlink>
      <w:r w:rsidRPr="00176715">
        <w:t>, which is the Yes column for increased storage space. The marginal probability, </w:t>
      </w:r>
      <w:r w:rsidRPr="00176715">
        <w:rPr>
          <w:i/>
          <w:iCs/>
        </w:rPr>
        <w:t>P</w:t>
      </w:r>
      <w:r w:rsidRPr="00176715">
        <w:t> (S), is the total of this column and is found in the margin at the bottom of the table as .67. </w:t>
      </w:r>
      <w:r w:rsidRPr="00176715">
        <w:rPr>
          <w:i/>
          <w:iCs/>
        </w:rPr>
        <w:t>P</w:t>
      </w:r>
      <w:r w:rsidRPr="00176715">
        <w:t> (not N ∩ S) is found as the intersection of No for noise and Yes for storage. This value is .11. Hence, </w:t>
      </w:r>
      <w:r w:rsidRPr="00176715">
        <w:rPr>
          <w:i/>
          <w:iCs/>
        </w:rPr>
        <w:t>P</w:t>
      </w:r>
      <w:r w:rsidRPr="00176715">
        <w:t> (not N ∩ S) is .11. Therefore,</w:t>
      </w:r>
    </w:p>
    <w:p w14:paraId="0060B85F" w14:textId="7501B2EB" w:rsidR="00176715" w:rsidRPr="00176715" w:rsidRDefault="00176715" w:rsidP="00176715">
      <w:r w:rsidRPr="00176715">
        <w:drawing>
          <wp:inline distT="0" distB="0" distL="0" distR="0" wp14:anchorId="3C348238" wp14:editId="688297AD">
            <wp:extent cx="2524125" cy="342900"/>
            <wp:effectExtent l="0" t="0" r="9525" b="0"/>
            <wp:docPr id="1206704717" name="Picture 6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24125" cy="342900"/>
                    </a:xfrm>
                    <a:prstGeom prst="rect">
                      <a:avLst/>
                    </a:prstGeom>
                    <a:noFill/>
                    <a:ln>
                      <a:noFill/>
                    </a:ln>
                  </pic:spPr>
                </pic:pic>
              </a:graphicData>
            </a:graphic>
          </wp:inline>
        </w:drawing>
      </w:r>
    </w:p>
    <w:p w14:paraId="198DD63A" w14:textId="77777777" w:rsidR="00176715" w:rsidRPr="00176715" w:rsidRDefault="00176715" w:rsidP="00176715">
      <w:r w:rsidRPr="00176715">
        <w:rPr>
          <w:b/>
          <w:bCs/>
        </w:rPr>
        <w:t>TABLE 4.7</w:t>
      </w:r>
      <w:r w:rsidRPr="00176715">
        <w:t> Office Design Problem Joint Probability Table</w:t>
      </w:r>
    </w:p>
    <w:p w14:paraId="71602E02" w14:textId="42B2C080" w:rsidR="00176715" w:rsidRPr="00176715" w:rsidRDefault="00176715" w:rsidP="00176715">
      <w:r w:rsidRPr="00176715">
        <w:lastRenderedPageBreak/>
        <w:drawing>
          <wp:inline distT="0" distB="0" distL="0" distR="0" wp14:anchorId="457485AB" wp14:editId="5D87ED98">
            <wp:extent cx="2619375" cy="1543050"/>
            <wp:effectExtent l="0" t="0" r="9525" b="0"/>
            <wp:docPr id="452641820" name="Picture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19375" cy="1543050"/>
                    </a:xfrm>
                    <a:prstGeom prst="rect">
                      <a:avLst/>
                    </a:prstGeom>
                    <a:noFill/>
                    <a:ln>
                      <a:noFill/>
                    </a:ln>
                  </pic:spPr>
                </pic:pic>
              </a:graphicData>
            </a:graphic>
          </wp:inline>
        </w:drawing>
      </w:r>
    </w:p>
    <w:p w14:paraId="11D2011D" w14:textId="77777777" w:rsidR="00176715" w:rsidRPr="00176715" w:rsidRDefault="00176715" w:rsidP="00176715">
      <w:r w:rsidRPr="00176715">
        <w:t>The second version of the conditional probability law formula is</w:t>
      </w:r>
    </w:p>
    <w:p w14:paraId="4081814A" w14:textId="117C92D9" w:rsidR="00176715" w:rsidRPr="00176715" w:rsidRDefault="00176715" w:rsidP="00176715">
      <w:r w:rsidRPr="00176715">
        <w:drawing>
          <wp:inline distT="0" distB="0" distL="0" distR="0" wp14:anchorId="2238DD78" wp14:editId="3B38EA2D">
            <wp:extent cx="1533525" cy="342900"/>
            <wp:effectExtent l="0" t="0" r="9525" b="0"/>
            <wp:docPr id="810466803" name="Picture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533525" cy="342900"/>
                    </a:xfrm>
                    <a:prstGeom prst="rect">
                      <a:avLst/>
                    </a:prstGeom>
                    <a:noFill/>
                    <a:ln>
                      <a:noFill/>
                    </a:ln>
                  </pic:spPr>
                </pic:pic>
              </a:graphicData>
            </a:graphic>
          </wp:inline>
        </w:drawing>
      </w:r>
    </w:p>
    <w:p w14:paraId="4349BFDC" w14:textId="77777777" w:rsidR="00176715" w:rsidRPr="00176715" w:rsidRDefault="00176715" w:rsidP="00176715">
      <w:r w:rsidRPr="00176715">
        <w:t>This version is more complex than the first version, </w:t>
      </w:r>
      <w:r w:rsidRPr="00176715">
        <w:rPr>
          <w:i/>
          <w:iCs/>
        </w:rPr>
        <w:t>P</w:t>
      </w:r>
      <w:r w:rsidRPr="00176715">
        <w:t>(</w:t>
      </w:r>
      <w:r w:rsidRPr="00176715">
        <w:rPr>
          <w:i/>
          <w:iCs/>
        </w:rPr>
        <w:t>X∩Y</w:t>
      </w:r>
      <w:r w:rsidRPr="00176715">
        <w:t>)/</w:t>
      </w:r>
      <w:r w:rsidRPr="00176715">
        <w:rPr>
          <w:i/>
          <w:iCs/>
        </w:rPr>
        <w:t>P</w:t>
      </w:r>
      <w:r w:rsidRPr="00176715">
        <w:t>(</w:t>
      </w:r>
      <w:r w:rsidRPr="00176715">
        <w:rPr>
          <w:i/>
          <w:iCs/>
        </w:rPr>
        <w:t>Y</w:t>
      </w:r>
      <w:r w:rsidRPr="00176715">
        <w:t>). However, sometimes the second version must be used because of the information given in the problem— for example, when solving for </w:t>
      </w:r>
      <w:r w:rsidRPr="00176715">
        <w:rPr>
          <w:i/>
          <w:iCs/>
        </w:rPr>
        <w:t>P</w:t>
      </w:r>
      <w:r w:rsidRPr="00176715">
        <w:t> (</w:t>
      </w:r>
      <w:r w:rsidRPr="00176715">
        <w:rPr>
          <w:i/>
          <w:iCs/>
        </w:rPr>
        <w:t>XY</w:t>
      </w:r>
      <w:r w:rsidRPr="00176715">
        <w:t>) but </w:t>
      </w:r>
      <w:r w:rsidRPr="00176715">
        <w:rPr>
          <w:i/>
          <w:iCs/>
        </w:rPr>
        <w:t>P</w:t>
      </w:r>
      <w:r w:rsidRPr="00176715">
        <w:t> (</w:t>
      </w:r>
      <w:r w:rsidRPr="00176715">
        <w:rPr>
          <w:i/>
          <w:iCs/>
        </w:rPr>
        <w:t>Y|X</w:t>
      </w:r>
      <w:r w:rsidRPr="00176715">
        <w:t>) is given. The second version of the formula is obtained from the first version by substituting the formula for </w:t>
      </w:r>
      <w:r w:rsidRPr="00176715">
        <w:rPr>
          <w:i/>
          <w:iCs/>
        </w:rPr>
        <w:t>P</w:t>
      </w:r>
      <w:r w:rsidRPr="00176715">
        <w:t>(</w:t>
      </w:r>
      <w:r w:rsidRPr="00176715">
        <w:rPr>
          <w:i/>
          <w:iCs/>
        </w:rPr>
        <w:t>X∩Y</w:t>
      </w:r>
      <w:r w:rsidRPr="00176715">
        <w:t>) = </w:t>
      </w:r>
      <w:r w:rsidRPr="00176715">
        <w:rPr>
          <w:i/>
          <w:iCs/>
        </w:rPr>
        <w:t>P</w:t>
      </w:r>
      <w:r w:rsidRPr="00176715">
        <w:t>(</w:t>
      </w:r>
      <w:r w:rsidRPr="00176715">
        <w:rPr>
          <w:i/>
          <w:iCs/>
        </w:rPr>
        <w:t>X</w:t>
      </w:r>
      <w:r w:rsidRPr="00176715">
        <w:t>)·</w:t>
      </w:r>
      <w:r w:rsidRPr="00176715">
        <w:rPr>
          <w:i/>
          <w:iCs/>
        </w:rPr>
        <w:t>P</w:t>
      </w:r>
      <w:r w:rsidRPr="00176715">
        <w:t>(</w:t>
      </w:r>
      <w:r w:rsidRPr="00176715">
        <w:rPr>
          <w:i/>
          <w:iCs/>
        </w:rPr>
        <w:t>Y|X</w:t>
      </w:r>
      <w:r w:rsidRPr="00176715">
        <w:t>) into the first version.</w:t>
      </w:r>
    </w:p>
    <w:p w14:paraId="7F523BCD" w14:textId="77777777" w:rsidR="00176715" w:rsidRPr="00176715" w:rsidRDefault="00176715" w:rsidP="00176715">
      <w:r w:rsidRPr="00176715">
        <w:t>As an example, in Section 4.6, data relating to women in the U.S. labor force were presented. Included in this information was the fact that 46% of the U.S. labor force is female and that 25% of the females in the U.S. labor force work part-time. In addition, 17.4% of all American laborers are known to be part-time workers. What is the probability that a randomly selected American worker is a woman if that person is known to be a part-time worker? Let W denote the event of selecting a woman and T denote the event of selecting a part-time worker. In symbols, the question to be answered is</w:t>
      </w:r>
    </w:p>
    <w:p w14:paraId="10CD225C" w14:textId="270D6CA6" w:rsidR="00176715" w:rsidRPr="00176715" w:rsidRDefault="00176715" w:rsidP="00176715">
      <w:r w:rsidRPr="00176715">
        <w:drawing>
          <wp:inline distT="0" distB="0" distL="0" distR="0" wp14:anchorId="7A951118" wp14:editId="66A37005">
            <wp:extent cx="685800" cy="133350"/>
            <wp:effectExtent l="0" t="0" r="0" b="0"/>
            <wp:docPr id="1644730630" name="Picture 6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 cy="133350"/>
                    </a:xfrm>
                    <a:prstGeom prst="rect">
                      <a:avLst/>
                    </a:prstGeom>
                    <a:noFill/>
                    <a:ln>
                      <a:noFill/>
                    </a:ln>
                  </pic:spPr>
                </pic:pic>
              </a:graphicData>
            </a:graphic>
          </wp:inline>
        </w:drawing>
      </w:r>
    </w:p>
    <w:p w14:paraId="28ABD2B4" w14:textId="77777777" w:rsidR="00176715" w:rsidRPr="00176715" w:rsidRDefault="00176715" w:rsidP="00176715">
      <w:r w:rsidRPr="00176715">
        <w:t>The first form of the law of conditional probabilities is</w:t>
      </w:r>
    </w:p>
    <w:p w14:paraId="62BF0E78" w14:textId="0BF08C17" w:rsidR="00176715" w:rsidRPr="00176715" w:rsidRDefault="00176715" w:rsidP="00176715">
      <w:r w:rsidRPr="00176715">
        <w:drawing>
          <wp:inline distT="0" distB="0" distL="0" distR="0" wp14:anchorId="43BDB104" wp14:editId="3694F7BB">
            <wp:extent cx="1295400" cy="342900"/>
            <wp:effectExtent l="0" t="0" r="0" b="0"/>
            <wp:docPr id="2030660140" name="Picture 6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imag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95400" cy="342900"/>
                    </a:xfrm>
                    <a:prstGeom prst="rect">
                      <a:avLst/>
                    </a:prstGeom>
                    <a:noFill/>
                    <a:ln>
                      <a:noFill/>
                    </a:ln>
                  </pic:spPr>
                </pic:pic>
              </a:graphicData>
            </a:graphic>
          </wp:inline>
        </w:drawing>
      </w:r>
    </w:p>
    <w:p w14:paraId="569AEB95" w14:textId="77777777" w:rsidR="00176715" w:rsidRPr="00176715" w:rsidRDefault="00176715" w:rsidP="00176715">
      <w:r w:rsidRPr="00176715">
        <w:t>Note that this version of the law of conditional probabilities requires knowledge of the joint probability, </w:t>
      </w:r>
      <w:r w:rsidRPr="00176715">
        <w:rPr>
          <w:i/>
          <w:iCs/>
        </w:rPr>
        <w:t>P</w:t>
      </w:r>
      <w:r w:rsidRPr="00176715">
        <w:t> (W ∩ T), which is not given here. We therefore try the second version of the law of conditional probabilities, which is</w:t>
      </w:r>
    </w:p>
    <w:p w14:paraId="104C92BE" w14:textId="24EDCEA1" w:rsidR="00176715" w:rsidRPr="00176715" w:rsidRDefault="00176715" w:rsidP="00176715">
      <w:r w:rsidRPr="00176715">
        <w:drawing>
          <wp:inline distT="0" distB="0" distL="0" distR="0" wp14:anchorId="5F3CC47D" wp14:editId="5AB3205F">
            <wp:extent cx="1590675" cy="342900"/>
            <wp:effectExtent l="0" t="0" r="9525" b="0"/>
            <wp:docPr id="1121980093" name="Picture 6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descr="imag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90675" cy="342900"/>
                    </a:xfrm>
                    <a:prstGeom prst="rect">
                      <a:avLst/>
                    </a:prstGeom>
                    <a:noFill/>
                    <a:ln>
                      <a:noFill/>
                    </a:ln>
                  </pic:spPr>
                </pic:pic>
              </a:graphicData>
            </a:graphic>
          </wp:inline>
        </w:drawing>
      </w:r>
    </w:p>
    <w:p w14:paraId="64A62DCE" w14:textId="77777777" w:rsidR="00176715" w:rsidRPr="00176715" w:rsidRDefault="00176715" w:rsidP="00176715">
      <w:r w:rsidRPr="00176715">
        <w:t>For this version of the formula, everything is given in the problem.</w:t>
      </w:r>
    </w:p>
    <w:p w14:paraId="56382D2C" w14:textId="09035A24" w:rsidR="00176715" w:rsidRPr="00176715" w:rsidRDefault="00176715" w:rsidP="00176715">
      <w:r w:rsidRPr="00176715">
        <w:lastRenderedPageBreak/>
        <w:drawing>
          <wp:inline distT="0" distB="0" distL="0" distR="0" wp14:anchorId="394AC7AD" wp14:editId="6951FA7C">
            <wp:extent cx="876300" cy="571500"/>
            <wp:effectExtent l="0" t="0" r="0" b="0"/>
            <wp:docPr id="1829851442" name="Picture 6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76300" cy="571500"/>
                    </a:xfrm>
                    <a:prstGeom prst="rect">
                      <a:avLst/>
                    </a:prstGeom>
                    <a:noFill/>
                    <a:ln>
                      <a:noFill/>
                    </a:ln>
                  </pic:spPr>
                </pic:pic>
              </a:graphicData>
            </a:graphic>
          </wp:inline>
        </w:drawing>
      </w:r>
    </w:p>
    <w:p w14:paraId="4429DC0F" w14:textId="77777777" w:rsidR="00176715" w:rsidRPr="00176715" w:rsidRDefault="00176715" w:rsidP="00176715">
      <w:r w:rsidRPr="00176715">
        <w:t>The probability of a laborer being a woman given that the person works part-time can now be computed.</w:t>
      </w:r>
    </w:p>
    <w:p w14:paraId="14EBF495" w14:textId="485DBB5D" w:rsidR="00176715" w:rsidRPr="00176715" w:rsidRDefault="00176715" w:rsidP="00176715">
      <w:r w:rsidRPr="00176715">
        <w:drawing>
          <wp:inline distT="0" distB="0" distL="0" distR="0" wp14:anchorId="04DB10A4" wp14:editId="7F8FBD4A">
            <wp:extent cx="2876550" cy="342900"/>
            <wp:effectExtent l="0" t="0" r="0" b="0"/>
            <wp:docPr id="1132482234" name="Picture 6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imag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76550" cy="342900"/>
                    </a:xfrm>
                    <a:prstGeom prst="rect">
                      <a:avLst/>
                    </a:prstGeom>
                    <a:noFill/>
                    <a:ln>
                      <a:noFill/>
                    </a:ln>
                  </pic:spPr>
                </pic:pic>
              </a:graphicData>
            </a:graphic>
          </wp:inline>
        </w:drawing>
      </w:r>
    </w:p>
    <w:p w14:paraId="3B12B665" w14:textId="77777777" w:rsidR="00176715" w:rsidRPr="00176715" w:rsidRDefault="00176715" w:rsidP="00176715">
      <w:r w:rsidRPr="00176715">
        <w:t>Hence, 66.1% of the part-time workers are women.</w:t>
      </w:r>
    </w:p>
    <w:p w14:paraId="57EC185B" w14:textId="77777777" w:rsidR="00176715" w:rsidRPr="00176715" w:rsidRDefault="00176715" w:rsidP="00176715">
      <w:r w:rsidRPr="00176715">
        <w:t>In general, this second version of the law of conditional probabilities is likely to be ∩ used for solving </w:t>
      </w:r>
      <w:r w:rsidRPr="00176715">
        <w:rPr>
          <w:i/>
          <w:iCs/>
        </w:rPr>
        <w:t>P</w:t>
      </w:r>
      <w:r w:rsidRPr="00176715">
        <w:t>(</w:t>
      </w:r>
      <w:r w:rsidRPr="00176715">
        <w:rPr>
          <w:i/>
          <w:iCs/>
        </w:rPr>
        <w:t>X|Y</w:t>
      </w:r>
      <w:r w:rsidRPr="00176715">
        <w:t>) when </w:t>
      </w:r>
      <w:r w:rsidRPr="00176715">
        <w:rPr>
          <w:i/>
          <w:iCs/>
        </w:rPr>
        <w:t>P</w:t>
      </w:r>
      <w:r w:rsidRPr="00176715">
        <w:t>(</w:t>
      </w:r>
      <w:r w:rsidRPr="00176715">
        <w:rPr>
          <w:i/>
          <w:iCs/>
        </w:rPr>
        <w:t>X∩Y</w:t>
      </w:r>
      <w:r w:rsidRPr="00176715">
        <w:t>) is unknown but </w:t>
      </w:r>
      <w:r w:rsidRPr="00176715">
        <w:rPr>
          <w:i/>
          <w:iCs/>
        </w:rPr>
        <w:t>P</w:t>
      </w:r>
      <w:r w:rsidRPr="00176715">
        <w:t>(</w:t>
      </w:r>
      <w:r w:rsidRPr="00176715">
        <w:rPr>
          <w:i/>
          <w:iCs/>
        </w:rPr>
        <w:t>Y|X</w:t>
      </w:r>
      <w:r w:rsidRPr="00176715">
        <w:t>) is known.</w:t>
      </w:r>
    </w:p>
    <w:p w14:paraId="176F48D5" w14:textId="77777777" w:rsidR="00176715" w:rsidRPr="00176715" w:rsidRDefault="00176715" w:rsidP="00176715">
      <w:r w:rsidRPr="00176715">
        <w:rPr>
          <w:b/>
          <w:bCs/>
        </w:rPr>
        <w:t>DEMONSTRATION PROBLEM 4.9</w:t>
      </w:r>
    </w:p>
    <w:p w14:paraId="2349CAD4" w14:textId="77777777" w:rsidR="00176715" w:rsidRPr="00176715" w:rsidRDefault="00176715" w:rsidP="00176715">
      <w:r w:rsidRPr="00176715">
        <w:t>The data from the executive interviews given in Demonstration Problem 4.2 are repeated here. Use these data to find:</w:t>
      </w:r>
    </w:p>
    <w:p w14:paraId="60F6EA60" w14:textId="77777777" w:rsidR="00176715" w:rsidRPr="00176715" w:rsidRDefault="00176715" w:rsidP="00176715">
      <w:pPr>
        <w:numPr>
          <w:ilvl w:val="0"/>
          <w:numId w:val="389"/>
        </w:numPr>
      </w:pPr>
      <w:r w:rsidRPr="00176715">
        <w:rPr>
          <w:i/>
          <w:iCs/>
        </w:rPr>
        <w:t>P</w:t>
      </w:r>
      <w:r w:rsidRPr="00176715">
        <w:t>(B|F)</w:t>
      </w:r>
    </w:p>
    <w:p w14:paraId="7B8A4A06" w14:textId="77777777" w:rsidR="00176715" w:rsidRPr="00176715" w:rsidRDefault="00176715" w:rsidP="00176715">
      <w:pPr>
        <w:numPr>
          <w:ilvl w:val="0"/>
          <w:numId w:val="390"/>
        </w:numPr>
      </w:pPr>
      <w:r w:rsidRPr="00176715">
        <w:rPr>
          <w:i/>
          <w:iCs/>
        </w:rPr>
        <w:t>P</w:t>
      </w:r>
      <w:r w:rsidRPr="00176715">
        <w:t>(G|C)</w:t>
      </w:r>
    </w:p>
    <w:p w14:paraId="0346D0A1" w14:textId="77777777" w:rsidR="00176715" w:rsidRPr="00176715" w:rsidRDefault="00176715" w:rsidP="00176715">
      <w:pPr>
        <w:numPr>
          <w:ilvl w:val="0"/>
          <w:numId w:val="391"/>
        </w:numPr>
      </w:pPr>
      <w:r w:rsidRPr="00176715">
        <w:rPr>
          <w:i/>
          <w:iCs/>
        </w:rPr>
        <w:t>P</w:t>
      </w:r>
      <w:r w:rsidRPr="00176715">
        <w:t>(D|F)</w:t>
      </w:r>
    </w:p>
    <w:p w14:paraId="4EBE5B1F" w14:textId="7E3A1C81" w:rsidR="00176715" w:rsidRPr="00176715" w:rsidRDefault="00176715" w:rsidP="00176715">
      <w:r w:rsidRPr="00176715">
        <w:drawing>
          <wp:inline distT="0" distB="0" distL="0" distR="0" wp14:anchorId="631A206B" wp14:editId="6D4EAC6F">
            <wp:extent cx="4819650" cy="1885950"/>
            <wp:effectExtent l="0" t="0" r="0" b="0"/>
            <wp:docPr id="16909456" name="Picture 6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im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19650" cy="1885950"/>
                    </a:xfrm>
                    <a:prstGeom prst="rect">
                      <a:avLst/>
                    </a:prstGeom>
                    <a:noFill/>
                    <a:ln>
                      <a:noFill/>
                    </a:ln>
                  </pic:spPr>
                </pic:pic>
              </a:graphicData>
            </a:graphic>
          </wp:inline>
        </w:drawing>
      </w:r>
    </w:p>
    <w:p w14:paraId="77BA9BA9" w14:textId="77777777" w:rsidR="00176715" w:rsidRPr="00176715" w:rsidRDefault="00176715" w:rsidP="00176715">
      <w:pPr>
        <w:rPr>
          <w:b/>
          <w:bCs/>
        </w:rPr>
      </w:pPr>
      <w:r w:rsidRPr="00176715">
        <w:rPr>
          <w:b/>
          <w:bCs/>
        </w:rPr>
        <w:t>Solution</w:t>
      </w:r>
    </w:p>
    <w:p w14:paraId="4CF2ACB6" w14:textId="01B91F71" w:rsidR="00176715" w:rsidRPr="00176715" w:rsidRDefault="00176715" w:rsidP="00176715">
      <w:r w:rsidRPr="00176715">
        <w:t>a. </w:t>
      </w:r>
      <w:r w:rsidRPr="00176715">
        <w:drawing>
          <wp:inline distT="0" distB="0" distL="0" distR="0" wp14:anchorId="7C5A9597" wp14:editId="3A199014">
            <wp:extent cx="1905000" cy="295275"/>
            <wp:effectExtent l="0" t="0" r="0" b="9525"/>
            <wp:docPr id="1923064452" name="Picture 6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im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05000" cy="295275"/>
                    </a:xfrm>
                    <a:prstGeom prst="rect">
                      <a:avLst/>
                    </a:prstGeom>
                    <a:noFill/>
                    <a:ln>
                      <a:noFill/>
                    </a:ln>
                  </pic:spPr>
                </pic:pic>
              </a:graphicData>
            </a:graphic>
          </wp:inline>
        </w:drawing>
      </w:r>
    </w:p>
    <w:p w14:paraId="14D8A7F3" w14:textId="77777777" w:rsidR="00176715" w:rsidRPr="00176715" w:rsidRDefault="00176715" w:rsidP="00176715">
      <w:r w:rsidRPr="00176715">
        <w:t>Determining conditional probabilities from a joint probability table by using the formula is a relatively painless process. In this case, the joint probability, </w:t>
      </w:r>
      <w:r w:rsidRPr="00176715">
        <w:rPr>
          <w:i/>
          <w:iCs/>
        </w:rPr>
        <w:t>P</w:t>
      </w:r>
      <w:r w:rsidRPr="00176715">
        <w:t>(B ∩ F), appears in a cell of the table (.11); the marginal probability, </w:t>
      </w:r>
      <w:r w:rsidRPr="00176715">
        <w:rPr>
          <w:i/>
          <w:iCs/>
        </w:rPr>
        <w:t>P</w:t>
      </w:r>
      <w:r w:rsidRPr="00176715">
        <w:t>(F), appears in a margin (.21). Bringing these two probabilities together by formula produces the answer, .11/.21 = .524. This answer means that 52.4% of the Midwest executives (the F values) are in manufacturing (the B values).</w:t>
      </w:r>
    </w:p>
    <w:p w14:paraId="56AFC2FC" w14:textId="3DD44FAD" w:rsidR="00176715" w:rsidRPr="00176715" w:rsidRDefault="00176715" w:rsidP="00176715">
      <w:r w:rsidRPr="00176715">
        <w:lastRenderedPageBreak/>
        <w:t>b. </w:t>
      </w:r>
      <w:r w:rsidRPr="00176715">
        <w:drawing>
          <wp:inline distT="0" distB="0" distL="0" distR="0" wp14:anchorId="3A29B133" wp14:editId="358EAECA">
            <wp:extent cx="1962150" cy="295275"/>
            <wp:effectExtent l="0" t="0" r="0" b="9525"/>
            <wp:docPr id="810499236" name="Picture 6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62150" cy="295275"/>
                    </a:xfrm>
                    <a:prstGeom prst="rect">
                      <a:avLst/>
                    </a:prstGeom>
                    <a:noFill/>
                    <a:ln>
                      <a:noFill/>
                    </a:ln>
                  </pic:spPr>
                </pic:pic>
              </a:graphicData>
            </a:graphic>
          </wp:inline>
        </w:drawing>
      </w:r>
    </w:p>
    <w:p w14:paraId="2FD80FBF" w14:textId="77777777" w:rsidR="00176715" w:rsidRPr="00176715" w:rsidRDefault="00176715" w:rsidP="00176715">
      <w:r w:rsidRPr="00176715">
        <w:t>This result means that 21.6% of the responding communications industry executives, (C) are from the West (G).</w:t>
      </w:r>
    </w:p>
    <w:p w14:paraId="0EE0CFD5" w14:textId="4B90E381" w:rsidR="00176715" w:rsidRPr="00176715" w:rsidRDefault="00176715" w:rsidP="00176715">
      <w:r w:rsidRPr="00176715">
        <w:t>c. </w:t>
      </w:r>
      <w:r w:rsidRPr="00176715">
        <w:drawing>
          <wp:inline distT="0" distB="0" distL="0" distR="0" wp14:anchorId="6C7FC85E" wp14:editId="2E714C82">
            <wp:extent cx="1847850" cy="285750"/>
            <wp:effectExtent l="0" t="0" r="0" b="0"/>
            <wp:docPr id="1396320530" name="Picture 5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47850" cy="285750"/>
                    </a:xfrm>
                    <a:prstGeom prst="rect">
                      <a:avLst/>
                    </a:prstGeom>
                    <a:noFill/>
                    <a:ln>
                      <a:noFill/>
                    </a:ln>
                  </pic:spPr>
                </pic:pic>
              </a:graphicData>
            </a:graphic>
          </wp:inline>
        </w:drawing>
      </w:r>
    </w:p>
    <w:p w14:paraId="6191CFC1" w14:textId="77777777" w:rsidR="00176715" w:rsidRPr="00176715" w:rsidRDefault="00176715" w:rsidP="00176715">
      <w:r w:rsidRPr="00176715">
        <w:t>Because D and F are mutually exclusive, </w:t>
      </w:r>
      <w:r w:rsidRPr="00176715">
        <w:rPr>
          <w:i/>
          <w:iCs/>
        </w:rPr>
        <w:t>P</w:t>
      </w:r>
      <w:r w:rsidRPr="00176715">
        <w:t>(D∩F) is zero and so is </w:t>
      </w:r>
      <w:r w:rsidRPr="00176715">
        <w:rPr>
          <w:i/>
          <w:iCs/>
        </w:rPr>
        <w:t>P</w:t>
      </w:r>
      <w:r w:rsidRPr="00176715">
        <w:t>(D|F). The rationale behind </w:t>
      </w:r>
      <w:r w:rsidRPr="00176715">
        <w:rPr>
          <w:i/>
          <w:iCs/>
        </w:rPr>
        <w:t>P</w:t>
      </w:r>
      <w:r w:rsidRPr="00176715">
        <w:t>(D|F) = 0 is that, if F is given (the respondent is known to be located in the Midwest), the respondent could not be located in D (the Northeast).</w:t>
      </w:r>
    </w:p>
    <w:p w14:paraId="31DC13DA" w14:textId="77777777" w:rsidR="00176715" w:rsidRPr="00176715" w:rsidRDefault="00176715" w:rsidP="00176715">
      <w:pPr>
        <w:rPr>
          <w:b/>
          <w:bCs/>
        </w:rPr>
      </w:pPr>
      <w:r w:rsidRPr="00176715">
        <w:rPr>
          <w:b/>
          <w:bCs/>
        </w:rPr>
        <w:t>Independent Events</w:t>
      </w:r>
    </w:p>
    <w:p w14:paraId="62F26BE2" w14:textId="5A4A1A41" w:rsidR="00176715" w:rsidRPr="00176715" w:rsidRDefault="00176715" w:rsidP="00176715">
      <w:r w:rsidRPr="00176715">
        <w:drawing>
          <wp:inline distT="0" distB="0" distL="0" distR="0" wp14:anchorId="7D36ABFD" wp14:editId="4D809E6A">
            <wp:extent cx="5943600" cy="456565"/>
            <wp:effectExtent l="0" t="0" r="0" b="635"/>
            <wp:docPr id="770405260" name="Picture 5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56565"/>
                    </a:xfrm>
                    <a:prstGeom prst="rect">
                      <a:avLst/>
                    </a:prstGeom>
                    <a:noFill/>
                    <a:ln>
                      <a:noFill/>
                    </a:ln>
                  </pic:spPr>
                </pic:pic>
              </a:graphicData>
            </a:graphic>
          </wp:inline>
        </w:drawing>
      </w:r>
    </w:p>
    <w:p w14:paraId="0921A734" w14:textId="77777777" w:rsidR="00176715" w:rsidRPr="00176715" w:rsidRDefault="00176715" w:rsidP="00176715">
      <w:r w:rsidRPr="00176715">
        <w:t>In each equation, it does not matter that </w:t>
      </w:r>
      <w:r w:rsidRPr="00176715">
        <w:rPr>
          <w:i/>
          <w:iCs/>
        </w:rPr>
        <w:t>X</w:t>
      </w:r>
      <w:r w:rsidRPr="00176715">
        <w:t> or </w:t>
      </w:r>
      <w:r w:rsidRPr="00176715">
        <w:rPr>
          <w:i/>
          <w:iCs/>
        </w:rPr>
        <w:t>Y</w:t>
      </w:r>
      <w:r w:rsidRPr="00176715">
        <w:t> is given because </w:t>
      </w:r>
      <w:r w:rsidRPr="00176715">
        <w:rPr>
          <w:i/>
          <w:iCs/>
        </w:rPr>
        <w:t>X</w:t>
      </w:r>
      <w:r w:rsidRPr="00176715">
        <w:t> and </w:t>
      </w:r>
      <w:r w:rsidRPr="00176715">
        <w:rPr>
          <w:i/>
          <w:iCs/>
        </w:rPr>
        <w:t>Y</w:t>
      </w:r>
      <w:r w:rsidRPr="00176715">
        <w:t> are </w:t>
      </w:r>
      <w:r w:rsidRPr="00176715">
        <w:rPr>
          <w:i/>
          <w:iCs/>
        </w:rPr>
        <w:t>independent</w:t>
      </w:r>
      <w:r w:rsidRPr="00176715">
        <w:t>. When </w:t>
      </w:r>
      <w:r w:rsidRPr="00176715">
        <w:rPr>
          <w:i/>
          <w:iCs/>
        </w:rPr>
        <w:t>X</w:t>
      </w:r>
      <w:r w:rsidRPr="00176715">
        <w:t> and </w:t>
      </w:r>
      <w:r w:rsidRPr="00176715">
        <w:rPr>
          <w:i/>
          <w:iCs/>
        </w:rPr>
        <w:t>Y</w:t>
      </w:r>
      <w:r w:rsidRPr="00176715">
        <w:t> are independent, the conditional probability is solved as a marginal probability.</w:t>
      </w:r>
    </w:p>
    <w:p w14:paraId="6B183128" w14:textId="77777777" w:rsidR="00176715" w:rsidRPr="00176715" w:rsidRDefault="00176715" w:rsidP="00176715">
      <w:r w:rsidRPr="00176715">
        <w:t>Sometimes, it is important to test a cross-tabulation table of raw data to determine whether events are independent. If </w:t>
      </w:r>
      <w:r w:rsidRPr="00176715">
        <w:rPr>
          <w:i/>
          <w:iCs/>
        </w:rPr>
        <w:t>any</w:t>
      </w:r>
      <w:r w:rsidRPr="00176715">
        <w:t> combination of two events from the different sides of the table fail the test, </w:t>
      </w:r>
      <w:r w:rsidRPr="00176715">
        <w:rPr>
          <w:i/>
          <w:iCs/>
        </w:rPr>
        <w:t>P</w:t>
      </w:r>
      <w:r w:rsidRPr="00176715">
        <w:t>(</w:t>
      </w:r>
      <w:r w:rsidRPr="00176715">
        <w:rPr>
          <w:i/>
          <w:iCs/>
        </w:rPr>
        <w:t>X|Y</w:t>
      </w:r>
      <w:r w:rsidRPr="00176715">
        <w:t>) = </w:t>
      </w:r>
      <w:r w:rsidRPr="00176715">
        <w:rPr>
          <w:i/>
          <w:iCs/>
        </w:rPr>
        <w:t>P</w:t>
      </w:r>
      <w:r w:rsidRPr="00176715">
        <w:t>(</w:t>
      </w:r>
      <w:r w:rsidRPr="00176715">
        <w:rPr>
          <w:i/>
          <w:iCs/>
        </w:rPr>
        <w:t>X</w:t>
      </w:r>
      <w:r w:rsidRPr="00176715">
        <w:t>), the table does not contain independent events.</w:t>
      </w:r>
    </w:p>
    <w:p w14:paraId="1A22BF5F" w14:textId="77777777" w:rsidR="00176715" w:rsidRPr="00176715" w:rsidRDefault="00176715" w:rsidP="00176715">
      <w:r w:rsidRPr="00176715">
        <w:rPr>
          <w:b/>
          <w:bCs/>
        </w:rPr>
        <w:t>DEMONSTRATION PROBLEM 4.10</w:t>
      </w:r>
    </w:p>
    <w:p w14:paraId="42147275" w14:textId="77777777" w:rsidR="00176715" w:rsidRPr="00176715" w:rsidRDefault="00176715" w:rsidP="00176715">
      <w:r w:rsidRPr="00176715">
        <w:t>Test the cross-tabulation table for the 200 executive responses to determine whether industry type is independent of geographic location.</w:t>
      </w:r>
    </w:p>
    <w:p w14:paraId="2577CF44" w14:textId="5B1C9B46" w:rsidR="00176715" w:rsidRPr="00176715" w:rsidRDefault="00176715" w:rsidP="00176715">
      <w:r w:rsidRPr="00176715">
        <w:drawing>
          <wp:inline distT="0" distB="0" distL="0" distR="0" wp14:anchorId="35711434" wp14:editId="69B4E0AF">
            <wp:extent cx="4819650" cy="1885950"/>
            <wp:effectExtent l="0" t="0" r="0" b="0"/>
            <wp:docPr id="535957668" name="Picture 5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imag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19650" cy="1885950"/>
                    </a:xfrm>
                    <a:prstGeom prst="rect">
                      <a:avLst/>
                    </a:prstGeom>
                    <a:noFill/>
                    <a:ln>
                      <a:noFill/>
                    </a:ln>
                  </pic:spPr>
                </pic:pic>
              </a:graphicData>
            </a:graphic>
          </wp:inline>
        </w:drawing>
      </w:r>
    </w:p>
    <w:p w14:paraId="0057389A" w14:textId="77777777" w:rsidR="00176715" w:rsidRPr="00176715" w:rsidRDefault="00176715" w:rsidP="00176715">
      <w:pPr>
        <w:rPr>
          <w:b/>
          <w:bCs/>
        </w:rPr>
      </w:pPr>
      <w:r w:rsidRPr="00176715">
        <w:rPr>
          <w:b/>
          <w:bCs/>
        </w:rPr>
        <w:t>Solution</w:t>
      </w:r>
    </w:p>
    <w:p w14:paraId="2D2317B4" w14:textId="77777777" w:rsidR="00176715" w:rsidRPr="00176715" w:rsidRDefault="00176715" w:rsidP="00176715">
      <w:r w:rsidRPr="00176715">
        <w:t>Select one industry and one geographic location (say, A—Finance and G—West). Does </w:t>
      </w:r>
      <w:r w:rsidRPr="00176715">
        <w:rPr>
          <w:i/>
          <w:iCs/>
        </w:rPr>
        <w:t>P</w:t>
      </w:r>
      <w:r w:rsidRPr="00176715">
        <w:t>(A|G) = </w:t>
      </w:r>
      <w:r w:rsidRPr="00176715">
        <w:rPr>
          <w:i/>
          <w:iCs/>
        </w:rPr>
        <w:t>P</w:t>
      </w:r>
      <w:r w:rsidRPr="00176715">
        <w:t>(A)?</w:t>
      </w:r>
    </w:p>
    <w:p w14:paraId="3651313B" w14:textId="73FE5409" w:rsidR="00176715" w:rsidRPr="00176715" w:rsidRDefault="00176715" w:rsidP="00176715">
      <w:r w:rsidRPr="00176715">
        <w:lastRenderedPageBreak/>
        <w:drawing>
          <wp:inline distT="0" distB="0" distL="0" distR="0" wp14:anchorId="4E20DC24" wp14:editId="4A63DC11">
            <wp:extent cx="1819275" cy="276225"/>
            <wp:effectExtent l="0" t="0" r="9525" b="9525"/>
            <wp:docPr id="819606820" name="Picture 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819275" cy="276225"/>
                    </a:xfrm>
                    <a:prstGeom prst="rect">
                      <a:avLst/>
                    </a:prstGeom>
                    <a:noFill/>
                    <a:ln>
                      <a:noFill/>
                    </a:ln>
                  </pic:spPr>
                </pic:pic>
              </a:graphicData>
            </a:graphic>
          </wp:inline>
        </w:drawing>
      </w:r>
    </w:p>
    <w:p w14:paraId="63DA6851" w14:textId="77777777" w:rsidR="00176715" w:rsidRPr="00176715" w:rsidRDefault="00176715" w:rsidP="00176715">
      <w:r w:rsidRPr="00176715">
        <w:t>Does 14/42 = 56/200? No, .33 Z .28. Industry and geographic location are not independent because at least one exception to the test is present.</w:t>
      </w:r>
    </w:p>
    <w:p w14:paraId="4CE0DAFE" w14:textId="77777777" w:rsidR="00176715" w:rsidRPr="00176715" w:rsidRDefault="00176715" w:rsidP="00176715">
      <w:r w:rsidRPr="00176715">
        <w:rPr>
          <w:b/>
          <w:bCs/>
        </w:rPr>
        <w:t>THINKING CRITICALLY ABOUT STATISTICS IN BUSINESS TODAY</w:t>
      </w:r>
    </w:p>
    <w:p w14:paraId="693E2DDE" w14:textId="77777777" w:rsidR="00176715" w:rsidRPr="00176715" w:rsidRDefault="00176715" w:rsidP="00176715">
      <w:r w:rsidRPr="00176715">
        <w:rPr>
          <w:b/>
          <w:bCs/>
        </w:rPr>
        <w:t>Newspaper Advertising Reading Habits of Canadians</w:t>
      </w:r>
    </w:p>
    <w:p w14:paraId="1172978F" w14:textId="77777777" w:rsidR="00176715" w:rsidRPr="00176715" w:rsidRDefault="00176715" w:rsidP="00176715">
      <w:r w:rsidRPr="00176715">
        <w:t>A national survey by Ipsos Reid for the Canadian Newspaper Association reveals some interesting statistics about newspaper advertising reading habits of Canadians. Sixty-six percent of Canadians say that they enjoy reading the page advertising and the product inserts that come with a newspaper. The percentage is higher for women (70%) than men (62%), but 73% of households with children enjoy doing so. While the percentage of those over 55 years of age who enjoy reading such ads is 71%, the percentage is only 55% for those in the 18-to-34-year-old category. These percentages decrease with increases in education as revealed by the fact that while 70% of those with a high school education enjoy reading such ads, only 55% of those having a university degree do so. Canadians living in the Atlantic region lead the country in this regard with 74%, in contrast to those living in British Columbia (63%) and Quebec (62%).</w:t>
      </w:r>
    </w:p>
    <w:p w14:paraId="742D10BA" w14:textId="77777777" w:rsidR="00176715" w:rsidRPr="00176715" w:rsidRDefault="00176715" w:rsidP="00176715">
      <w:r w:rsidRPr="00176715">
        <w:t>These facts can be converted to probabilities: The probability that a Canadian enjoys reading such ads is .66. Many of the other statistics represent conditional probabilities. For example, the probability that a Canadian enjoys such ads given that the Canadian is a woman is .70; and the probability that a Canadian enjoys such ads given that the Canadian has a college degree is .55. About 13% of the Canadian population resides in British Columbia. From this and from the conditional probability that a Canadian enjoys such ads given that they live in British Columbia (.63), one can compute the joint probability that a randomly selected Canadian enjoys such ads and lives in British Columbia (.13)(.63) = .0819. That is, 8.19% of all Canadians live in British Columbia and enjoy such ads.</w:t>
      </w:r>
    </w:p>
    <w:p w14:paraId="7FE7B038" w14:textId="77777777" w:rsidR="00176715" w:rsidRPr="00176715" w:rsidRDefault="00176715" w:rsidP="00176715">
      <w:r w:rsidRPr="00176715">
        <w:rPr>
          <w:b/>
          <w:bCs/>
        </w:rPr>
        <w:t>Things to Ponder</w:t>
      </w:r>
    </w:p>
    <w:p w14:paraId="76604FE6" w14:textId="77777777" w:rsidR="00176715" w:rsidRPr="00176715" w:rsidRDefault="00176715" w:rsidP="00176715">
      <w:pPr>
        <w:numPr>
          <w:ilvl w:val="0"/>
          <w:numId w:val="392"/>
        </w:numPr>
      </w:pPr>
      <w:r w:rsidRPr="00176715">
        <w:t>It is plain from the information given here that many Canadians enjoy reading newspaper ads. If you are a business in Canada, what implications might this have on your marketing plan?</w:t>
      </w:r>
    </w:p>
    <w:p w14:paraId="67E6189F" w14:textId="77777777" w:rsidR="00176715" w:rsidRPr="00176715" w:rsidRDefault="00176715" w:rsidP="00176715">
      <w:pPr>
        <w:numPr>
          <w:ilvl w:val="0"/>
          <w:numId w:val="392"/>
        </w:numPr>
      </w:pPr>
      <w:r w:rsidRPr="00176715">
        <w:t>What do you think might be some factors that contribute to fact that about 10% more of Canadians in the Atlantic region than in other regions of the country enjoy reading newspaper ads?</w:t>
      </w:r>
    </w:p>
    <w:p w14:paraId="014B8586" w14:textId="77777777" w:rsidR="00176715" w:rsidRPr="00176715" w:rsidRDefault="00176715" w:rsidP="00176715">
      <w:r w:rsidRPr="00176715">
        <w:rPr>
          <w:b/>
          <w:bCs/>
        </w:rPr>
        <w:t>DEMONSTRATION PROBLEM 4.11</w:t>
      </w:r>
    </w:p>
    <w:p w14:paraId="494E1F86" w14:textId="77777777" w:rsidR="00176715" w:rsidRPr="00176715" w:rsidRDefault="00176715" w:rsidP="00176715">
      <w:r w:rsidRPr="00176715">
        <w:lastRenderedPageBreak/>
        <w:t>Determine whether the cross-tabulation table shown as </w:t>
      </w:r>
      <w:hyperlink r:id="rId362" w:anchor="tab4.6" w:history="1">
        <w:r w:rsidRPr="00176715">
          <w:rPr>
            <w:rStyle w:val="Hyperlink"/>
            <w:b/>
            <w:bCs/>
          </w:rPr>
          <w:t>Table 4.6</w:t>
        </w:r>
      </w:hyperlink>
      <w:r w:rsidRPr="00176715">
        <w:t> and repeated here contains independent events.</w:t>
      </w:r>
    </w:p>
    <w:p w14:paraId="551C3A36" w14:textId="55292DC8" w:rsidR="00176715" w:rsidRPr="00176715" w:rsidRDefault="00176715" w:rsidP="00176715">
      <w:r w:rsidRPr="00176715">
        <w:drawing>
          <wp:inline distT="0" distB="0" distL="0" distR="0" wp14:anchorId="5DAA3555" wp14:editId="00B90609">
            <wp:extent cx="1085850" cy="1123950"/>
            <wp:effectExtent l="0" t="0" r="0" b="0"/>
            <wp:docPr id="13323731" name="Picture 5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85850" cy="1123950"/>
                    </a:xfrm>
                    <a:prstGeom prst="rect">
                      <a:avLst/>
                    </a:prstGeom>
                    <a:noFill/>
                    <a:ln>
                      <a:noFill/>
                    </a:ln>
                  </pic:spPr>
                </pic:pic>
              </a:graphicData>
            </a:graphic>
          </wp:inline>
        </w:drawing>
      </w:r>
    </w:p>
    <w:p w14:paraId="36F20974" w14:textId="77777777" w:rsidR="00176715" w:rsidRPr="00176715" w:rsidRDefault="00176715" w:rsidP="00176715">
      <w:pPr>
        <w:rPr>
          <w:b/>
          <w:bCs/>
        </w:rPr>
      </w:pPr>
      <w:r w:rsidRPr="00176715">
        <w:rPr>
          <w:b/>
          <w:bCs/>
        </w:rPr>
        <w:t>Solution</w:t>
      </w:r>
    </w:p>
    <w:p w14:paraId="7E6166D4" w14:textId="77777777" w:rsidR="00176715" w:rsidRPr="00176715" w:rsidRDefault="00176715" w:rsidP="00176715">
      <w:r w:rsidRPr="00176715">
        <w:t>Check the first cell in the table to find whether </w:t>
      </w:r>
      <w:r w:rsidRPr="00176715">
        <w:rPr>
          <w:i/>
          <w:iCs/>
        </w:rPr>
        <w:t>P</w:t>
      </w:r>
      <w:r w:rsidRPr="00176715">
        <w:t>(A|D) = </w:t>
      </w:r>
      <w:r w:rsidRPr="00176715">
        <w:rPr>
          <w:i/>
          <w:iCs/>
        </w:rPr>
        <w:t>P</w:t>
      </w:r>
      <w:r w:rsidRPr="00176715">
        <w:t>(A).</w:t>
      </w:r>
    </w:p>
    <w:p w14:paraId="79B2BBFD" w14:textId="645FEF49" w:rsidR="00176715" w:rsidRPr="00176715" w:rsidRDefault="00176715" w:rsidP="00176715">
      <w:r w:rsidRPr="00176715">
        <w:drawing>
          <wp:inline distT="0" distB="0" distL="0" distR="0" wp14:anchorId="65CCD911" wp14:editId="50F865A3">
            <wp:extent cx="1304925" cy="685800"/>
            <wp:effectExtent l="0" t="0" r="9525" b="0"/>
            <wp:docPr id="1365225673" name="Picture 5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304925" cy="685800"/>
                    </a:xfrm>
                    <a:prstGeom prst="rect">
                      <a:avLst/>
                    </a:prstGeom>
                    <a:noFill/>
                    <a:ln>
                      <a:noFill/>
                    </a:ln>
                  </pic:spPr>
                </pic:pic>
              </a:graphicData>
            </a:graphic>
          </wp:inline>
        </w:drawing>
      </w:r>
    </w:p>
    <w:p w14:paraId="58E2C52E" w14:textId="77777777" w:rsidR="00176715" w:rsidRPr="00176715" w:rsidRDefault="00176715" w:rsidP="00176715">
      <w:r w:rsidRPr="00176715">
        <w:t>The checking process must continue until all the events are determined to be independent. In this table, all the possibilities check out. Thus, </w:t>
      </w:r>
      <w:hyperlink r:id="rId363" w:anchor="tab4.6" w:history="1">
        <w:r w:rsidRPr="00176715">
          <w:rPr>
            <w:rStyle w:val="Hyperlink"/>
            <w:b/>
            <w:bCs/>
          </w:rPr>
          <w:t>Table 4.6</w:t>
        </w:r>
      </w:hyperlink>
      <w:r w:rsidRPr="00176715">
        <w:t> contains independent events.</w:t>
      </w:r>
    </w:p>
    <w:p w14:paraId="0EB361B0" w14:textId="419CC4B8" w:rsidR="00176715" w:rsidRPr="00176715" w:rsidRDefault="00176715" w:rsidP="00176715">
      <w:r w:rsidRPr="00176715">
        <w:drawing>
          <wp:inline distT="0" distB="0" distL="0" distR="0" wp14:anchorId="7EB03D2F" wp14:editId="3ED9B90C">
            <wp:extent cx="1314450" cy="542925"/>
            <wp:effectExtent l="0" t="0" r="0" b="9525"/>
            <wp:docPr id="912535535" name="Picture 5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p w14:paraId="12B7469A" w14:textId="77777777" w:rsidR="00176715" w:rsidRPr="00176715" w:rsidRDefault="00176715" w:rsidP="00176715">
      <w:pPr>
        <w:rPr>
          <w:b/>
          <w:bCs/>
        </w:rPr>
      </w:pPr>
      <w:r w:rsidRPr="00176715">
        <w:rPr>
          <w:b/>
          <w:bCs/>
        </w:rPr>
        <w:t>4.7 PROBLEMS</w:t>
      </w:r>
    </w:p>
    <w:p w14:paraId="1C1C3520" w14:textId="77777777" w:rsidR="00176715" w:rsidRPr="00176715" w:rsidRDefault="00176715" w:rsidP="00176715">
      <w:pPr>
        <w:numPr>
          <w:ilvl w:val="0"/>
          <w:numId w:val="393"/>
        </w:numPr>
      </w:pPr>
      <w:r w:rsidRPr="00176715">
        <w:rPr>
          <w:b/>
          <w:bCs/>
        </w:rPr>
        <w:t>4.23</w:t>
      </w:r>
      <w:r w:rsidRPr="00176715">
        <w:t> Use the values in the cross-tabulation table to solve the equations given.</w:t>
      </w:r>
    </w:p>
    <w:p w14:paraId="012EC26D" w14:textId="0F7F41FC" w:rsidR="00176715" w:rsidRPr="00176715" w:rsidRDefault="00176715" w:rsidP="00176715">
      <w:r w:rsidRPr="00176715">
        <w:drawing>
          <wp:inline distT="0" distB="0" distL="0" distR="0" wp14:anchorId="4A283660" wp14:editId="336D9F26">
            <wp:extent cx="1114425" cy="1209675"/>
            <wp:effectExtent l="0" t="0" r="9525" b="9525"/>
            <wp:docPr id="1745574788" name="Picture 5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14425" cy="1209675"/>
                    </a:xfrm>
                    <a:prstGeom prst="rect">
                      <a:avLst/>
                    </a:prstGeom>
                    <a:noFill/>
                    <a:ln>
                      <a:noFill/>
                    </a:ln>
                  </pic:spPr>
                </pic:pic>
              </a:graphicData>
            </a:graphic>
          </wp:inline>
        </w:drawing>
      </w:r>
    </w:p>
    <w:p w14:paraId="79E5931B" w14:textId="77777777" w:rsidR="00176715" w:rsidRPr="00176715" w:rsidRDefault="00176715" w:rsidP="00176715">
      <w:pPr>
        <w:numPr>
          <w:ilvl w:val="1"/>
          <w:numId w:val="394"/>
        </w:numPr>
      </w:pPr>
      <w:r w:rsidRPr="00176715">
        <w:rPr>
          <w:i/>
          <w:iCs/>
        </w:rPr>
        <w:t>P</w:t>
      </w:r>
      <w:r w:rsidRPr="00176715">
        <w:t>(G|A) =_____</w:t>
      </w:r>
    </w:p>
    <w:p w14:paraId="774965E6" w14:textId="77777777" w:rsidR="00176715" w:rsidRPr="00176715" w:rsidRDefault="00176715" w:rsidP="00176715">
      <w:pPr>
        <w:numPr>
          <w:ilvl w:val="1"/>
          <w:numId w:val="395"/>
        </w:numPr>
      </w:pPr>
      <w:r w:rsidRPr="00176715">
        <w:rPr>
          <w:i/>
          <w:iCs/>
        </w:rPr>
        <w:t>P</w:t>
      </w:r>
      <w:r w:rsidRPr="00176715">
        <w:t>(B|F) =_____</w:t>
      </w:r>
    </w:p>
    <w:p w14:paraId="55D70DEF" w14:textId="77777777" w:rsidR="00176715" w:rsidRPr="00176715" w:rsidRDefault="00176715" w:rsidP="00176715">
      <w:pPr>
        <w:numPr>
          <w:ilvl w:val="1"/>
          <w:numId w:val="396"/>
        </w:numPr>
      </w:pPr>
      <w:r w:rsidRPr="00176715">
        <w:rPr>
          <w:i/>
          <w:iCs/>
        </w:rPr>
        <w:t>P</w:t>
      </w:r>
      <w:r w:rsidRPr="00176715">
        <w:t>(C|E) =_____</w:t>
      </w:r>
    </w:p>
    <w:p w14:paraId="363E5A86" w14:textId="77777777" w:rsidR="00176715" w:rsidRPr="00176715" w:rsidRDefault="00176715" w:rsidP="00176715">
      <w:pPr>
        <w:numPr>
          <w:ilvl w:val="1"/>
          <w:numId w:val="397"/>
        </w:numPr>
      </w:pPr>
      <w:r w:rsidRPr="00176715">
        <w:rPr>
          <w:i/>
          <w:iCs/>
        </w:rPr>
        <w:t>P</w:t>
      </w:r>
      <w:r w:rsidRPr="00176715">
        <w:t>(E|G) =_____</w:t>
      </w:r>
    </w:p>
    <w:p w14:paraId="11239236" w14:textId="77777777" w:rsidR="00176715" w:rsidRPr="00176715" w:rsidRDefault="00176715" w:rsidP="00176715">
      <w:pPr>
        <w:numPr>
          <w:ilvl w:val="0"/>
          <w:numId w:val="393"/>
        </w:numPr>
      </w:pPr>
      <w:r w:rsidRPr="00176715">
        <w:rPr>
          <w:b/>
          <w:bCs/>
        </w:rPr>
        <w:t>4.24</w:t>
      </w:r>
      <w:r w:rsidRPr="00176715">
        <w:t> Use the values in the joint probability table to solve the equations given.</w:t>
      </w:r>
    </w:p>
    <w:p w14:paraId="1CACD8B1" w14:textId="56ADE38C" w:rsidR="00176715" w:rsidRPr="00176715" w:rsidRDefault="00176715" w:rsidP="00176715">
      <w:r w:rsidRPr="00176715">
        <w:lastRenderedPageBreak/>
        <w:drawing>
          <wp:inline distT="0" distB="0" distL="0" distR="0" wp14:anchorId="03BAD5EC" wp14:editId="2A248924">
            <wp:extent cx="800100" cy="695325"/>
            <wp:effectExtent l="0" t="0" r="0" b="9525"/>
            <wp:docPr id="1246169812" name="Picture 5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imag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00100" cy="695325"/>
                    </a:xfrm>
                    <a:prstGeom prst="rect">
                      <a:avLst/>
                    </a:prstGeom>
                    <a:noFill/>
                    <a:ln>
                      <a:noFill/>
                    </a:ln>
                  </pic:spPr>
                </pic:pic>
              </a:graphicData>
            </a:graphic>
          </wp:inline>
        </w:drawing>
      </w:r>
    </w:p>
    <w:p w14:paraId="2E01C52F" w14:textId="77777777" w:rsidR="00176715" w:rsidRPr="00176715" w:rsidRDefault="00176715" w:rsidP="00176715">
      <w:pPr>
        <w:numPr>
          <w:ilvl w:val="1"/>
          <w:numId w:val="398"/>
        </w:numPr>
      </w:pPr>
      <w:r w:rsidRPr="00176715">
        <w:rPr>
          <w:i/>
          <w:iCs/>
        </w:rPr>
        <w:t>P</w:t>
      </w:r>
      <w:r w:rsidRPr="00176715">
        <w:t>(C|A) =_____</w:t>
      </w:r>
    </w:p>
    <w:p w14:paraId="14F66F79" w14:textId="77777777" w:rsidR="00176715" w:rsidRPr="00176715" w:rsidRDefault="00176715" w:rsidP="00176715">
      <w:pPr>
        <w:numPr>
          <w:ilvl w:val="1"/>
          <w:numId w:val="399"/>
        </w:numPr>
      </w:pPr>
      <w:r w:rsidRPr="00176715">
        <w:rPr>
          <w:i/>
          <w:iCs/>
        </w:rPr>
        <w:t>P</w:t>
      </w:r>
      <w:r w:rsidRPr="00176715">
        <w:t>(B|D) =_____</w:t>
      </w:r>
    </w:p>
    <w:p w14:paraId="4D1F2ECD" w14:textId="77777777" w:rsidR="00176715" w:rsidRPr="00176715" w:rsidRDefault="00176715" w:rsidP="00176715">
      <w:pPr>
        <w:numPr>
          <w:ilvl w:val="1"/>
          <w:numId w:val="400"/>
        </w:numPr>
      </w:pPr>
      <w:r w:rsidRPr="00176715">
        <w:rPr>
          <w:i/>
          <w:iCs/>
        </w:rPr>
        <w:t>P</w:t>
      </w:r>
      <w:r w:rsidRPr="00176715">
        <w:t>(A|E) =_____</w:t>
      </w:r>
    </w:p>
    <w:p w14:paraId="40535101" w14:textId="77777777" w:rsidR="00176715" w:rsidRPr="00176715" w:rsidRDefault="00176715" w:rsidP="00176715">
      <w:pPr>
        <w:numPr>
          <w:ilvl w:val="0"/>
          <w:numId w:val="393"/>
        </w:numPr>
      </w:pPr>
      <w:r w:rsidRPr="00176715">
        <w:rPr>
          <w:b/>
          <w:bCs/>
        </w:rPr>
        <w:t>4.25</w:t>
      </w:r>
      <w:r w:rsidRPr="00176715">
        <w:t> The results of a survey asking, “Do you have a calculator and/or a computer in your home?” follow.</w:t>
      </w:r>
    </w:p>
    <w:p w14:paraId="575767BB" w14:textId="472E554D" w:rsidR="00176715" w:rsidRPr="00176715" w:rsidRDefault="00176715" w:rsidP="00176715">
      <w:r w:rsidRPr="00176715">
        <w:drawing>
          <wp:inline distT="0" distB="0" distL="0" distR="0" wp14:anchorId="31AD786E" wp14:editId="169E04E4">
            <wp:extent cx="1819275" cy="1143000"/>
            <wp:effectExtent l="0" t="0" r="9525" b="0"/>
            <wp:docPr id="586771457" name="Picture 5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19275" cy="1143000"/>
                    </a:xfrm>
                    <a:prstGeom prst="rect">
                      <a:avLst/>
                    </a:prstGeom>
                    <a:noFill/>
                    <a:ln>
                      <a:noFill/>
                    </a:ln>
                  </pic:spPr>
                </pic:pic>
              </a:graphicData>
            </a:graphic>
          </wp:inline>
        </w:drawing>
      </w:r>
    </w:p>
    <w:p w14:paraId="4F335F01" w14:textId="77777777" w:rsidR="00176715" w:rsidRPr="00176715" w:rsidRDefault="00176715" w:rsidP="00176715">
      <w:r w:rsidRPr="00176715">
        <w:t>Is the variable “calculator” independent of the variable “computer”? Why or why not?</w:t>
      </w:r>
    </w:p>
    <w:p w14:paraId="00D07CB0" w14:textId="77777777" w:rsidR="00176715" w:rsidRPr="00176715" w:rsidRDefault="00176715" w:rsidP="00176715">
      <w:pPr>
        <w:numPr>
          <w:ilvl w:val="0"/>
          <w:numId w:val="393"/>
        </w:numPr>
      </w:pPr>
      <w:r w:rsidRPr="00176715">
        <w:rPr>
          <w:b/>
          <w:bCs/>
        </w:rPr>
        <w:t>4.26</w:t>
      </w:r>
      <w:r w:rsidRPr="00176715">
        <w:t> In a recent year, business failures in the United States numbered 83,384, according to Dun &amp; Bradstreet. The construction industry accounted for 10,867 of these business failures. The South Atlantic states accounted for 8,010 of the business failures. Suppose that 1,258 of all business failures were construction businesses located in the South Atlantic states. A failed business is randomly selected from this list of business failures.</w:t>
      </w:r>
    </w:p>
    <w:p w14:paraId="594C1ED0" w14:textId="77777777" w:rsidR="00176715" w:rsidRPr="00176715" w:rsidRDefault="00176715" w:rsidP="00176715">
      <w:pPr>
        <w:numPr>
          <w:ilvl w:val="1"/>
          <w:numId w:val="401"/>
        </w:numPr>
      </w:pPr>
      <w:r w:rsidRPr="00176715">
        <w:t>What is the probability that the business is located in the South Atlantic states?</w:t>
      </w:r>
    </w:p>
    <w:p w14:paraId="5846F837" w14:textId="77777777" w:rsidR="00176715" w:rsidRPr="00176715" w:rsidRDefault="00176715" w:rsidP="00176715">
      <w:pPr>
        <w:numPr>
          <w:ilvl w:val="1"/>
          <w:numId w:val="402"/>
        </w:numPr>
      </w:pPr>
      <w:r w:rsidRPr="00176715">
        <w:t>What is the probability that the business is in the construction industry or located in the South Atlantic states?</w:t>
      </w:r>
    </w:p>
    <w:p w14:paraId="35AD3571" w14:textId="77777777" w:rsidR="00176715" w:rsidRPr="00176715" w:rsidRDefault="00176715" w:rsidP="00176715">
      <w:pPr>
        <w:numPr>
          <w:ilvl w:val="1"/>
          <w:numId w:val="403"/>
        </w:numPr>
      </w:pPr>
      <w:r w:rsidRPr="00176715">
        <w:t>What is the probability that the business is in the construction industry if it is known that the business is located in the South Atlantic states?</w:t>
      </w:r>
    </w:p>
    <w:p w14:paraId="50E7F343" w14:textId="77777777" w:rsidR="00176715" w:rsidRPr="00176715" w:rsidRDefault="00176715" w:rsidP="00176715">
      <w:pPr>
        <w:numPr>
          <w:ilvl w:val="1"/>
          <w:numId w:val="404"/>
        </w:numPr>
      </w:pPr>
      <w:r w:rsidRPr="00176715">
        <w:t>What is the probability that the business is located in the South Atlantic states if it is known that the business is a construction business?</w:t>
      </w:r>
    </w:p>
    <w:p w14:paraId="6D6C288E" w14:textId="77777777" w:rsidR="00176715" w:rsidRPr="00176715" w:rsidRDefault="00176715" w:rsidP="00176715">
      <w:pPr>
        <w:numPr>
          <w:ilvl w:val="1"/>
          <w:numId w:val="405"/>
        </w:numPr>
      </w:pPr>
      <w:r w:rsidRPr="00176715">
        <w:t>What is the probability that the business is not located in the South Atlantic states if it is known that the business is not a construction business?</w:t>
      </w:r>
    </w:p>
    <w:p w14:paraId="695CB9E8" w14:textId="77777777" w:rsidR="00176715" w:rsidRPr="00176715" w:rsidRDefault="00176715" w:rsidP="00176715">
      <w:pPr>
        <w:numPr>
          <w:ilvl w:val="1"/>
          <w:numId w:val="406"/>
        </w:numPr>
      </w:pPr>
      <w:r w:rsidRPr="00176715">
        <w:t>Given that the business is a construction business, what is the probability that the business is not located in the South Atlantic states?</w:t>
      </w:r>
    </w:p>
    <w:p w14:paraId="2554EFE5" w14:textId="77777777" w:rsidR="00176715" w:rsidRPr="00176715" w:rsidRDefault="00176715" w:rsidP="00176715">
      <w:pPr>
        <w:numPr>
          <w:ilvl w:val="0"/>
          <w:numId w:val="393"/>
        </w:numPr>
      </w:pPr>
      <w:r w:rsidRPr="00176715">
        <w:rPr>
          <w:b/>
          <w:bCs/>
        </w:rPr>
        <w:lastRenderedPageBreak/>
        <w:t>4.27</w:t>
      </w:r>
      <w:r w:rsidRPr="00176715">
        <w:t> Arthur Andersen Enterprise Group/National Small Business United, Washington, conducted a national survey of small-business owners to determine the challenges for growth for their businesses. The top challenge, selected by 46% of the smallbusiness owners, was the economy. A close second was finding qualified workers (37%). Suppose 15% of the small-business owners selected both the economy and finding qualified workers as challenges for growth. A small-business owner is randomly selected.</w:t>
      </w:r>
    </w:p>
    <w:p w14:paraId="4683EC46" w14:textId="77777777" w:rsidR="00176715" w:rsidRPr="00176715" w:rsidRDefault="00176715" w:rsidP="00176715">
      <w:pPr>
        <w:numPr>
          <w:ilvl w:val="1"/>
          <w:numId w:val="407"/>
        </w:numPr>
      </w:pPr>
      <w:r w:rsidRPr="00176715">
        <w:t>What is the probability that the owner believes the economy is a challenge for growth if the owner believes that finding qualified workers is a challenge for growth?</w:t>
      </w:r>
    </w:p>
    <w:p w14:paraId="4E0C093A" w14:textId="77777777" w:rsidR="00176715" w:rsidRPr="00176715" w:rsidRDefault="00176715" w:rsidP="00176715">
      <w:pPr>
        <w:numPr>
          <w:ilvl w:val="1"/>
          <w:numId w:val="408"/>
        </w:numPr>
      </w:pPr>
      <w:r w:rsidRPr="00176715">
        <w:t>What is the probability that the owner believes that finding qualified workers is a challenge for growth if the owner believes that the economy is a challenge for growth?</w:t>
      </w:r>
    </w:p>
    <w:p w14:paraId="3ECAE111" w14:textId="77777777" w:rsidR="00176715" w:rsidRPr="00176715" w:rsidRDefault="00176715" w:rsidP="00176715">
      <w:pPr>
        <w:numPr>
          <w:ilvl w:val="1"/>
          <w:numId w:val="409"/>
        </w:numPr>
      </w:pPr>
      <w:r w:rsidRPr="00176715">
        <w:t>Given that the owner does not select the economy as a challenge for growth, what is the probability that the owner believes that finding qualified workers is a challenge for growth?</w:t>
      </w:r>
    </w:p>
    <w:p w14:paraId="082931B4" w14:textId="77777777" w:rsidR="00176715" w:rsidRPr="00176715" w:rsidRDefault="00176715" w:rsidP="00176715">
      <w:pPr>
        <w:numPr>
          <w:ilvl w:val="1"/>
          <w:numId w:val="410"/>
        </w:numPr>
      </w:pPr>
      <w:r w:rsidRPr="00176715">
        <w:t>What is the probability that the owner believes neither that the economy is a challenge for growth nor that finding qualified workers is a challenge for growth?</w:t>
      </w:r>
    </w:p>
    <w:p w14:paraId="2F6488C7" w14:textId="77777777" w:rsidR="00176715" w:rsidRPr="00176715" w:rsidRDefault="00176715" w:rsidP="00176715">
      <w:pPr>
        <w:numPr>
          <w:ilvl w:val="0"/>
          <w:numId w:val="393"/>
        </w:numPr>
      </w:pPr>
      <w:r w:rsidRPr="00176715">
        <w:rPr>
          <w:b/>
          <w:bCs/>
        </w:rPr>
        <w:t>4.28</w:t>
      </w:r>
      <w:r w:rsidRPr="00176715">
        <w:t> According to a survey published by ComPsych Corporation, 54% of all workers read e-mail while they are talking on the phone. Suppose that 20% of those who read e-mail while they are talking on the phone write personal “to-do” lists during meetings. Assuming that these figures are true for all workers, if a worker is randomly selected, determine the following probabilities:</w:t>
      </w:r>
    </w:p>
    <w:p w14:paraId="3EE01196" w14:textId="77777777" w:rsidR="00176715" w:rsidRPr="00176715" w:rsidRDefault="00176715" w:rsidP="00176715">
      <w:pPr>
        <w:numPr>
          <w:ilvl w:val="1"/>
          <w:numId w:val="411"/>
        </w:numPr>
      </w:pPr>
      <w:r w:rsidRPr="00176715">
        <w:t>The worker reads e-mail while talking on the phone and writes personal “to-do” lists during meetings.</w:t>
      </w:r>
    </w:p>
    <w:p w14:paraId="350F726C" w14:textId="77777777" w:rsidR="00176715" w:rsidRPr="00176715" w:rsidRDefault="00176715" w:rsidP="00176715">
      <w:pPr>
        <w:numPr>
          <w:ilvl w:val="1"/>
          <w:numId w:val="412"/>
        </w:numPr>
      </w:pPr>
      <w:r w:rsidRPr="00176715">
        <w:t>The worker does not write personal “to-do” lists given that he reads e-mail while talking on the phone.</w:t>
      </w:r>
    </w:p>
    <w:p w14:paraId="2CA5654A" w14:textId="77777777" w:rsidR="00176715" w:rsidRPr="00176715" w:rsidRDefault="00176715" w:rsidP="00176715">
      <w:pPr>
        <w:numPr>
          <w:ilvl w:val="1"/>
          <w:numId w:val="413"/>
        </w:numPr>
      </w:pPr>
      <w:r w:rsidRPr="00176715">
        <w:t>The worker does not write personal “to-do” lists and does read e-mail while talking on the phone.</w:t>
      </w:r>
    </w:p>
    <w:p w14:paraId="602B895E" w14:textId="77777777" w:rsidR="00176715" w:rsidRPr="00176715" w:rsidRDefault="00176715" w:rsidP="00176715">
      <w:pPr>
        <w:numPr>
          <w:ilvl w:val="0"/>
          <w:numId w:val="393"/>
        </w:numPr>
      </w:pPr>
      <w:r w:rsidRPr="00176715">
        <w:rPr>
          <w:b/>
          <w:bCs/>
        </w:rPr>
        <w:t>4.29</w:t>
      </w:r>
      <w:r w:rsidRPr="00176715">
        <w:t> </w:t>
      </w:r>
      <w:r w:rsidRPr="00176715">
        <w:rPr>
          <w:i/>
          <w:iCs/>
        </w:rPr>
        <w:t>Accounting Today</w:t>
      </w:r>
      <w:r w:rsidRPr="00176715">
        <w:t> reported that 37% of accountants purchase their computer hardware by mail order direct and that 54% purchase their computer software by mail order direct. Suppose that 97% of the accountants who purchase their computer hardware by mail order direct purchase their computer software by mail order direct. If an accountant is randomly selected, determine the following probabilities:</w:t>
      </w:r>
    </w:p>
    <w:p w14:paraId="0141D1EA" w14:textId="77777777" w:rsidR="00176715" w:rsidRPr="00176715" w:rsidRDefault="00176715" w:rsidP="00176715">
      <w:pPr>
        <w:numPr>
          <w:ilvl w:val="1"/>
          <w:numId w:val="414"/>
        </w:numPr>
      </w:pPr>
      <w:r w:rsidRPr="00176715">
        <w:lastRenderedPageBreak/>
        <w:t>The accountant does not purchase his computer software by mail order direct given that he does purchase his computer hardware by mail order direct.</w:t>
      </w:r>
    </w:p>
    <w:p w14:paraId="551EADA9" w14:textId="77777777" w:rsidR="00176715" w:rsidRPr="00176715" w:rsidRDefault="00176715" w:rsidP="00176715">
      <w:pPr>
        <w:numPr>
          <w:ilvl w:val="1"/>
          <w:numId w:val="415"/>
        </w:numPr>
      </w:pPr>
      <w:r w:rsidRPr="00176715">
        <w:t>The accountant does purchase his computer software by mail order direct given that he does not purchase his computer hardware by mail order direct.</w:t>
      </w:r>
    </w:p>
    <w:p w14:paraId="14F91A52" w14:textId="77777777" w:rsidR="00176715" w:rsidRPr="00176715" w:rsidRDefault="00176715" w:rsidP="00176715">
      <w:pPr>
        <w:numPr>
          <w:ilvl w:val="1"/>
          <w:numId w:val="416"/>
        </w:numPr>
      </w:pPr>
      <w:r w:rsidRPr="00176715">
        <w:t>The accountant does not purchase his computer hardware by mail order direct if it is known that he does purchase his computer software by mail order direct.</w:t>
      </w:r>
    </w:p>
    <w:p w14:paraId="33736646" w14:textId="77777777" w:rsidR="00176715" w:rsidRPr="00176715" w:rsidRDefault="00176715" w:rsidP="00176715">
      <w:pPr>
        <w:numPr>
          <w:ilvl w:val="1"/>
          <w:numId w:val="417"/>
        </w:numPr>
      </w:pPr>
      <w:r w:rsidRPr="00176715">
        <w:t>The accountant does not purchase his computer hardware by mail order direct if it is known that he does not purchase his computer software by mail order direct.</w:t>
      </w:r>
    </w:p>
    <w:p w14:paraId="6D2764E4" w14:textId="77777777" w:rsidR="00176715" w:rsidRPr="00176715" w:rsidRDefault="00176715" w:rsidP="00176715">
      <w:pPr>
        <w:numPr>
          <w:ilvl w:val="0"/>
          <w:numId w:val="393"/>
        </w:numPr>
      </w:pPr>
      <w:r w:rsidRPr="00176715">
        <w:rPr>
          <w:b/>
          <w:bCs/>
        </w:rPr>
        <w:t>4.30</w:t>
      </w:r>
      <w:r w:rsidRPr="00176715">
        <w:t> In a study undertaken by Catalyst, 43% of women senior executives agreed or strongly agreed that a lack of role models was a barrier to their career development. In addition, 46% agreed or strongly agreed that gender-based stereotypes were barriers to their career advancement. Suppose 77% of those who agreed or strongly agreed that gender-based stereotypes were barriers to their career advancement agreed or strongly agreed that the lack of role models was a barrier to their career development. If one of these female senior executives is randomly selected, determine the following probabilities:</w:t>
      </w:r>
    </w:p>
    <w:p w14:paraId="1B567A63" w14:textId="77777777" w:rsidR="00176715" w:rsidRPr="00176715" w:rsidRDefault="00176715" w:rsidP="00176715">
      <w:pPr>
        <w:numPr>
          <w:ilvl w:val="1"/>
          <w:numId w:val="418"/>
        </w:numPr>
      </w:pPr>
      <w:r w:rsidRPr="00176715">
        <w:t>What is the probability that the senior executive does not agree or strongly agree that a lack of role models was a barrier to her career development given that she does agree or strongly agree that gender-based stereotypes were barriers to her career development?</w:t>
      </w:r>
    </w:p>
    <w:p w14:paraId="5FA1EFAB" w14:textId="77777777" w:rsidR="00176715" w:rsidRPr="00176715" w:rsidRDefault="00176715" w:rsidP="00176715">
      <w:pPr>
        <w:numPr>
          <w:ilvl w:val="1"/>
          <w:numId w:val="419"/>
        </w:numPr>
      </w:pPr>
      <w:r w:rsidRPr="00176715">
        <w:t>What is the probability that the senior executive does not agree or strongly agree that gender-based stereotypes were barriers to her career development given that she does agree or strongly agree that the lack of role models was a barrier to her career development?</w:t>
      </w:r>
    </w:p>
    <w:p w14:paraId="62746CCE" w14:textId="77777777" w:rsidR="00176715" w:rsidRPr="00176715" w:rsidRDefault="00176715" w:rsidP="00176715">
      <w:pPr>
        <w:numPr>
          <w:ilvl w:val="1"/>
          <w:numId w:val="420"/>
        </w:numPr>
      </w:pPr>
      <w:r w:rsidRPr="00176715">
        <w:t>If it is known that the senior executive does not agree or strongly agree that gender-based stereotypes were barriers to her career development, what is the probability that she does not agree or strongly agree that the lack of role models was a barrier to her career development?</w:t>
      </w:r>
    </w:p>
    <w:p w14:paraId="277EF414" w14:textId="77777777" w:rsidR="00176715" w:rsidRPr="00176715" w:rsidRDefault="00176715" w:rsidP="00176715">
      <w:pPr>
        <w:rPr>
          <w:b/>
          <w:bCs/>
        </w:rPr>
      </w:pPr>
      <w:r w:rsidRPr="00176715">
        <w:rPr>
          <w:b/>
          <w:bCs/>
        </w:rPr>
        <w:t>4.8 REVISION OF PROBABILITIES: BAYES' RULE</w:t>
      </w:r>
    </w:p>
    <w:p w14:paraId="4C66638E" w14:textId="77777777" w:rsidR="00176715" w:rsidRPr="00176715" w:rsidRDefault="00176715" w:rsidP="00176715">
      <w:r w:rsidRPr="00176715">
        <w:t>An extension to the conditional law of probabilities is Bayes' rule, which was developed by and named for Thomas Bayes (1702–1761). </w:t>
      </w:r>
      <w:r w:rsidRPr="00176715">
        <w:rPr>
          <w:b/>
          <w:bCs/>
        </w:rPr>
        <w:t>Bayes' rule</w:t>
      </w:r>
      <w:r w:rsidRPr="00176715">
        <w:t> is </w:t>
      </w:r>
      <w:r w:rsidRPr="00176715">
        <w:rPr>
          <w:i/>
          <w:iCs/>
        </w:rPr>
        <w:t>a formula that extends the use of the law of conditional probabilities to allow revision of original probabilities with new information.</w:t>
      </w:r>
    </w:p>
    <w:p w14:paraId="0F061295" w14:textId="4D42010D" w:rsidR="00176715" w:rsidRPr="00176715" w:rsidRDefault="00176715" w:rsidP="00176715">
      <w:r w:rsidRPr="00176715">
        <w:lastRenderedPageBreak/>
        <w:drawing>
          <wp:inline distT="0" distB="0" distL="0" distR="0" wp14:anchorId="66F1E88E" wp14:editId="47E8E911">
            <wp:extent cx="5943600" cy="448945"/>
            <wp:effectExtent l="0" t="0" r="0" b="8255"/>
            <wp:docPr id="1544862787" name="Picture 5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448945"/>
                    </a:xfrm>
                    <a:prstGeom prst="rect">
                      <a:avLst/>
                    </a:prstGeom>
                    <a:noFill/>
                    <a:ln>
                      <a:noFill/>
                    </a:ln>
                  </pic:spPr>
                </pic:pic>
              </a:graphicData>
            </a:graphic>
          </wp:inline>
        </w:drawing>
      </w:r>
    </w:p>
    <w:p w14:paraId="7703A95B" w14:textId="77777777" w:rsidR="00176715" w:rsidRPr="00176715" w:rsidRDefault="00176715" w:rsidP="00176715">
      <w:r w:rsidRPr="00176715">
        <w:t>Recall that the law of conditional probability for</w:t>
      </w:r>
    </w:p>
    <w:p w14:paraId="6284EFFB" w14:textId="4F7DA03D" w:rsidR="00176715" w:rsidRPr="00176715" w:rsidRDefault="00176715" w:rsidP="00176715">
      <w:r w:rsidRPr="00176715">
        <w:drawing>
          <wp:inline distT="0" distB="0" distL="0" distR="0" wp14:anchorId="69736C32" wp14:editId="56E2A26A">
            <wp:extent cx="457200" cy="142875"/>
            <wp:effectExtent l="0" t="0" r="0" b="9525"/>
            <wp:docPr id="147874428" name="Picture 5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7200" cy="142875"/>
                    </a:xfrm>
                    <a:prstGeom prst="rect">
                      <a:avLst/>
                    </a:prstGeom>
                    <a:noFill/>
                    <a:ln>
                      <a:noFill/>
                    </a:ln>
                  </pic:spPr>
                </pic:pic>
              </a:graphicData>
            </a:graphic>
          </wp:inline>
        </w:drawing>
      </w:r>
    </w:p>
    <w:p w14:paraId="20F76DFE" w14:textId="77777777" w:rsidR="00176715" w:rsidRPr="00176715" w:rsidRDefault="00176715" w:rsidP="00176715">
      <w:r w:rsidRPr="00176715">
        <w:t>is</w:t>
      </w:r>
    </w:p>
    <w:p w14:paraId="4F435BC6" w14:textId="07007ACD" w:rsidR="00176715" w:rsidRPr="00176715" w:rsidRDefault="00176715" w:rsidP="00176715">
      <w:r w:rsidRPr="00176715">
        <w:drawing>
          <wp:inline distT="0" distB="0" distL="0" distR="0" wp14:anchorId="0C0AA77D" wp14:editId="21D86DFE">
            <wp:extent cx="1552575" cy="342900"/>
            <wp:effectExtent l="0" t="0" r="9525" b="0"/>
            <wp:docPr id="756391314" name="Picture 5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52575" cy="342900"/>
                    </a:xfrm>
                    <a:prstGeom prst="rect">
                      <a:avLst/>
                    </a:prstGeom>
                    <a:noFill/>
                    <a:ln>
                      <a:noFill/>
                    </a:ln>
                  </pic:spPr>
                </pic:pic>
              </a:graphicData>
            </a:graphic>
          </wp:inline>
        </w:drawing>
      </w:r>
    </w:p>
    <w:p w14:paraId="6624A51A" w14:textId="77777777" w:rsidR="00176715" w:rsidRPr="00176715" w:rsidRDefault="00176715" w:rsidP="00176715">
      <w:r w:rsidRPr="00176715">
        <w:t>Compare Bayes' rule to this law of conditional probability. The numerators of Bayes' rule and the law of conditional probability are the same—the intersection of </w:t>
      </w:r>
      <w:r w:rsidRPr="00176715">
        <w:rPr>
          <w:i/>
          <w:iCs/>
        </w:rPr>
        <w:t>X</w:t>
      </w:r>
      <w:r w:rsidRPr="00176715">
        <w:rPr>
          <w:b/>
          <w:bCs/>
          <w:i/>
          <w:iCs/>
          <w:vertAlign w:val="subscript"/>
        </w:rPr>
        <w:t>i</w:t>
      </w:r>
      <w:r w:rsidRPr="00176715">
        <w:t> and </w:t>
      </w:r>
      <w:r w:rsidRPr="00176715">
        <w:rPr>
          <w:i/>
          <w:iCs/>
        </w:rPr>
        <w:t>Y</w:t>
      </w:r>
      <w:r w:rsidRPr="00176715">
        <w:t> shown in the form of the general rule of multiplication. The new feature that Bayes' rule uses is found in the denominator of the rule:</w:t>
      </w:r>
    </w:p>
    <w:p w14:paraId="26DEBF0C" w14:textId="1E373317" w:rsidR="00176715" w:rsidRPr="00176715" w:rsidRDefault="00176715" w:rsidP="00176715">
      <w:r w:rsidRPr="00176715">
        <w:drawing>
          <wp:inline distT="0" distB="0" distL="0" distR="0" wp14:anchorId="0FC81A6A" wp14:editId="0CB53176">
            <wp:extent cx="3486150" cy="142875"/>
            <wp:effectExtent l="0" t="0" r="0" b="9525"/>
            <wp:docPr id="28335792" name="Picture 5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imag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486150" cy="142875"/>
                    </a:xfrm>
                    <a:prstGeom prst="rect">
                      <a:avLst/>
                    </a:prstGeom>
                    <a:noFill/>
                    <a:ln>
                      <a:noFill/>
                    </a:ln>
                  </pic:spPr>
                </pic:pic>
              </a:graphicData>
            </a:graphic>
          </wp:inline>
        </w:drawing>
      </w:r>
    </w:p>
    <w:p w14:paraId="4A53F8B7" w14:textId="77777777" w:rsidR="00176715" w:rsidRPr="00176715" w:rsidRDefault="00176715" w:rsidP="00176715">
      <w:r w:rsidRPr="00176715">
        <w:t>The denominator of Bayes' rule includes a product expression (intersection) for every partition in the sample space, </w:t>
      </w:r>
      <w:r w:rsidRPr="00176715">
        <w:rPr>
          <w:i/>
          <w:iCs/>
        </w:rPr>
        <w:t>Y</w:t>
      </w:r>
      <w:r w:rsidRPr="00176715">
        <w:t>, including the event (</w:t>
      </w:r>
      <w:r w:rsidRPr="00176715">
        <w:rPr>
          <w:i/>
          <w:iCs/>
        </w:rPr>
        <w:t>X</w:t>
      </w:r>
      <w:r w:rsidRPr="00176715">
        <w:rPr>
          <w:b/>
          <w:bCs/>
          <w:i/>
          <w:iCs/>
          <w:vertAlign w:val="subscript"/>
        </w:rPr>
        <w:t>i</w:t>
      </w:r>
      <w:r w:rsidRPr="00176715">
        <w:t>) itself. The denominator is thus a collective exhaustive listing of mutually exclusive outcomes of </w:t>
      </w:r>
      <w:r w:rsidRPr="00176715">
        <w:rPr>
          <w:i/>
          <w:iCs/>
        </w:rPr>
        <w:t>Y</w:t>
      </w:r>
      <w:r w:rsidRPr="00176715">
        <w:t>. This denominator is sometimes referred to as the “total probability formula.” It represents a weighted average of the conditional probabilities, with the weights being the prior probabilities of the corresponding event.</w:t>
      </w:r>
    </w:p>
    <w:p w14:paraId="127957A7" w14:textId="77777777" w:rsidR="00176715" w:rsidRPr="00176715" w:rsidRDefault="00176715" w:rsidP="00176715">
      <w:r w:rsidRPr="00176715">
        <w:rPr>
          <w:b/>
          <w:bCs/>
        </w:rPr>
        <w:t>TABLE 4.8</w:t>
      </w:r>
      <w:r w:rsidRPr="00176715">
        <w:t> Bayesian Table for Revision of Ribbon Problem Probabilities</w:t>
      </w:r>
    </w:p>
    <w:p w14:paraId="54246CF8" w14:textId="6A87CEE5" w:rsidR="00176715" w:rsidRPr="00176715" w:rsidRDefault="00176715" w:rsidP="00176715">
      <w:r w:rsidRPr="00176715">
        <w:drawing>
          <wp:inline distT="0" distB="0" distL="0" distR="0" wp14:anchorId="0AAA0A3C" wp14:editId="4597C5B0">
            <wp:extent cx="5181600" cy="1533525"/>
            <wp:effectExtent l="0" t="0" r="0" b="9525"/>
            <wp:docPr id="703248238" name="Picture 5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ima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1533525"/>
                    </a:xfrm>
                    <a:prstGeom prst="rect">
                      <a:avLst/>
                    </a:prstGeom>
                    <a:noFill/>
                    <a:ln>
                      <a:noFill/>
                    </a:ln>
                  </pic:spPr>
                </pic:pic>
              </a:graphicData>
            </a:graphic>
          </wp:inline>
        </w:drawing>
      </w:r>
    </w:p>
    <w:p w14:paraId="147554FE" w14:textId="77777777" w:rsidR="00176715" w:rsidRPr="00176715" w:rsidRDefault="00176715" w:rsidP="00176715">
      <w:r w:rsidRPr="00176715">
        <w:t>By expressing the law of conditional probabilities in this new way, Bayes' rule enables the statistician to make new and different applications using conditional probabilities. In particular, statisticians use Bayes' rule to “revise” probabilities in light of new information.</w:t>
      </w:r>
    </w:p>
    <w:p w14:paraId="744A4127" w14:textId="77777777" w:rsidR="00176715" w:rsidRPr="00176715" w:rsidRDefault="00176715" w:rsidP="00176715">
      <w:r w:rsidRPr="00176715">
        <w:t xml:space="preserve">A particular type of printer ribbon is produced by only two companies, Alamo Ribbon Company and South Jersey Products. Suppose Alamo produces 65% of the ribbons and that South Jersey produces 35%. Eight percent of the ribbons produced by Alamo are </w:t>
      </w:r>
      <w:r w:rsidRPr="00176715">
        <w:lastRenderedPageBreak/>
        <w:t>defective and 12% of the South Jersey ribbons are defective. A customer purchases a new ribbon. What is the probability that Alamo produced the ribbon? What is the probability that South Jersey produced the ribbon? The ribbon is tested, and it is defective. Now what is the probability that Alamo produced the ribbon? That South Jersey produced the ribbon?</w:t>
      </w:r>
    </w:p>
    <w:p w14:paraId="5FB26DCD" w14:textId="77777777" w:rsidR="00176715" w:rsidRPr="00176715" w:rsidRDefault="00176715" w:rsidP="00176715">
      <w:r w:rsidRPr="00176715">
        <w:t>The probability was .65 that the ribbon came from Alamo and .35 that it came from South Jersey. These are called </w:t>
      </w:r>
      <w:r w:rsidRPr="00176715">
        <w:rPr>
          <w:i/>
          <w:iCs/>
        </w:rPr>
        <w:t>prior</w:t>
      </w:r>
      <w:r w:rsidRPr="00176715">
        <w:t> probabilities because they are based on the original information.</w:t>
      </w:r>
    </w:p>
    <w:p w14:paraId="5B2B3C65" w14:textId="77777777" w:rsidR="00176715" w:rsidRPr="00176715" w:rsidRDefault="00176715" w:rsidP="00176715">
      <w:r w:rsidRPr="00176715">
        <w:t>The new information that the ribbon is defective changes the probabilities because one company produces a higher percentage of defective ribbons than the other company does. How can this information be used to update or revise the original probabilities? Bayes' rule allows such updating. One way to lay out a revision of probabilities problem is to use a table. </w:t>
      </w:r>
      <w:hyperlink r:id="rId364" w:anchor="tab4.8" w:history="1">
        <w:r w:rsidRPr="00176715">
          <w:rPr>
            <w:rStyle w:val="Hyperlink"/>
            <w:b/>
            <w:bCs/>
          </w:rPr>
          <w:t>Table 4.8</w:t>
        </w:r>
      </w:hyperlink>
      <w:r w:rsidRPr="00176715">
        <w:t> shows the analysis for the ribbon problem.</w:t>
      </w:r>
    </w:p>
    <w:p w14:paraId="24B8D040" w14:textId="77777777" w:rsidR="00176715" w:rsidRPr="00176715" w:rsidRDefault="00176715" w:rsidP="00176715">
      <w:r w:rsidRPr="00176715">
        <w:t>The process begins with the prior probabilities: .65 Alamo and .35 South Jersey. These prior probabilities appear in the second column of </w:t>
      </w:r>
      <w:hyperlink r:id="rId365" w:anchor="tab4.8" w:history="1">
        <w:r w:rsidRPr="00176715">
          <w:rPr>
            <w:rStyle w:val="Hyperlink"/>
            <w:b/>
            <w:bCs/>
          </w:rPr>
          <w:t>Table 4.8</w:t>
        </w:r>
      </w:hyperlink>
      <w:r w:rsidRPr="00176715">
        <w:t>. Because the product is found to be defective, the conditional probabilities, </w:t>
      </w:r>
      <w:r w:rsidRPr="00176715">
        <w:rPr>
          <w:i/>
          <w:iCs/>
        </w:rPr>
        <w:t>P</w:t>
      </w:r>
      <w:r w:rsidRPr="00176715">
        <w:t> (defective Alamo) and </w:t>
      </w:r>
      <w:r w:rsidRPr="00176715">
        <w:rPr>
          <w:i/>
          <w:iCs/>
        </w:rPr>
        <w:t>P</w:t>
      </w:r>
      <w:r w:rsidRPr="00176715">
        <w:t> (defective South Jersey) should be used. Eight percent of Alamo's ribbons are defective: </w:t>
      </w:r>
      <w:r w:rsidRPr="00176715">
        <w:rPr>
          <w:i/>
          <w:iCs/>
        </w:rPr>
        <w:t>P</w:t>
      </w:r>
      <w:r w:rsidRPr="00176715">
        <w:t> (defective Alamo) = .08. Twelve percent of South Jersey's ribbons are defective: </w:t>
      </w:r>
      <w:r w:rsidRPr="00176715">
        <w:rPr>
          <w:i/>
          <w:iCs/>
        </w:rPr>
        <w:t>P</w:t>
      </w:r>
      <w:r w:rsidRPr="00176715">
        <w:t> (defective|South Jersey) = .12. These two conditional probabilities appear in the third column. Eight percent of Alamo's 65% of the ribbons are defective: (.08)(.65) = .052, or 5.2% of the total. This figure appears in the fourth column of </w:t>
      </w:r>
      <w:hyperlink r:id="rId366" w:anchor="tab4.8" w:history="1">
        <w:r w:rsidRPr="00176715">
          <w:rPr>
            <w:rStyle w:val="Hyperlink"/>
            <w:b/>
            <w:bCs/>
          </w:rPr>
          <w:t>Table 4.8</w:t>
        </w:r>
      </w:hyperlink>
      <w:r w:rsidRPr="00176715">
        <w:t>; it is the joint probability of getting a ribbon that was made by Alamo and is defective. Because the purchased ribbon is defective, these are the only Alamo ribbons of interest. Twelve percent of South Jersey's 35% of the ribbons are defective. Multiplying these two percentages yields the joint probability of getting a South Jersey ribbon that is defective. This figure also appears in the fourth column of </w:t>
      </w:r>
      <w:hyperlink r:id="rId367" w:anchor="tab4.8" w:history="1">
        <w:r w:rsidRPr="00176715">
          <w:rPr>
            <w:rStyle w:val="Hyperlink"/>
            <w:b/>
            <w:bCs/>
          </w:rPr>
          <w:t>Table 4.8</w:t>
        </w:r>
      </w:hyperlink>
      <w:r w:rsidRPr="00176715">
        <w:t>: (.12)(.35) = .042; that is, 4.2% of all ribbons are made by South Jersey and are defective. This percentage includes the only South Jersey ribbons of interest because the ribbon purchased is defective.</w:t>
      </w:r>
    </w:p>
    <w:p w14:paraId="6119EDC1" w14:textId="77777777" w:rsidR="00176715" w:rsidRPr="00176715" w:rsidRDefault="00176715" w:rsidP="00176715">
      <w:r w:rsidRPr="00176715">
        <w:t xml:space="preserve">Column 4 is totaled to get .094, indicating that 9.4% of all ribbons are defective (Alamo and defective = .052 + South Jersey and defective = .042). The other 90.6% of the ribbons, which are acceptable, are not of interest because the ribbon purchased is defective. To compute the fifth column, the posterior or revised probabilities, involves dividing each value in column 4 by the total of column 4. For Alamo, .052 of the total ribbons are Alamo and defective out of the total of .094 that are defective. Dividing .052 by .094 yields .553 as a revised probability that the purchased ribbon was made by Alamo. This probability is lower than the prior or original probability of .65 because fewer of Alamo's ribbons (as a percentage) are defective than those produced by South Jersey. The defective ribbon is now </w:t>
      </w:r>
      <w:r w:rsidRPr="00176715">
        <w:lastRenderedPageBreak/>
        <w:t>less likely to have come from Alamo than before the knowledge of the defective ribbon. South Jersey's probability is revised by dividing the .042 joint probability of the ribbon being made by South Jersey and defective by the total probability of the ribbon being defective (.094).</w:t>
      </w:r>
    </w:p>
    <w:p w14:paraId="3AC30265" w14:textId="77777777" w:rsidR="00176715" w:rsidRPr="00176715" w:rsidRDefault="00176715" w:rsidP="00176715">
      <w:r w:rsidRPr="00176715">
        <w:rPr>
          <w:b/>
          <w:bCs/>
        </w:rPr>
        <w:t>FIGURE 4.12</w:t>
      </w:r>
      <w:r w:rsidRPr="00176715">
        <w:t> Tree Diagram for Ribbon Problem Probabilities</w:t>
      </w:r>
    </w:p>
    <w:p w14:paraId="663FAB24" w14:textId="75FA2EC7" w:rsidR="00176715" w:rsidRPr="00176715" w:rsidRDefault="00176715" w:rsidP="00176715">
      <w:r w:rsidRPr="00176715">
        <w:drawing>
          <wp:inline distT="0" distB="0" distL="0" distR="0" wp14:anchorId="38575C57" wp14:editId="052BA233">
            <wp:extent cx="3352800" cy="1752600"/>
            <wp:effectExtent l="0" t="0" r="0" b="0"/>
            <wp:docPr id="1395791915" name="Picture 5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339564BD" w14:textId="77777777" w:rsidR="00176715" w:rsidRPr="00176715" w:rsidRDefault="00176715" w:rsidP="00176715">
      <w:r w:rsidRPr="00176715">
        <w:t>The result is .042 .094 = .447. The probability that the defective ribbon is from South Jersey increased because a higher percentage of South Jersey ribbons are defective.</w:t>
      </w:r>
    </w:p>
    <w:p w14:paraId="05466647" w14:textId="77777777" w:rsidR="00176715" w:rsidRPr="00176715" w:rsidRDefault="00176715" w:rsidP="00176715">
      <w:r w:rsidRPr="00176715">
        <w:t>Tree diagrams are another common way to solve Bayes' rule problems. </w:t>
      </w:r>
      <w:hyperlink r:id="rId368" w:anchor="fig4.12" w:history="1">
        <w:r w:rsidRPr="00176715">
          <w:rPr>
            <w:rStyle w:val="Hyperlink"/>
            <w:b/>
            <w:bCs/>
          </w:rPr>
          <w:t>Figure 4.12</w:t>
        </w:r>
      </w:hyperlink>
      <w:r w:rsidRPr="00176715">
        <w:t> shows the solution for the ribbon problem. Note that the tree diagram contains all possibilities, including both defective and acceptable ribbons. When new information is given, only the pertinent branches are selected and used. The joint probability values at the end of the appropriate branches are used to revise and compute the posterior probabilities. Using the total number of defective ribbons, .052 + .042 = .094, the calculation is as follows.</w:t>
      </w:r>
    </w:p>
    <w:p w14:paraId="78CE6D6F" w14:textId="743D24E4" w:rsidR="00176715" w:rsidRPr="00176715" w:rsidRDefault="00176715" w:rsidP="00176715">
      <w:r w:rsidRPr="00176715">
        <w:drawing>
          <wp:inline distT="0" distB="0" distL="0" distR="0" wp14:anchorId="0A7E4675" wp14:editId="37B6A0A1">
            <wp:extent cx="2790825" cy="714375"/>
            <wp:effectExtent l="0" t="0" r="9525" b="9525"/>
            <wp:docPr id="1965550617" name="Picture 5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90825" cy="714375"/>
                    </a:xfrm>
                    <a:prstGeom prst="rect">
                      <a:avLst/>
                    </a:prstGeom>
                    <a:noFill/>
                    <a:ln>
                      <a:noFill/>
                    </a:ln>
                  </pic:spPr>
                </pic:pic>
              </a:graphicData>
            </a:graphic>
          </wp:inline>
        </w:drawing>
      </w:r>
    </w:p>
    <w:p w14:paraId="22492BA5" w14:textId="77777777" w:rsidR="00176715" w:rsidRPr="00176715" w:rsidRDefault="00176715" w:rsidP="00176715">
      <w:r w:rsidRPr="00176715">
        <w:rPr>
          <w:b/>
          <w:bCs/>
        </w:rPr>
        <w:t>DEMONSTRATION PROBLEM 4.12</w:t>
      </w:r>
    </w:p>
    <w:p w14:paraId="6C1C1734" w14:textId="77777777" w:rsidR="00176715" w:rsidRPr="00176715" w:rsidRDefault="00176715" w:rsidP="00176715">
      <w:r w:rsidRPr="00176715">
        <w:t>Machines A, B, and C all produce the same two parts, X and Y. Of all the parts produced, machine A produces 60%, machine B produces 30%, and machine C produces 10%. In addition,</w:t>
      </w:r>
    </w:p>
    <w:p w14:paraId="0CB323EC" w14:textId="77777777" w:rsidR="00176715" w:rsidRPr="00176715" w:rsidRDefault="00176715" w:rsidP="00176715">
      <w:r w:rsidRPr="00176715">
        <w:t>40% of the parts made by machine A are part X.</w:t>
      </w:r>
    </w:p>
    <w:p w14:paraId="4F75DC4A" w14:textId="77777777" w:rsidR="00176715" w:rsidRPr="00176715" w:rsidRDefault="00176715" w:rsidP="00176715">
      <w:r w:rsidRPr="00176715">
        <w:t>50% of the parts made by machine B are part X.</w:t>
      </w:r>
    </w:p>
    <w:p w14:paraId="7790EEA0" w14:textId="77777777" w:rsidR="00176715" w:rsidRPr="00176715" w:rsidRDefault="00176715" w:rsidP="00176715">
      <w:r w:rsidRPr="00176715">
        <w:t>70% of the parts made by machine C are part X.</w:t>
      </w:r>
    </w:p>
    <w:p w14:paraId="0E1F77F9" w14:textId="77777777" w:rsidR="00176715" w:rsidRPr="00176715" w:rsidRDefault="00176715" w:rsidP="00176715">
      <w:r w:rsidRPr="00176715">
        <w:lastRenderedPageBreak/>
        <w:t>A part produced by this company is randomly sampled and is determined to be an X part. With the knowledge that it is an X part, revise the probabilities that the part came from machine A, B, or C.</w:t>
      </w:r>
    </w:p>
    <w:p w14:paraId="684A4B12" w14:textId="77777777" w:rsidR="00176715" w:rsidRPr="00176715" w:rsidRDefault="00176715" w:rsidP="00176715">
      <w:pPr>
        <w:rPr>
          <w:b/>
          <w:bCs/>
        </w:rPr>
      </w:pPr>
      <w:r w:rsidRPr="00176715">
        <w:rPr>
          <w:b/>
          <w:bCs/>
        </w:rPr>
        <w:t>Solution</w:t>
      </w:r>
    </w:p>
    <w:p w14:paraId="052ED38D" w14:textId="77777777" w:rsidR="00176715" w:rsidRPr="00176715" w:rsidRDefault="00176715" w:rsidP="00176715">
      <w:r w:rsidRPr="00176715">
        <w:t>The prior probability of the part coming from machine A is .60, because machine A produces 60% of all parts. The prior probability is .30 that the part came from B and .10 that it came from C. These prior probabilities are more pertinent if nothing is known about the part. However, the part is known to be an X part. The conditional probabilities show that different machines produce different proportions of X parts. For example, .40 of the parts made by machine A are X parts, but .50 of the parts made by machine B and .70 of the parts made by machine C are X parts. It makes sense that the probability of the part coming from machine C would increase and that the probability that the part was made on machine A would decrease because the part is an X part.</w:t>
      </w:r>
    </w:p>
    <w:p w14:paraId="70766BD0" w14:textId="77777777" w:rsidR="00176715" w:rsidRPr="00176715" w:rsidRDefault="00176715" w:rsidP="00176715">
      <w:r w:rsidRPr="00176715">
        <w:t>The following table shows how the prior probabilities, conditional probabilities, joint probabilities, and marginal probability, </w:t>
      </w:r>
      <w:r w:rsidRPr="00176715">
        <w:rPr>
          <w:i/>
          <w:iCs/>
        </w:rPr>
        <w:t>P</w:t>
      </w:r>
      <w:r w:rsidRPr="00176715">
        <w:t>(X), can be used to revise the prior probabilities to obtain posterior probabilities.</w:t>
      </w:r>
    </w:p>
    <w:p w14:paraId="0A12EF1F" w14:textId="252D1940" w:rsidR="00176715" w:rsidRPr="00176715" w:rsidRDefault="00176715" w:rsidP="00176715">
      <w:r w:rsidRPr="00176715">
        <w:drawing>
          <wp:inline distT="0" distB="0" distL="0" distR="0" wp14:anchorId="2961A99B" wp14:editId="509953B5">
            <wp:extent cx="3048000" cy="1428750"/>
            <wp:effectExtent l="0" t="0" r="0" b="0"/>
            <wp:docPr id="1307888487" name="Picture 5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14:paraId="136C22C0" w14:textId="77777777" w:rsidR="00176715" w:rsidRPr="00176715" w:rsidRDefault="00176715" w:rsidP="00176715">
      <w:r w:rsidRPr="00176715">
        <w:t>After the probabilities are revised, it is apparent that the probability of the part being made at machine A decreased and that the probabilities that the part was made at machines B and C increased. A tree diagram presents another view of this problem.</w:t>
      </w:r>
    </w:p>
    <w:p w14:paraId="367DD2DA" w14:textId="047DA7AF" w:rsidR="00176715" w:rsidRPr="00176715" w:rsidRDefault="00176715" w:rsidP="00176715">
      <w:r w:rsidRPr="00176715">
        <w:drawing>
          <wp:inline distT="0" distB="0" distL="0" distR="0" wp14:anchorId="22B47481" wp14:editId="3009D6AE">
            <wp:extent cx="2733675" cy="1076325"/>
            <wp:effectExtent l="0" t="0" r="9525" b="9525"/>
            <wp:docPr id="2062123253" name="Picture 5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33675" cy="1076325"/>
                    </a:xfrm>
                    <a:prstGeom prst="rect">
                      <a:avLst/>
                    </a:prstGeom>
                    <a:noFill/>
                    <a:ln>
                      <a:noFill/>
                    </a:ln>
                  </pic:spPr>
                </pic:pic>
              </a:graphicData>
            </a:graphic>
          </wp:inline>
        </w:drawing>
      </w:r>
    </w:p>
    <w:p w14:paraId="140ECA64" w14:textId="56EC5B6A" w:rsidR="00176715" w:rsidRPr="00176715" w:rsidRDefault="00176715" w:rsidP="00176715">
      <w:r w:rsidRPr="00176715">
        <w:lastRenderedPageBreak/>
        <w:drawing>
          <wp:inline distT="0" distB="0" distL="0" distR="0" wp14:anchorId="7FE6407E" wp14:editId="0177405A">
            <wp:extent cx="3667125" cy="1619250"/>
            <wp:effectExtent l="0" t="0" r="9525" b="0"/>
            <wp:docPr id="1044460651" name="Picture 5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67125" cy="1619250"/>
                    </a:xfrm>
                    <a:prstGeom prst="rect">
                      <a:avLst/>
                    </a:prstGeom>
                    <a:noFill/>
                    <a:ln>
                      <a:noFill/>
                    </a:ln>
                  </pic:spPr>
                </pic:pic>
              </a:graphicData>
            </a:graphic>
          </wp:inline>
        </w:drawing>
      </w:r>
    </w:p>
    <w:p w14:paraId="167725F6" w14:textId="77777777" w:rsidR="00176715" w:rsidRPr="00176715" w:rsidRDefault="00176715" w:rsidP="00176715">
      <w:pPr>
        <w:rPr>
          <w:b/>
          <w:bCs/>
        </w:rPr>
      </w:pPr>
      <w:r w:rsidRPr="00176715">
        <w:rPr>
          <w:b/>
          <w:bCs/>
        </w:rPr>
        <w:t>4.8 PROBLEMS</w:t>
      </w:r>
    </w:p>
    <w:p w14:paraId="73F81AB7" w14:textId="77777777" w:rsidR="00176715" w:rsidRPr="00176715" w:rsidRDefault="00176715" w:rsidP="00176715">
      <w:pPr>
        <w:numPr>
          <w:ilvl w:val="0"/>
          <w:numId w:val="421"/>
        </w:numPr>
      </w:pPr>
      <w:r w:rsidRPr="00176715">
        <w:rPr>
          <w:b/>
          <w:bCs/>
        </w:rPr>
        <w:t>4.31</w:t>
      </w:r>
      <w:r w:rsidRPr="00176715">
        <w:t> In a manufacturing plant, machine A produces 10% of a certain product, machine B produces 40% of this product, and machine C produces 50% of this product. Five percent of machine A products are defective, 12% of machine B products are defective, and 8% of machine C products are defective. The company inspector has just sampled a product from this plant and has found it to be defective. Determine the revised probabilities that the sampled product was produced by machine A, machine B, or machine C.</w:t>
      </w:r>
    </w:p>
    <w:p w14:paraId="1025E235" w14:textId="77777777" w:rsidR="00176715" w:rsidRPr="00176715" w:rsidRDefault="00176715" w:rsidP="00176715">
      <w:pPr>
        <w:numPr>
          <w:ilvl w:val="0"/>
          <w:numId w:val="421"/>
        </w:numPr>
      </w:pPr>
      <w:r w:rsidRPr="00176715">
        <w:rPr>
          <w:b/>
          <w:bCs/>
        </w:rPr>
        <w:t>4.32</w:t>
      </w:r>
      <w:r w:rsidRPr="00176715">
        <w:t> Alex, Alicia, and Juan fill orders in a fast-food restaurant. Alex incorrectly fills 20% of the orders he takes. Alicia incorrectly fills 12% of the orders she takes. Juan incorrectly fills 5% of the orders he takes. Alex fills 30% of all orders, Alicia fills 45% of all orders, and Juan fills 25% of all orders. An order has just been filled.</w:t>
      </w:r>
    </w:p>
    <w:p w14:paraId="1863CB52" w14:textId="77777777" w:rsidR="00176715" w:rsidRPr="00176715" w:rsidRDefault="00176715" w:rsidP="00176715">
      <w:pPr>
        <w:numPr>
          <w:ilvl w:val="1"/>
          <w:numId w:val="422"/>
        </w:numPr>
      </w:pPr>
      <w:r w:rsidRPr="00176715">
        <w:t>What is the probability that Alicia filled the order?</w:t>
      </w:r>
    </w:p>
    <w:p w14:paraId="477BC7E1" w14:textId="77777777" w:rsidR="00176715" w:rsidRPr="00176715" w:rsidRDefault="00176715" w:rsidP="00176715">
      <w:pPr>
        <w:numPr>
          <w:ilvl w:val="1"/>
          <w:numId w:val="423"/>
        </w:numPr>
      </w:pPr>
      <w:r w:rsidRPr="00176715">
        <w:t>If the order was filled by Juan, what is the probability that it was filled correctly?</w:t>
      </w:r>
    </w:p>
    <w:p w14:paraId="72AFDA54" w14:textId="77777777" w:rsidR="00176715" w:rsidRPr="00176715" w:rsidRDefault="00176715" w:rsidP="00176715">
      <w:pPr>
        <w:numPr>
          <w:ilvl w:val="1"/>
          <w:numId w:val="424"/>
        </w:numPr>
      </w:pPr>
      <w:r w:rsidRPr="00176715">
        <w:t>Who filled the order is unknown, but the order was filled incorrectly. What are the revised probabilities that Alex, Alicia, or Juan filled the order?</w:t>
      </w:r>
    </w:p>
    <w:p w14:paraId="5F57AF51" w14:textId="77777777" w:rsidR="00176715" w:rsidRPr="00176715" w:rsidRDefault="00176715" w:rsidP="00176715">
      <w:pPr>
        <w:numPr>
          <w:ilvl w:val="1"/>
          <w:numId w:val="425"/>
        </w:numPr>
      </w:pPr>
      <w:r w:rsidRPr="00176715">
        <w:t>Who filled the order is unknown, but the order was filled correctly. What are the revised probabilities that Alex, Alicia, or Juan filled the order?</w:t>
      </w:r>
    </w:p>
    <w:p w14:paraId="41ED985B" w14:textId="77777777" w:rsidR="00176715" w:rsidRPr="00176715" w:rsidRDefault="00176715" w:rsidP="00176715">
      <w:pPr>
        <w:numPr>
          <w:ilvl w:val="0"/>
          <w:numId w:val="421"/>
        </w:numPr>
      </w:pPr>
      <w:r w:rsidRPr="00176715">
        <w:rPr>
          <w:b/>
          <w:bCs/>
        </w:rPr>
        <w:t>4.33</w:t>
      </w:r>
      <w:r w:rsidRPr="00176715">
        <w:t> In a small town, two lawn companies fertilize lawns during the summer. Tri-State Lawn Service has 72% of the market. Thirty percent of the lawns fertilized by TriState could be rated as very healthy one month after service. Greenchem has the other 28% of the market. Twenty percent of the lawns fertilized by Greenchem could be rated as very healthy one month after service. A lawn that has been treated with fertilizer by one of these companies within the last month is selected randomly. If the lawn is rated as very healthy, what are the revised probabilities that Tri-State or Greenchem treated the lawn?</w:t>
      </w:r>
    </w:p>
    <w:p w14:paraId="52FAC468" w14:textId="77777777" w:rsidR="00176715" w:rsidRPr="00176715" w:rsidRDefault="00176715" w:rsidP="00176715">
      <w:pPr>
        <w:numPr>
          <w:ilvl w:val="0"/>
          <w:numId w:val="421"/>
        </w:numPr>
      </w:pPr>
      <w:r w:rsidRPr="00176715">
        <w:rPr>
          <w:b/>
          <w:bCs/>
        </w:rPr>
        <w:lastRenderedPageBreak/>
        <w:t>4.34</w:t>
      </w:r>
      <w:r w:rsidRPr="00176715">
        <w:t> Suppose 70% of all companies are classified as small companies and the rest as large companies. Suppose further, 82% of large companies provide training to employees, but only 18% of small companies provide training. A company is randomly selected without knowing if it is a large or small company; however, it is determined that the company provides training to employees. What are the prior probabilities that the company is a large company or a small company? What are the revised probabilities that the company is large or small? Based on your analysis, what is the overall percentage of companies that offer training?</w:t>
      </w:r>
    </w:p>
    <w:p w14:paraId="794DB274" w14:textId="7FBF3D3F" w:rsidR="00176715" w:rsidRPr="00176715" w:rsidRDefault="00176715" w:rsidP="00176715">
      <w:pPr>
        <w:rPr>
          <w:b/>
          <w:bCs/>
        </w:rPr>
      </w:pPr>
      <w:r w:rsidRPr="00176715">
        <w:rPr>
          <w:b/>
          <w:bCs/>
        </w:rPr>
        <w:drawing>
          <wp:inline distT="0" distB="0" distL="0" distR="0" wp14:anchorId="3F45147D" wp14:editId="0803401D">
            <wp:extent cx="1628775" cy="704850"/>
            <wp:effectExtent l="0" t="0" r="9525" b="0"/>
            <wp:docPr id="1066783957" name="Picture 5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6715">
        <w:rPr>
          <w:b/>
          <w:bCs/>
        </w:rPr>
        <w:t> Equity of the Sexes in the Workplace</w:t>
      </w:r>
    </w:p>
    <w:p w14:paraId="34C402D4" w14:textId="5C25394F" w:rsidR="00176715" w:rsidRPr="00176715" w:rsidRDefault="00176715" w:rsidP="00176715">
      <w:r w:rsidRPr="00176715">
        <w:drawing>
          <wp:inline distT="0" distB="0" distL="0" distR="0" wp14:anchorId="582FDCD8" wp14:editId="620E5D7C">
            <wp:extent cx="1304925" cy="542925"/>
            <wp:effectExtent l="0" t="0" r="9525" b="9525"/>
            <wp:docPr id="885302605" name="Picture 5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The client company data given in the Decision Dilemma are displayed in a cross-tabulation table. Using the techniques presented in this chapter, it is possible to statistically answer the managerial questions. If a worker is randomly selected from the 155 employees, the probability that the worker is a woman, </w:t>
      </w:r>
      <w:r w:rsidRPr="00176715">
        <w:rPr>
          <w:i/>
          <w:iCs/>
        </w:rPr>
        <w:t>P</w:t>
      </w:r>
      <w:r w:rsidRPr="00176715">
        <w:t> (W), is 55 155, or .355. This marginal probability &gt; indicates that roughly 35.5% of all employees of the client company are women. Given that the employee has a managerial position, the probability that the employee is a woman, </w:t>
      </w:r>
      <w:r w:rsidRPr="00176715">
        <w:rPr>
          <w:i/>
          <w:iCs/>
        </w:rPr>
        <w:t>P</w:t>
      </w:r>
      <w:r w:rsidRPr="00176715">
        <w:t> (W|M) is 3 11, or .273. The proportion of managers at the company who are women is lower than the proportion of all workers at the company who are women. Several factors might be related to this discrepancy, some of which may be defensible by the company—including experience, education, and prior history of success—and some may not.</w:t>
      </w:r>
    </w:p>
    <w:p w14:paraId="5EAD4E10" w14:textId="77777777" w:rsidR="00176715" w:rsidRPr="00176715" w:rsidRDefault="00176715" w:rsidP="00176715">
      <w:r w:rsidRPr="00176715">
        <w:t>Suppose a technical employee is randomly selected for a bonus. What is the probability that a female would be selected given that the worker is a technical employee? That is, </w:t>
      </w:r>
      <w:r w:rsidRPr="00176715">
        <w:rPr>
          <w:i/>
          <w:iCs/>
        </w:rPr>
        <w:t>P</w:t>
      </w:r>
      <w:r w:rsidRPr="00176715">
        <w:t>(F|T) = ? Applying the law of conditional probabilities to the cross-tabulation table given in the Decision Dilemma, </w:t>
      </w:r>
      <w:r w:rsidRPr="00176715">
        <w:rPr>
          <w:i/>
          <w:iCs/>
        </w:rPr>
        <w:t>P</w:t>
      </w:r>
      <w:r w:rsidRPr="00176715">
        <w:t>(F|T)= 17 69 = .246. Using the concept of complementary events, the probability that a man is selected given that the employee is a technical person is 1 – .246 = .754. It is more than three times as likely that a randomly selected technical person is a male. If a woman were the one chosen for the bonus, a man could argue discrimination based on the mere probabilities. However, the company decision makers could then present documentation of the choice criteria based on productivity, technical suggestions, quality measures, and others.</w:t>
      </w:r>
    </w:p>
    <w:p w14:paraId="3998ADDB" w14:textId="77777777" w:rsidR="00176715" w:rsidRPr="00176715" w:rsidRDefault="00176715" w:rsidP="00176715">
      <w:r w:rsidRPr="00176715">
        <w:lastRenderedPageBreak/>
        <w:t>Suppose a client company employee is randomly chosen to win a trip to Hawaii. The marginal probability that the winner is a professional is </w:t>
      </w:r>
      <w:r w:rsidRPr="00176715">
        <w:rPr>
          <w:i/>
          <w:iCs/>
        </w:rPr>
        <w:t>P</w:t>
      </w:r>
      <w:r w:rsidRPr="00176715">
        <w:t>(P)=44/155=.284. The probability that &gt; the winner is either a male or is a clerical worker, a union probability, is:</w:t>
      </w:r>
    </w:p>
    <w:p w14:paraId="31526F92" w14:textId="5F0CBFD2" w:rsidR="00176715" w:rsidRPr="00176715" w:rsidRDefault="00176715" w:rsidP="00176715">
      <w:r w:rsidRPr="00176715">
        <w:drawing>
          <wp:inline distT="0" distB="0" distL="0" distR="0" wp14:anchorId="3F3837B7" wp14:editId="4FF40265">
            <wp:extent cx="2752725" cy="523875"/>
            <wp:effectExtent l="0" t="0" r="9525" b="9525"/>
            <wp:docPr id="282865761" name="Picture 5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52725" cy="523875"/>
                    </a:xfrm>
                    <a:prstGeom prst="rect">
                      <a:avLst/>
                    </a:prstGeom>
                    <a:noFill/>
                    <a:ln>
                      <a:noFill/>
                    </a:ln>
                  </pic:spPr>
                </pic:pic>
              </a:graphicData>
            </a:graphic>
          </wp:inline>
        </w:drawing>
      </w:r>
    </w:p>
    <w:p w14:paraId="428EF2AE" w14:textId="77777777" w:rsidR="00176715" w:rsidRPr="00176715" w:rsidRDefault="00176715" w:rsidP="00176715">
      <w:r w:rsidRPr="00176715">
        <w:t>The probability of a male or clerical employee at the client company winning the trip is .787. The probability that the winner is a woman </w:t>
      </w:r>
      <w:r w:rsidRPr="00176715">
        <w:rPr>
          <w:i/>
          <w:iCs/>
        </w:rPr>
        <w:t>and</w:t>
      </w:r>
      <w:r w:rsidRPr="00176715">
        <w:t> a manager, a joint probability, is</w:t>
      </w:r>
    </w:p>
    <w:p w14:paraId="0100D15C" w14:textId="513BAA1B" w:rsidR="00176715" w:rsidRPr="00176715" w:rsidRDefault="00176715" w:rsidP="00176715">
      <w:r w:rsidRPr="00176715">
        <w:drawing>
          <wp:inline distT="0" distB="0" distL="0" distR="0" wp14:anchorId="6ABE3AE0" wp14:editId="267AD49F">
            <wp:extent cx="1428750" cy="152400"/>
            <wp:effectExtent l="0" t="0" r="0" b="0"/>
            <wp:docPr id="1711303407" name="Picture 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28750" cy="152400"/>
                    </a:xfrm>
                    <a:prstGeom prst="rect">
                      <a:avLst/>
                    </a:prstGeom>
                    <a:noFill/>
                    <a:ln>
                      <a:noFill/>
                    </a:ln>
                  </pic:spPr>
                </pic:pic>
              </a:graphicData>
            </a:graphic>
          </wp:inline>
        </w:drawing>
      </w:r>
    </w:p>
    <w:p w14:paraId="176C693A" w14:textId="77777777" w:rsidR="00176715" w:rsidRPr="00176715" w:rsidRDefault="00176715" w:rsidP="00176715">
      <w:r w:rsidRPr="00176715">
        <w:t>There is less than a 2% chance that a female manager will be selected randomly as the trip winner.</w:t>
      </w:r>
    </w:p>
    <w:p w14:paraId="350D8F65" w14:textId="77777777" w:rsidR="00176715" w:rsidRPr="00176715" w:rsidRDefault="00176715" w:rsidP="00176715">
      <w:r w:rsidRPr="00176715">
        <w:t>What is the probability that the winner is from the technical group if it is known that the employee is a male? This conditional probability is as follows:</w:t>
      </w:r>
    </w:p>
    <w:p w14:paraId="6442D2F2" w14:textId="622E5B26" w:rsidR="00176715" w:rsidRPr="00176715" w:rsidRDefault="00176715" w:rsidP="00176715">
      <w:r w:rsidRPr="00176715">
        <w:drawing>
          <wp:inline distT="0" distB="0" distL="0" distR="0" wp14:anchorId="1EE58396" wp14:editId="675FD2FE">
            <wp:extent cx="1352550" cy="152400"/>
            <wp:effectExtent l="0" t="0" r="0" b="0"/>
            <wp:docPr id="1224624445" name="Picture 5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52550" cy="152400"/>
                    </a:xfrm>
                    <a:prstGeom prst="rect">
                      <a:avLst/>
                    </a:prstGeom>
                    <a:noFill/>
                    <a:ln>
                      <a:noFill/>
                    </a:ln>
                  </pic:spPr>
                </pic:pic>
              </a:graphicData>
            </a:graphic>
          </wp:inline>
        </w:drawing>
      </w:r>
    </w:p>
    <w:p w14:paraId="72A3676A" w14:textId="77777777" w:rsidR="00176715" w:rsidRPr="00176715" w:rsidRDefault="00176715" w:rsidP="00176715">
      <w:r w:rsidRPr="00176715">
        <w:t>Many other questions can be answered about the client company's human resource situation using probabilities.</w:t>
      </w:r>
    </w:p>
    <w:p w14:paraId="01C33969" w14:textId="77777777" w:rsidR="00176715" w:rsidRPr="00176715" w:rsidRDefault="00176715" w:rsidP="00176715">
      <w:r w:rsidRPr="00176715">
        <w:t>The probability approach to a human resource pool is a factual, numerical approach to people selection taken without regard to individual talents, skills, and worth to the company. Of course, in most instances, many other considerations go into the hiring, promoting, and rewarding of workers besides the random draw of their name. However, company management should be aware that attacks on hiring, promotion, and reward practices are sometimes made using statistical analyses such as those presented here. It is not being argued here that management should base decisions merely on the probabilities within particular categories. Nevertheless, being aware of the probabilities, management can proceed to undergird their decisions with documented evidence of worker productivity and worth to the organization.</w:t>
      </w:r>
    </w:p>
    <w:p w14:paraId="397E13D6" w14:textId="77777777" w:rsidR="00176715" w:rsidRPr="00176715" w:rsidRDefault="00176715" w:rsidP="00176715">
      <w:r w:rsidRPr="00176715">
        <w:rPr>
          <w:b/>
          <w:bCs/>
        </w:rPr>
        <w:t>ETHICAL CONSIDERATIONS</w:t>
      </w:r>
    </w:p>
    <w:p w14:paraId="34CBD668" w14:textId="77777777" w:rsidR="00176715" w:rsidRPr="00176715" w:rsidRDefault="00176715" w:rsidP="00176715">
      <w:r w:rsidRPr="00176715">
        <w:rPr>
          <w:b/>
          <w:bCs/>
        </w:rPr>
        <w:t>One of the potential misuses of probability occurs</w:t>
      </w:r>
      <w:r w:rsidRPr="00176715">
        <w:t xml:space="preserve"> when subjective probabilities are used. Most subjective probabilities are based on a person's feelings, intuition, or experience. Almost everyone has an opinion on something and is willing to share it. Although such probabilities are not strictly unethical to report, they can be misleading and disastrous to other decision makers. In addition, subjective probabilities leave the door </w:t>
      </w:r>
      <w:r w:rsidRPr="00176715">
        <w:lastRenderedPageBreak/>
        <w:t>open for unscrupulous people to overemphasize their point of view by manipulating the probability.</w:t>
      </w:r>
    </w:p>
    <w:p w14:paraId="0AED2036" w14:textId="77777777" w:rsidR="00176715" w:rsidRPr="00176715" w:rsidRDefault="00176715" w:rsidP="00176715">
      <w:r w:rsidRPr="00176715">
        <w:t>The decision maker should remember that the laws and rules of probability are for the “long run.” If a coin is tossed, even though the probability of getting a head is .5, the result will be either a head or a tail. It isn't possible to get a half head. The probability of getting a head (.5) will probably work out in the long run, but in the short run an experiment might produce 10 tails in a row. Suppose the probability of striking oil on a geological formation is .10. This probability means that, in the long run, if the company drills enough holes on this type of formation, it should strike oil in about 10% of the holes. However, if the company has only enough money to drill one hole, it will either strike oil or have a dry hole. The probability figure of .10 may mean something different to the company that can afford to drill only one hole than to the company that can drill many hundreds. Classical probabilities could be used unethically to lure a company or client into a potential short-run investment with the expectation of getting at least something in return, when in actuality the investor will either win or lose. The oil company that drills only one hole will not get 10% back from the hole. It will either win or lose on the hole. Thus, classical probabilities open the door for unsubstantiated expectations, particularly in the short run.</w:t>
      </w:r>
    </w:p>
    <w:p w14:paraId="45F97595" w14:textId="77777777" w:rsidR="00176715" w:rsidRPr="00176715" w:rsidRDefault="00176715" w:rsidP="00176715">
      <w:pPr>
        <w:rPr>
          <w:b/>
          <w:bCs/>
        </w:rPr>
      </w:pPr>
      <w:r w:rsidRPr="00176715">
        <w:rPr>
          <w:b/>
          <w:bCs/>
        </w:rPr>
        <w:t>SUMMARY</w:t>
      </w:r>
    </w:p>
    <w:p w14:paraId="0E20B74A" w14:textId="77777777" w:rsidR="00176715" w:rsidRPr="00176715" w:rsidRDefault="00176715" w:rsidP="00176715">
      <w:r w:rsidRPr="00176715">
        <w:t>The study of probability addresses ways of assigning probabilities, types of probabilities, and laws of probabilities. Probabilities support the notion of inferential statistics. Using sample data to estimate and test hypotheses about population parameters is done with uncertainty. If samples are taken at random, probabilities can be assigned to outcomes of the inferential process.</w:t>
      </w:r>
    </w:p>
    <w:p w14:paraId="1824436A" w14:textId="77777777" w:rsidR="00176715" w:rsidRPr="00176715" w:rsidRDefault="00176715" w:rsidP="00176715">
      <w:r w:rsidRPr="00176715">
        <w:t>Three methods of assigning probabilities are (1) the classical method, (2) the relative frequency of occurrence method, and (3) subjective probabilities. The classical method can assign probabilities a priori, or before the experiment takes place. It relies on the laws and rules of probability. The relative frequency of occurrence method assigns probabilities based on historical data or empirically derived data. Subjective probabilities are based on the feelings, knowledge, and experience of the person determining the probability.</w:t>
      </w:r>
    </w:p>
    <w:p w14:paraId="423AEF75" w14:textId="77777777" w:rsidR="00176715" w:rsidRPr="00176715" w:rsidRDefault="00176715" w:rsidP="00176715">
      <w:r w:rsidRPr="00176715">
        <w:t xml:space="preserve">Certain special types of events necessitate amendments to some of the laws of probability: mutually exclusive events and independent events. Mutually exclusive events are events that cannot occur at the same time, so the probability of their intersection is zero. With independent events, the occurrence of one has no impact or influence on the occurrence of the other. Certain experiments, such as those involving coins or dice, naturally produce independent events. Other experiments produce independent events </w:t>
      </w:r>
      <w:r w:rsidRPr="00176715">
        <w:lastRenderedPageBreak/>
        <w:t>when the experiment is conducted with replacement. If events are independent, the joint probability is computed by multiplying the marginal probabilities, which is a special case of the law of multiplication.</w:t>
      </w:r>
    </w:p>
    <w:p w14:paraId="6A012CF3" w14:textId="77777777" w:rsidR="00176715" w:rsidRPr="00176715" w:rsidRDefault="00176715" w:rsidP="00176715">
      <w:r w:rsidRPr="00176715">
        <w:t>Three techniques for counting the possibilities in an experiment are the </w:t>
      </w:r>
      <w:r w:rsidRPr="00176715">
        <w:rPr>
          <w:i/>
          <w:iCs/>
        </w:rPr>
        <w:t>mn</w:t>
      </w:r>
      <w:r w:rsidRPr="00176715">
        <w:t> counting rule, the </w:t>
      </w:r>
      <w:r w:rsidRPr="00176715">
        <w:rPr>
          <w:i/>
          <w:iCs/>
        </w:rPr>
        <w:t>N</w:t>
      </w:r>
      <w:r w:rsidRPr="00176715">
        <w:rPr>
          <w:b/>
          <w:bCs/>
          <w:i/>
          <w:iCs/>
          <w:vertAlign w:val="superscript"/>
        </w:rPr>
        <w:t>n</w:t>
      </w:r>
      <w:r w:rsidRPr="00176715">
        <w:t> possibilities, and combinations. The </w:t>
      </w:r>
      <w:r w:rsidRPr="00176715">
        <w:rPr>
          <w:i/>
          <w:iCs/>
        </w:rPr>
        <w:t>mn</w:t>
      </w:r>
      <w:r w:rsidRPr="00176715">
        <w:t> counting rule is used to determine how many total possible ways an experiment can occur in a series of sequential operations. The </w:t>
      </w:r>
      <w:r w:rsidRPr="00176715">
        <w:rPr>
          <w:i/>
          <w:iCs/>
        </w:rPr>
        <w:t>N</w:t>
      </w:r>
      <w:r w:rsidRPr="00176715">
        <w:rPr>
          <w:b/>
          <w:bCs/>
          <w:i/>
          <w:iCs/>
          <w:vertAlign w:val="superscript"/>
        </w:rPr>
        <w:t>n</w:t>
      </w:r>
      <w:r w:rsidRPr="00176715">
        <w:t> formula is applied when sampling is being done with replacement or events are independent. Combinations are used to determine the possibilities when sampling is being done without replacement.</w:t>
      </w:r>
    </w:p>
    <w:p w14:paraId="4A265120" w14:textId="77777777" w:rsidR="00176715" w:rsidRPr="00176715" w:rsidRDefault="00176715" w:rsidP="00176715">
      <w:r w:rsidRPr="00176715">
        <w:t>Four types of probability are marginal probability, conditional probability, joint probability, and union probability. The general law of addition is used to compute the probability of a union. The general law of multiplication is used to compute joint probabilities. The conditional law is used to compute conditional probabilities.</w:t>
      </w:r>
    </w:p>
    <w:p w14:paraId="3B031337" w14:textId="77777777" w:rsidR="00176715" w:rsidRPr="00176715" w:rsidRDefault="00176715" w:rsidP="00176715">
      <w:r w:rsidRPr="00176715">
        <w:t>Bayes' rule is a method that can be used to revise probabilities when new information becomes available; it is a variation of the conditional law. Bayes' rule takes prior probabilities of events occurring and adjusts or revises those probabilities on the basis of information about what subsequently occurs.</w:t>
      </w:r>
    </w:p>
    <w:p w14:paraId="0004EF9D" w14:textId="77777777" w:rsidR="00176715" w:rsidRPr="00176715" w:rsidRDefault="00176715" w:rsidP="00176715">
      <w:pPr>
        <w:rPr>
          <w:b/>
          <w:bCs/>
        </w:rPr>
      </w:pPr>
      <w:r w:rsidRPr="00176715">
        <w:rPr>
          <w:b/>
          <w:bCs/>
        </w:rPr>
        <w:t>KEY TERMS</w:t>
      </w:r>
    </w:p>
    <w:p w14:paraId="58690A36" w14:textId="5056A04F" w:rsidR="00176715" w:rsidRPr="00176715" w:rsidRDefault="00176715" w:rsidP="00176715">
      <w:r w:rsidRPr="00176715">
        <w:drawing>
          <wp:inline distT="0" distB="0" distL="0" distR="0" wp14:anchorId="65F5CDA8" wp14:editId="5CEB778F">
            <wp:extent cx="1304925" cy="533400"/>
            <wp:effectExtent l="0" t="0" r="9525" b="0"/>
            <wp:docPr id="2127421378" name="Picture 5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50B9B1F4" w14:textId="77777777" w:rsidR="00176715" w:rsidRPr="00176715" w:rsidRDefault="00176715" w:rsidP="00176715">
      <w:r w:rsidRPr="00176715">
        <w:t>a priori</w:t>
      </w:r>
    </w:p>
    <w:p w14:paraId="7EECBA66" w14:textId="77777777" w:rsidR="00176715" w:rsidRPr="00176715" w:rsidRDefault="00176715" w:rsidP="00176715">
      <w:r w:rsidRPr="00176715">
        <w:t>Bayes' rule</w:t>
      </w:r>
    </w:p>
    <w:p w14:paraId="5AB7D64F" w14:textId="77777777" w:rsidR="00176715" w:rsidRPr="00176715" w:rsidRDefault="00176715" w:rsidP="00176715">
      <w:r w:rsidRPr="00176715">
        <w:t>classical method of assigning</w:t>
      </w:r>
    </w:p>
    <w:p w14:paraId="59A58D42" w14:textId="77777777" w:rsidR="00176715" w:rsidRPr="00176715" w:rsidRDefault="00176715" w:rsidP="00176715">
      <w:r w:rsidRPr="00176715">
        <w:t>probabilities</w:t>
      </w:r>
    </w:p>
    <w:p w14:paraId="3F2900C8" w14:textId="77777777" w:rsidR="00176715" w:rsidRPr="00176715" w:rsidRDefault="00176715" w:rsidP="00176715">
      <w:r w:rsidRPr="00176715">
        <w:t>collectively exhaustive</w:t>
      </w:r>
    </w:p>
    <w:p w14:paraId="230FD066" w14:textId="77777777" w:rsidR="00176715" w:rsidRPr="00176715" w:rsidRDefault="00176715" w:rsidP="00176715">
      <w:r w:rsidRPr="00176715">
        <w:t>events</w:t>
      </w:r>
    </w:p>
    <w:p w14:paraId="30BAA76E" w14:textId="77777777" w:rsidR="00176715" w:rsidRPr="00176715" w:rsidRDefault="00176715" w:rsidP="00176715">
      <w:r w:rsidRPr="00176715">
        <w:t>combinations</w:t>
      </w:r>
    </w:p>
    <w:p w14:paraId="03B600A7" w14:textId="77777777" w:rsidR="00176715" w:rsidRPr="00176715" w:rsidRDefault="00176715" w:rsidP="00176715">
      <w:r w:rsidRPr="00176715">
        <w:t>complement of a union</w:t>
      </w:r>
    </w:p>
    <w:p w14:paraId="7843CA66" w14:textId="77777777" w:rsidR="00176715" w:rsidRPr="00176715" w:rsidRDefault="00176715" w:rsidP="00176715">
      <w:r w:rsidRPr="00176715">
        <w:t>complement</w:t>
      </w:r>
    </w:p>
    <w:p w14:paraId="5BB8B30C" w14:textId="77777777" w:rsidR="00176715" w:rsidRPr="00176715" w:rsidRDefault="00176715" w:rsidP="00176715">
      <w:r w:rsidRPr="00176715">
        <w:t>conditional probability</w:t>
      </w:r>
    </w:p>
    <w:p w14:paraId="57B9C746" w14:textId="77777777" w:rsidR="00176715" w:rsidRPr="00176715" w:rsidRDefault="00176715" w:rsidP="00176715">
      <w:r w:rsidRPr="00176715">
        <w:lastRenderedPageBreak/>
        <w:t>cross-tabulation table</w:t>
      </w:r>
    </w:p>
    <w:p w14:paraId="0D1EA232" w14:textId="77777777" w:rsidR="00176715" w:rsidRPr="00176715" w:rsidRDefault="00176715" w:rsidP="00176715">
      <w:r w:rsidRPr="00176715">
        <w:t>elementary events</w:t>
      </w:r>
    </w:p>
    <w:p w14:paraId="6B4122DE" w14:textId="77777777" w:rsidR="00176715" w:rsidRPr="00176715" w:rsidRDefault="00176715" w:rsidP="00176715">
      <w:r w:rsidRPr="00176715">
        <w:t>event</w:t>
      </w:r>
    </w:p>
    <w:p w14:paraId="3CE37C29" w14:textId="77777777" w:rsidR="00176715" w:rsidRPr="00176715" w:rsidRDefault="00176715" w:rsidP="00176715">
      <w:r w:rsidRPr="00176715">
        <w:t>experiment</w:t>
      </w:r>
    </w:p>
    <w:p w14:paraId="7E1EFEBE" w14:textId="77777777" w:rsidR="00176715" w:rsidRPr="00176715" w:rsidRDefault="00176715" w:rsidP="00176715">
      <w:r w:rsidRPr="00176715">
        <w:t>independent events</w:t>
      </w:r>
    </w:p>
    <w:p w14:paraId="061FB4AA" w14:textId="77777777" w:rsidR="00176715" w:rsidRPr="00176715" w:rsidRDefault="00176715" w:rsidP="00176715">
      <w:r w:rsidRPr="00176715">
        <w:t>intersection</w:t>
      </w:r>
    </w:p>
    <w:p w14:paraId="09629821" w14:textId="77777777" w:rsidR="00176715" w:rsidRPr="00176715" w:rsidRDefault="00176715" w:rsidP="00176715">
      <w:r w:rsidRPr="00176715">
        <w:t>joint probability</w:t>
      </w:r>
    </w:p>
    <w:p w14:paraId="2672F093" w14:textId="77777777" w:rsidR="00176715" w:rsidRPr="00176715" w:rsidRDefault="00176715" w:rsidP="00176715">
      <w:r w:rsidRPr="00176715">
        <w:t>joint probability table</w:t>
      </w:r>
    </w:p>
    <w:p w14:paraId="2283EEED" w14:textId="77777777" w:rsidR="00176715" w:rsidRPr="00176715" w:rsidRDefault="00176715" w:rsidP="00176715">
      <w:r w:rsidRPr="00176715">
        <w:t>marginal probability</w:t>
      </w:r>
    </w:p>
    <w:p w14:paraId="3A71C46D" w14:textId="77777777" w:rsidR="00176715" w:rsidRPr="00176715" w:rsidRDefault="00176715" w:rsidP="00176715">
      <w:r w:rsidRPr="00176715">
        <w:rPr>
          <w:i/>
          <w:iCs/>
        </w:rPr>
        <w:t>mn</w:t>
      </w:r>
      <w:r w:rsidRPr="00176715">
        <w:t> counting rule</w:t>
      </w:r>
    </w:p>
    <w:p w14:paraId="39896AA1" w14:textId="77777777" w:rsidR="00176715" w:rsidRPr="00176715" w:rsidRDefault="00176715" w:rsidP="00176715">
      <w:r w:rsidRPr="00176715">
        <w:t>mutually exclusive events</w:t>
      </w:r>
    </w:p>
    <w:p w14:paraId="67CC84F1" w14:textId="77777777" w:rsidR="00176715" w:rsidRPr="00176715" w:rsidRDefault="00176715" w:rsidP="00176715">
      <w:r w:rsidRPr="00176715">
        <w:t>relative frequency of</w:t>
      </w:r>
    </w:p>
    <w:p w14:paraId="2C150551" w14:textId="77777777" w:rsidR="00176715" w:rsidRPr="00176715" w:rsidRDefault="00176715" w:rsidP="00176715">
      <w:r w:rsidRPr="00176715">
        <w:t>occurrence</w:t>
      </w:r>
    </w:p>
    <w:p w14:paraId="3D79C041" w14:textId="77777777" w:rsidR="00176715" w:rsidRPr="00176715" w:rsidRDefault="00176715" w:rsidP="00176715">
      <w:r w:rsidRPr="00176715">
        <w:t>sample space</w:t>
      </w:r>
    </w:p>
    <w:p w14:paraId="02D15090" w14:textId="77777777" w:rsidR="00176715" w:rsidRPr="00176715" w:rsidRDefault="00176715" w:rsidP="00176715">
      <w:r w:rsidRPr="00176715">
        <w:t>set notation</w:t>
      </w:r>
    </w:p>
    <w:p w14:paraId="330C5AB6" w14:textId="77777777" w:rsidR="00176715" w:rsidRPr="00176715" w:rsidRDefault="00176715" w:rsidP="00176715">
      <w:r w:rsidRPr="00176715">
        <w:t>subjective probability</w:t>
      </w:r>
    </w:p>
    <w:p w14:paraId="7C00CD03" w14:textId="77777777" w:rsidR="00176715" w:rsidRPr="00176715" w:rsidRDefault="00176715" w:rsidP="00176715">
      <w:r w:rsidRPr="00176715">
        <w:t>union</w:t>
      </w:r>
    </w:p>
    <w:p w14:paraId="45C5D537" w14:textId="77777777" w:rsidR="00176715" w:rsidRPr="00176715" w:rsidRDefault="00176715" w:rsidP="00176715">
      <w:r w:rsidRPr="00176715">
        <w:t>union probability</w:t>
      </w:r>
    </w:p>
    <w:p w14:paraId="519172D3" w14:textId="77777777" w:rsidR="00176715" w:rsidRPr="00176715" w:rsidRDefault="00176715" w:rsidP="00176715">
      <w:pPr>
        <w:rPr>
          <w:b/>
          <w:bCs/>
        </w:rPr>
      </w:pPr>
      <w:r w:rsidRPr="00176715">
        <w:rPr>
          <w:b/>
          <w:bCs/>
        </w:rPr>
        <w:t>FORMULAS</w:t>
      </w:r>
    </w:p>
    <w:p w14:paraId="53EEEC4E" w14:textId="77777777" w:rsidR="00176715" w:rsidRPr="00176715" w:rsidRDefault="00176715" w:rsidP="00176715">
      <w:r w:rsidRPr="00176715">
        <w:t>Counting rule</w:t>
      </w:r>
    </w:p>
    <w:p w14:paraId="0FEC5C82" w14:textId="77777777" w:rsidR="00176715" w:rsidRPr="00176715" w:rsidRDefault="00176715" w:rsidP="00176715">
      <w:r w:rsidRPr="00176715">
        <w:rPr>
          <w:i/>
          <w:iCs/>
        </w:rPr>
        <w:t>mn</w:t>
      </w:r>
    </w:p>
    <w:p w14:paraId="79A5977A" w14:textId="77777777" w:rsidR="00176715" w:rsidRPr="00176715" w:rsidRDefault="00176715" w:rsidP="00176715">
      <w:r w:rsidRPr="00176715">
        <w:t>Sampling with replacement</w:t>
      </w:r>
    </w:p>
    <w:p w14:paraId="60B1229F" w14:textId="77777777" w:rsidR="00176715" w:rsidRPr="00176715" w:rsidRDefault="00176715" w:rsidP="00176715">
      <w:r w:rsidRPr="00176715">
        <w:rPr>
          <w:i/>
          <w:iCs/>
        </w:rPr>
        <w:t>N</w:t>
      </w:r>
      <w:r w:rsidRPr="00176715">
        <w:rPr>
          <w:b/>
          <w:bCs/>
          <w:i/>
          <w:iCs/>
          <w:vertAlign w:val="superscript"/>
        </w:rPr>
        <w:t>n</w:t>
      </w:r>
    </w:p>
    <w:p w14:paraId="068A1EFB" w14:textId="77777777" w:rsidR="00176715" w:rsidRPr="00176715" w:rsidRDefault="00176715" w:rsidP="00176715">
      <w:r w:rsidRPr="00176715">
        <w:t>Sampling without replacement</w:t>
      </w:r>
    </w:p>
    <w:p w14:paraId="7BD34844" w14:textId="77777777" w:rsidR="00176715" w:rsidRPr="00176715" w:rsidRDefault="00176715" w:rsidP="00176715">
      <w:r w:rsidRPr="00176715">
        <w:rPr>
          <w:b/>
          <w:bCs/>
          <w:i/>
          <w:iCs/>
          <w:vertAlign w:val="subscript"/>
        </w:rPr>
        <w:t>N</w:t>
      </w:r>
      <w:r w:rsidRPr="00176715">
        <w:rPr>
          <w:i/>
          <w:iCs/>
        </w:rPr>
        <w:t>C</w:t>
      </w:r>
      <w:r w:rsidRPr="00176715">
        <w:rPr>
          <w:b/>
          <w:bCs/>
          <w:i/>
          <w:iCs/>
          <w:vertAlign w:val="subscript"/>
        </w:rPr>
        <w:t>n</w:t>
      </w:r>
    </w:p>
    <w:p w14:paraId="738844AC" w14:textId="77777777" w:rsidR="00176715" w:rsidRPr="00176715" w:rsidRDefault="00176715" w:rsidP="00176715">
      <w:r w:rsidRPr="00176715">
        <w:t>Combination formula</w:t>
      </w:r>
    </w:p>
    <w:p w14:paraId="4DBF70F2" w14:textId="3D952CC4" w:rsidR="00176715" w:rsidRPr="00176715" w:rsidRDefault="00176715" w:rsidP="00176715">
      <w:r w:rsidRPr="00176715">
        <w:lastRenderedPageBreak/>
        <w:drawing>
          <wp:inline distT="0" distB="0" distL="0" distR="0" wp14:anchorId="21DFA0C4" wp14:editId="35E56D0C">
            <wp:extent cx="1609725" cy="352425"/>
            <wp:effectExtent l="0" t="0" r="9525" b="9525"/>
            <wp:docPr id="963158904" name="Picture 5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14:paraId="445CD47F" w14:textId="77777777" w:rsidR="00176715" w:rsidRPr="00176715" w:rsidRDefault="00176715" w:rsidP="00176715">
      <w:r w:rsidRPr="00176715">
        <w:t>General law of addition</w:t>
      </w:r>
    </w:p>
    <w:p w14:paraId="3850EB26" w14:textId="64CD12DC" w:rsidR="00176715" w:rsidRPr="00176715" w:rsidRDefault="00176715" w:rsidP="00176715">
      <w:r w:rsidRPr="00176715">
        <w:drawing>
          <wp:inline distT="0" distB="0" distL="0" distR="0" wp14:anchorId="1B2746E9" wp14:editId="531EEF3F">
            <wp:extent cx="2190750" cy="133350"/>
            <wp:effectExtent l="0" t="0" r="0" b="0"/>
            <wp:docPr id="1143840140" name="Picture 5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90750" cy="133350"/>
                    </a:xfrm>
                    <a:prstGeom prst="rect">
                      <a:avLst/>
                    </a:prstGeom>
                    <a:noFill/>
                    <a:ln>
                      <a:noFill/>
                    </a:ln>
                  </pic:spPr>
                </pic:pic>
              </a:graphicData>
            </a:graphic>
          </wp:inline>
        </w:drawing>
      </w:r>
    </w:p>
    <w:p w14:paraId="1359D092" w14:textId="77777777" w:rsidR="00176715" w:rsidRPr="00176715" w:rsidRDefault="00176715" w:rsidP="00176715">
      <w:r w:rsidRPr="00176715">
        <w:t>Special law of addition</w:t>
      </w:r>
    </w:p>
    <w:p w14:paraId="77A33A9E" w14:textId="7DD1A9DB" w:rsidR="00176715" w:rsidRPr="00176715" w:rsidRDefault="00176715" w:rsidP="00176715">
      <w:r w:rsidRPr="00176715">
        <w:drawing>
          <wp:inline distT="0" distB="0" distL="0" distR="0" wp14:anchorId="4CD82BF7" wp14:editId="5A2FFB89">
            <wp:extent cx="1485900" cy="133350"/>
            <wp:effectExtent l="0" t="0" r="0" b="0"/>
            <wp:docPr id="1533439278" name="Picture 5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485900" cy="133350"/>
                    </a:xfrm>
                    <a:prstGeom prst="rect">
                      <a:avLst/>
                    </a:prstGeom>
                    <a:noFill/>
                    <a:ln>
                      <a:noFill/>
                    </a:ln>
                  </pic:spPr>
                </pic:pic>
              </a:graphicData>
            </a:graphic>
          </wp:inline>
        </w:drawing>
      </w:r>
    </w:p>
    <w:p w14:paraId="4C0CA779" w14:textId="77777777" w:rsidR="00176715" w:rsidRPr="00176715" w:rsidRDefault="00176715" w:rsidP="00176715">
      <w:r w:rsidRPr="00176715">
        <w:t>General law of multiplication</w:t>
      </w:r>
    </w:p>
    <w:p w14:paraId="1C81B256" w14:textId="2F462CBD" w:rsidR="00176715" w:rsidRPr="00176715" w:rsidRDefault="00176715" w:rsidP="00176715">
      <w:r w:rsidRPr="00176715">
        <w:drawing>
          <wp:inline distT="0" distB="0" distL="0" distR="0" wp14:anchorId="1C1B7BF9" wp14:editId="3FF82F95">
            <wp:extent cx="2571750" cy="133350"/>
            <wp:effectExtent l="0" t="0" r="0" b="0"/>
            <wp:docPr id="1549648623" name="Picture 5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imag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71750" cy="133350"/>
                    </a:xfrm>
                    <a:prstGeom prst="rect">
                      <a:avLst/>
                    </a:prstGeom>
                    <a:noFill/>
                    <a:ln>
                      <a:noFill/>
                    </a:ln>
                  </pic:spPr>
                </pic:pic>
              </a:graphicData>
            </a:graphic>
          </wp:inline>
        </w:drawing>
      </w:r>
    </w:p>
    <w:p w14:paraId="36A35DDE" w14:textId="77777777" w:rsidR="00176715" w:rsidRPr="00176715" w:rsidRDefault="00176715" w:rsidP="00176715">
      <w:r w:rsidRPr="00176715">
        <w:t>Special law of multiplication</w:t>
      </w:r>
    </w:p>
    <w:p w14:paraId="3454D235" w14:textId="66808047" w:rsidR="00176715" w:rsidRPr="00176715" w:rsidRDefault="00176715" w:rsidP="00176715">
      <w:r w:rsidRPr="00176715">
        <w:drawing>
          <wp:inline distT="0" distB="0" distL="0" distR="0" wp14:anchorId="656FBFBE" wp14:editId="546FF7C1">
            <wp:extent cx="1409700" cy="133350"/>
            <wp:effectExtent l="0" t="0" r="0" b="0"/>
            <wp:docPr id="638089175" name="Picture 5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imag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409700" cy="133350"/>
                    </a:xfrm>
                    <a:prstGeom prst="rect">
                      <a:avLst/>
                    </a:prstGeom>
                    <a:noFill/>
                    <a:ln>
                      <a:noFill/>
                    </a:ln>
                  </pic:spPr>
                </pic:pic>
              </a:graphicData>
            </a:graphic>
          </wp:inline>
        </w:drawing>
      </w:r>
    </w:p>
    <w:p w14:paraId="35111CD0" w14:textId="77777777" w:rsidR="00176715" w:rsidRPr="00176715" w:rsidRDefault="00176715" w:rsidP="00176715">
      <w:r w:rsidRPr="00176715">
        <w:t>Law of conditional probability</w:t>
      </w:r>
    </w:p>
    <w:p w14:paraId="6C8B1E11" w14:textId="5B4BED96" w:rsidR="00176715" w:rsidRPr="00176715" w:rsidRDefault="00176715" w:rsidP="00176715">
      <w:r w:rsidRPr="00176715">
        <w:drawing>
          <wp:inline distT="0" distB="0" distL="0" distR="0" wp14:anchorId="0B1BD663" wp14:editId="0F0F5C13">
            <wp:extent cx="2305050" cy="342900"/>
            <wp:effectExtent l="0" t="0" r="0" b="0"/>
            <wp:docPr id="1087837871" name="Picture 5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imag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05050" cy="342900"/>
                    </a:xfrm>
                    <a:prstGeom prst="rect">
                      <a:avLst/>
                    </a:prstGeom>
                    <a:noFill/>
                    <a:ln>
                      <a:noFill/>
                    </a:ln>
                  </pic:spPr>
                </pic:pic>
              </a:graphicData>
            </a:graphic>
          </wp:inline>
        </w:drawing>
      </w:r>
    </w:p>
    <w:p w14:paraId="300D6F75" w14:textId="77777777" w:rsidR="00176715" w:rsidRPr="00176715" w:rsidRDefault="00176715" w:rsidP="00176715">
      <w:r w:rsidRPr="00176715">
        <w:t>Bayes' rule</w:t>
      </w:r>
    </w:p>
    <w:p w14:paraId="0E79A9F5" w14:textId="48BA622F" w:rsidR="00176715" w:rsidRPr="00176715" w:rsidRDefault="00176715" w:rsidP="00176715">
      <w:r w:rsidRPr="00176715">
        <w:drawing>
          <wp:inline distT="0" distB="0" distL="0" distR="0" wp14:anchorId="45FC38D4" wp14:editId="6B58CCEC">
            <wp:extent cx="3495675" cy="314325"/>
            <wp:effectExtent l="0" t="0" r="9525" b="9525"/>
            <wp:docPr id="731880619" name="Picture 5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imag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495675" cy="314325"/>
                    </a:xfrm>
                    <a:prstGeom prst="rect">
                      <a:avLst/>
                    </a:prstGeom>
                    <a:noFill/>
                    <a:ln>
                      <a:noFill/>
                    </a:ln>
                  </pic:spPr>
                </pic:pic>
              </a:graphicData>
            </a:graphic>
          </wp:inline>
        </w:drawing>
      </w:r>
    </w:p>
    <w:p w14:paraId="6C79D64C" w14:textId="77777777" w:rsidR="00176715" w:rsidRPr="00176715" w:rsidRDefault="00176715" w:rsidP="00176715">
      <w:pPr>
        <w:rPr>
          <w:b/>
          <w:bCs/>
        </w:rPr>
      </w:pPr>
      <w:r w:rsidRPr="00176715">
        <w:rPr>
          <w:b/>
          <w:bCs/>
        </w:rPr>
        <w:t>SUPPLEMENTARY PROBLEMS</w:t>
      </w:r>
    </w:p>
    <w:p w14:paraId="191F0797" w14:textId="77777777" w:rsidR="00176715" w:rsidRPr="00176715" w:rsidRDefault="00176715" w:rsidP="00176715">
      <w:pPr>
        <w:rPr>
          <w:b/>
          <w:bCs/>
        </w:rPr>
      </w:pPr>
      <w:r w:rsidRPr="00176715">
        <w:rPr>
          <w:b/>
          <w:bCs/>
        </w:rPr>
        <w:t>CALCULATING THE STATISTICS</w:t>
      </w:r>
    </w:p>
    <w:p w14:paraId="5672E793" w14:textId="77777777" w:rsidR="00176715" w:rsidRPr="00176715" w:rsidRDefault="00176715" w:rsidP="00176715">
      <w:pPr>
        <w:numPr>
          <w:ilvl w:val="0"/>
          <w:numId w:val="426"/>
        </w:numPr>
      </w:pPr>
      <w:r w:rsidRPr="00176715">
        <w:rPr>
          <w:b/>
          <w:bCs/>
        </w:rPr>
        <w:t>4.35</w:t>
      </w:r>
      <w:r w:rsidRPr="00176715">
        <w:t>Use the values in the cross-tabulation table to solve the equations given.</w:t>
      </w:r>
    </w:p>
    <w:p w14:paraId="112AC354" w14:textId="6B317577" w:rsidR="00176715" w:rsidRPr="00176715" w:rsidRDefault="00176715" w:rsidP="00176715">
      <w:r w:rsidRPr="00176715">
        <w:drawing>
          <wp:inline distT="0" distB="0" distL="0" distR="0" wp14:anchorId="781D04F0" wp14:editId="4D52591C">
            <wp:extent cx="1466850" cy="1228725"/>
            <wp:effectExtent l="0" t="0" r="0" b="9525"/>
            <wp:docPr id="573037848" name="Picture 5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66850" cy="1228725"/>
                    </a:xfrm>
                    <a:prstGeom prst="rect">
                      <a:avLst/>
                    </a:prstGeom>
                    <a:noFill/>
                    <a:ln>
                      <a:noFill/>
                    </a:ln>
                  </pic:spPr>
                </pic:pic>
              </a:graphicData>
            </a:graphic>
          </wp:inline>
        </w:drawing>
      </w:r>
    </w:p>
    <w:p w14:paraId="30942796" w14:textId="77777777" w:rsidR="00176715" w:rsidRPr="00176715" w:rsidRDefault="00176715" w:rsidP="00176715">
      <w:pPr>
        <w:numPr>
          <w:ilvl w:val="1"/>
          <w:numId w:val="427"/>
        </w:numPr>
      </w:pPr>
      <w:r w:rsidRPr="00176715">
        <w:rPr>
          <w:i/>
          <w:iCs/>
        </w:rPr>
        <w:t>P</w:t>
      </w:r>
      <w:r w:rsidRPr="00176715">
        <w:t>(E) =_____</w:t>
      </w:r>
    </w:p>
    <w:p w14:paraId="3EBF7691" w14:textId="77777777" w:rsidR="00176715" w:rsidRPr="00176715" w:rsidRDefault="00176715" w:rsidP="00176715">
      <w:pPr>
        <w:numPr>
          <w:ilvl w:val="1"/>
          <w:numId w:val="428"/>
        </w:numPr>
      </w:pPr>
      <w:r w:rsidRPr="00176715">
        <w:rPr>
          <w:i/>
          <w:iCs/>
        </w:rPr>
        <w:t>P</w:t>
      </w:r>
      <w:r w:rsidRPr="00176715">
        <w:t>(B</w:t>
      </w:r>
      <w:r w:rsidRPr="00176715">
        <w:rPr>
          <w:rFonts w:ascii="Cambria Math" w:hAnsi="Cambria Math" w:cs="Cambria Math"/>
        </w:rPr>
        <w:t>∪</w:t>
      </w:r>
      <w:r w:rsidRPr="00176715">
        <w:t>D) =_____</w:t>
      </w:r>
    </w:p>
    <w:p w14:paraId="523460AE" w14:textId="77777777" w:rsidR="00176715" w:rsidRPr="00176715" w:rsidRDefault="00176715" w:rsidP="00176715">
      <w:pPr>
        <w:numPr>
          <w:ilvl w:val="1"/>
          <w:numId w:val="429"/>
        </w:numPr>
      </w:pPr>
      <w:r w:rsidRPr="00176715">
        <w:rPr>
          <w:i/>
          <w:iCs/>
        </w:rPr>
        <w:t>P</w:t>
      </w:r>
      <w:r w:rsidRPr="00176715">
        <w:t>(A∩E) =_____</w:t>
      </w:r>
    </w:p>
    <w:p w14:paraId="3E6DE268" w14:textId="77777777" w:rsidR="00176715" w:rsidRPr="00176715" w:rsidRDefault="00176715" w:rsidP="00176715">
      <w:pPr>
        <w:numPr>
          <w:ilvl w:val="1"/>
          <w:numId w:val="430"/>
        </w:numPr>
      </w:pPr>
      <w:r w:rsidRPr="00176715">
        <w:rPr>
          <w:i/>
          <w:iCs/>
        </w:rPr>
        <w:t>P</w:t>
      </w:r>
      <w:r w:rsidRPr="00176715">
        <w:t>(B|E) =_____</w:t>
      </w:r>
    </w:p>
    <w:p w14:paraId="1893788A" w14:textId="77777777" w:rsidR="00176715" w:rsidRPr="00176715" w:rsidRDefault="00176715" w:rsidP="00176715">
      <w:pPr>
        <w:numPr>
          <w:ilvl w:val="1"/>
          <w:numId w:val="431"/>
        </w:numPr>
      </w:pPr>
      <w:r w:rsidRPr="00176715">
        <w:rPr>
          <w:i/>
          <w:iCs/>
        </w:rPr>
        <w:lastRenderedPageBreak/>
        <w:t>P</w:t>
      </w:r>
      <w:r w:rsidRPr="00176715">
        <w:t>(A</w:t>
      </w:r>
      <w:r w:rsidRPr="00176715">
        <w:rPr>
          <w:rFonts w:ascii="Cambria Math" w:hAnsi="Cambria Math" w:cs="Cambria Math"/>
        </w:rPr>
        <w:t>∪</w:t>
      </w:r>
      <w:r w:rsidRPr="00176715">
        <w:t>B) =_____</w:t>
      </w:r>
    </w:p>
    <w:p w14:paraId="6C8407EB" w14:textId="77777777" w:rsidR="00176715" w:rsidRPr="00176715" w:rsidRDefault="00176715" w:rsidP="00176715">
      <w:pPr>
        <w:numPr>
          <w:ilvl w:val="1"/>
          <w:numId w:val="432"/>
        </w:numPr>
      </w:pPr>
      <w:r w:rsidRPr="00176715">
        <w:rPr>
          <w:i/>
          <w:iCs/>
        </w:rPr>
        <w:t>P</w:t>
      </w:r>
      <w:r w:rsidRPr="00176715">
        <w:t>(B∩C) =_____</w:t>
      </w:r>
    </w:p>
    <w:p w14:paraId="2030AEA5" w14:textId="77777777" w:rsidR="00176715" w:rsidRPr="00176715" w:rsidRDefault="00176715" w:rsidP="00176715">
      <w:pPr>
        <w:numPr>
          <w:ilvl w:val="1"/>
          <w:numId w:val="433"/>
        </w:numPr>
      </w:pPr>
      <w:r w:rsidRPr="00176715">
        <w:rPr>
          <w:i/>
          <w:iCs/>
        </w:rPr>
        <w:t>P</w:t>
      </w:r>
      <w:r w:rsidRPr="00176715">
        <w:t>(D|C) =_____</w:t>
      </w:r>
    </w:p>
    <w:p w14:paraId="06A8B58E" w14:textId="77777777" w:rsidR="00176715" w:rsidRPr="00176715" w:rsidRDefault="00176715" w:rsidP="00176715">
      <w:pPr>
        <w:numPr>
          <w:ilvl w:val="1"/>
          <w:numId w:val="434"/>
        </w:numPr>
      </w:pPr>
      <w:r w:rsidRPr="00176715">
        <w:rPr>
          <w:i/>
          <w:iCs/>
        </w:rPr>
        <w:t>P</w:t>
      </w:r>
      <w:r w:rsidRPr="00176715">
        <w:t>(A|B) =_____</w:t>
      </w:r>
    </w:p>
    <w:p w14:paraId="1149B240" w14:textId="77777777" w:rsidR="00176715" w:rsidRPr="00176715" w:rsidRDefault="00176715" w:rsidP="00176715">
      <w:pPr>
        <w:numPr>
          <w:ilvl w:val="1"/>
          <w:numId w:val="435"/>
        </w:numPr>
      </w:pPr>
      <w:r w:rsidRPr="00176715">
        <w:t>Are variables 1 and 2 independent? Why or why not?</w:t>
      </w:r>
    </w:p>
    <w:p w14:paraId="5347F46D" w14:textId="77777777" w:rsidR="00176715" w:rsidRPr="00176715" w:rsidRDefault="00176715" w:rsidP="00176715">
      <w:pPr>
        <w:numPr>
          <w:ilvl w:val="0"/>
          <w:numId w:val="426"/>
        </w:numPr>
      </w:pPr>
      <w:r w:rsidRPr="00176715">
        <w:rPr>
          <w:b/>
          <w:bCs/>
        </w:rPr>
        <w:t>4.36</w:t>
      </w:r>
      <w:r w:rsidRPr="00176715">
        <w:t> Use the values in the cross-tabulation table to solve the equations given.</w:t>
      </w:r>
    </w:p>
    <w:p w14:paraId="0A78D5C3" w14:textId="240E2EBA" w:rsidR="00176715" w:rsidRPr="00176715" w:rsidRDefault="00176715" w:rsidP="00176715">
      <w:r w:rsidRPr="00176715">
        <w:drawing>
          <wp:inline distT="0" distB="0" distL="0" distR="0" wp14:anchorId="0C5368EC" wp14:editId="28FA43F7">
            <wp:extent cx="1409700" cy="952500"/>
            <wp:effectExtent l="0" t="0" r="0" b="0"/>
            <wp:docPr id="1272889332" name="Picture 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09700" cy="952500"/>
                    </a:xfrm>
                    <a:prstGeom prst="rect">
                      <a:avLst/>
                    </a:prstGeom>
                    <a:noFill/>
                    <a:ln>
                      <a:noFill/>
                    </a:ln>
                  </pic:spPr>
                </pic:pic>
              </a:graphicData>
            </a:graphic>
          </wp:inline>
        </w:drawing>
      </w:r>
    </w:p>
    <w:p w14:paraId="58AD5D59" w14:textId="77777777" w:rsidR="00176715" w:rsidRPr="00176715" w:rsidRDefault="00176715" w:rsidP="00176715">
      <w:pPr>
        <w:numPr>
          <w:ilvl w:val="1"/>
          <w:numId w:val="436"/>
        </w:numPr>
      </w:pPr>
      <w:r w:rsidRPr="00176715">
        <w:rPr>
          <w:i/>
          <w:iCs/>
        </w:rPr>
        <w:t>P</w:t>
      </w:r>
      <w:r w:rsidRPr="00176715">
        <w:t>(F∩A) =_____</w:t>
      </w:r>
    </w:p>
    <w:p w14:paraId="0DE3126D" w14:textId="77777777" w:rsidR="00176715" w:rsidRPr="00176715" w:rsidRDefault="00176715" w:rsidP="00176715">
      <w:pPr>
        <w:numPr>
          <w:ilvl w:val="1"/>
          <w:numId w:val="437"/>
        </w:numPr>
      </w:pPr>
      <w:r w:rsidRPr="00176715">
        <w:rPr>
          <w:i/>
          <w:iCs/>
        </w:rPr>
        <w:t>P</w:t>
      </w:r>
      <w:r w:rsidRPr="00176715">
        <w:t>(A|B) =_____</w:t>
      </w:r>
    </w:p>
    <w:p w14:paraId="5B469312" w14:textId="77777777" w:rsidR="00176715" w:rsidRPr="00176715" w:rsidRDefault="00176715" w:rsidP="00176715">
      <w:pPr>
        <w:numPr>
          <w:ilvl w:val="1"/>
          <w:numId w:val="438"/>
        </w:numPr>
      </w:pPr>
      <w:r w:rsidRPr="00176715">
        <w:rPr>
          <w:i/>
          <w:iCs/>
        </w:rPr>
        <w:t>P</w:t>
      </w:r>
      <w:r w:rsidRPr="00176715">
        <w:t>(B) =_____</w:t>
      </w:r>
    </w:p>
    <w:p w14:paraId="3D851193" w14:textId="77777777" w:rsidR="00176715" w:rsidRPr="00176715" w:rsidRDefault="00176715" w:rsidP="00176715">
      <w:pPr>
        <w:numPr>
          <w:ilvl w:val="1"/>
          <w:numId w:val="439"/>
        </w:numPr>
      </w:pPr>
      <w:r w:rsidRPr="00176715">
        <w:rPr>
          <w:i/>
          <w:iCs/>
        </w:rPr>
        <w:t>P</w:t>
      </w:r>
      <w:r w:rsidRPr="00176715">
        <w:t>(E∩F) =_____</w:t>
      </w:r>
    </w:p>
    <w:p w14:paraId="35000DCB" w14:textId="77777777" w:rsidR="00176715" w:rsidRPr="00176715" w:rsidRDefault="00176715" w:rsidP="00176715">
      <w:pPr>
        <w:numPr>
          <w:ilvl w:val="1"/>
          <w:numId w:val="440"/>
        </w:numPr>
      </w:pPr>
      <w:r w:rsidRPr="00176715">
        <w:rPr>
          <w:i/>
          <w:iCs/>
        </w:rPr>
        <w:t>P</w:t>
      </w:r>
      <w:r w:rsidRPr="00176715">
        <w:t>(D|B) =_____</w:t>
      </w:r>
    </w:p>
    <w:p w14:paraId="5E1DF2F8" w14:textId="77777777" w:rsidR="00176715" w:rsidRPr="00176715" w:rsidRDefault="00176715" w:rsidP="00176715">
      <w:pPr>
        <w:numPr>
          <w:ilvl w:val="1"/>
          <w:numId w:val="441"/>
        </w:numPr>
      </w:pPr>
      <w:r w:rsidRPr="00176715">
        <w:rPr>
          <w:i/>
          <w:iCs/>
        </w:rPr>
        <w:t>P</w:t>
      </w:r>
      <w:r w:rsidRPr="00176715">
        <w:t>(B|D) =_____</w:t>
      </w:r>
    </w:p>
    <w:p w14:paraId="3DFF0636" w14:textId="77777777" w:rsidR="00176715" w:rsidRPr="00176715" w:rsidRDefault="00176715" w:rsidP="00176715">
      <w:pPr>
        <w:numPr>
          <w:ilvl w:val="1"/>
          <w:numId w:val="442"/>
        </w:numPr>
      </w:pPr>
      <w:r w:rsidRPr="00176715">
        <w:rPr>
          <w:i/>
          <w:iCs/>
        </w:rPr>
        <w:t>P</w:t>
      </w:r>
      <w:r w:rsidRPr="00176715">
        <w:t>(D</w:t>
      </w:r>
      <w:r w:rsidRPr="00176715">
        <w:rPr>
          <w:rFonts w:ascii="Cambria Math" w:hAnsi="Cambria Math" w:cs="Cambria Math"/>
        </w:rPr>
        <w:t>∪</w:t>
      </w:r>
      <w:r w:rsidRPr="00176715">
        <w:t>C) =_____</w:t>
      </w:r>
    </w:p>
    <w:p w14:paraId="7B9E1197" w14:textId="77777777" w:rsidR="00176715" w:rsidRPr="00176715" w:rsidRDefault="00176715" w:rsidP="00176715">
      <w:pPr>
        <w:numPr>
          <w:ilvl w:val="1"/>
          <w:numId w:val="443"/>
        </w:numPr>
      </w:pPr>
      <w:r w:rsidRPr="00176715">
        <w:rPr>
          <w:i/>
          <w:iCs/>
        </w:rPr>
        <w:t>P</w:t>
      </w:r>
      <w:r w:rsidRPr="00176715">
        <w:t>(F) =_____</w:t>
      </w:r>
    </w:p>
    <w:p w14:paraId="7A15D519" w14:textId="77777777" w:rsidR="00176715" w:rsidRPr="00176715" w:rsidRDefault="00176715" w:rsidP="00176715">
      <w:pPr>
        <w:numPr>
          <w:ilvl w:val="0"/>
          <w:numId w:val="426"/>
        </w:numPr>
      </w:pPr>
      <w:r w:rsidRPr="00176715">
        <w:rPr>
          <w:b/>
          <w:bCs/>
        </w:rPr>
        <w:t>4.37</w:t>
      </w:r>
      <w:r w:rsidRPr="00176715">
        <w:t> The following joint probability table contains a breakdown on the age and gender of U.S. physicians in a recent year, as reported by the American Medical Association.</w:t>
      </w:r>
    </w:p>
    <w:p w14:paraId="329D1B0A" w14:textId="27E0A77C" w:rsidR="00176715" w:rsidRPr="00176715" w:rsidRDefault="00176715" w:rsidP="00176715">
      <w:r w:rsidRPr="00176715">
        <w:drawing>
          <wp:inline distT="0" distB="0" distL="0" distR="0" wp14:anchorId="76ECD16A" wp14:editId="744C22D1">
            <wp:extent cx="3486150" cy="1381125"/>
            <wp:effectExtent l="0" t="0" r="0" b="9525"/>
            <wp:docPr id="1710403138" name="Picture 5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im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486150" cy="1381125"/>
                    </a:xfrm>
                    <a:prstGeom prst="rect">
                      <a:avLst/>
                    </a:prstGeom>
                    <a:noFill/>
                    <a:ln>
                      <a:noFill/>
                    </a:ln>
                  </pic:spPr>
                </pic:pic>
              </a:graphicData>
            </a:graphic>
          </wp:inline>
        </w:drawing>
      </w:r>
    </w:p>
    <w:p w14:paraId="50232B52" w14:textId="77777777" w:rsidR="00176715" w:rsidRPr="00176715" w:rsidRDefault="00176715" w:rsidP="00176715">
      <w:pPr>
        <w:numPr>
          <w:ilvl w:val="1"/>
          <w:numId w:val="444"/>
        </w:numPr>
      </w:pPr>
      <w:r w:rsidRPr="00176715">
        <w:t>What is the probability that one randomly selected physician is 35–44 years old?</w:t>
      </w:r>
    </w:p>
    <w:p w14:paraId="7041B6B6" w14:textId="77777777" w:rsidR="00176715" w:rsidRPr="00176715" w:rsidRDefault="00176715" w:rsidP="00176715">
      <w:pPr>
        <w:numPr>
          <w:ilvl w:val="1"/>
          <w:numId w:val="445"/>
        </w:numPr>
      </w:pPr>
      <w:r w:rsidRPr="00176715">
        <w:lastRenderedPageBreak/>
        <w:t>What is the probability that one randomly selected physician is both a woman and 45–54 years old?</w:t>
      </w:r>
    </w:p>
    <w:p w14:paraId="240B60BA" w14:textId="77777777" w:rsidR="00176715" w:rsidRPr="00176715" w:rsidRDefault="00176715" w:rsidP="00176715">
      <w:pPr>
        <w:numPr>
          <w:ilvl w:val="1"/>
          <w:numId w:val="446"/>
        </w:numPr>
      </w:pPr>
      <w:r w:rsidRPr="00176715">
        <w:t>What is the probability that one randomly selected physician is a man or is 35–44 years old?</w:t>
      </w:r>
    </w:p>
    <w:p w14:paraId="638A75BE" w14:textId="77777777" w:rsidR="00176715" w:rsidRPr="00176715" w:rsidRDefault="00176715" w:rsidP="00176715">
      <w:pPr>
        <w:numPr>
          <w:ilvl w:val="1"/>
          <w:numId w:val="447"/>
        </w:numPr>
      </w:pPr>
      <w:r w:rsidRPr="00176715">
        <w:t>What is the probability that one randomly selected physician is less than 35 years old or 55–64 years old?</w:t>
      </w:r>
    </w:p>
    <w:p w14:paraId="51D3E060" w14:textId="77777777" w:rsidR="00176715" w:rsidRPr="00176715" w:rsidRDefault="00176715" w:rsidP="00176715">
      <w:pPr>
        <w:numPr>
          <w:ilvl w:val="1"/>
          <w:numId w:val="448"/>
        </w:numPr>
      </w:pPr>
      <w:r w:rsidRPr="00176715">
        <w:t>What is the probability that one randomly selected physician is a woman if she is 45–54 years old?</w:t>
      </w:r>
    </w:p>
    <w:p w14:paraId="4853A15C" w14:textId="77777777" w:rsidR="00176715" w:rsidRPr="00176715" w:rsidRDefault="00176715" w:rsidP="00176715">
      <w:pPr>
        <w:numPr>
          <w:ilvl w:val="1"/>
          <w:numId w:val="449"/>
        </w:numPr>
      </w:pPr>
      <w:r w:rsidRPr="00176715">
        <w:t>What is the probability that a randomly selected physician is neither a woman nor 55–64 years old?</w:t>
      </w:r>
    </w:p>
    <w:p w14:paraId="4B622222" w14:textId="77777777" w:rsidR="00176715" w:rsidRPr="00176715" w:rsidRDefault="00176715" w:rsidP="00176715">
      <w:pPr>
        <w:rPr>
          <w:b/>
          <w:bCs/>
        </w:rPr>
      </w:pPr>
      <w:r w:rsidRPr="00176715">
        <w:rPr>
          <w:b/>
          <w:bCs/>
        </w:rPr>
        <w:t>TESTING YOUR UNDERSTANDING</w:t>
      </w:r>
    </w:p>
    <w:p w14:paraId="0EC458C8" w14:textId="77777777" w:rsidR="00176715" w:rsidRPr="00176715" w:rsidRDefault="00176715" w:rsidP="00176715">
      <w:pPr>
        <w:numPr>
          <w:ilvl w:val="0"/>
          <w:numId w:val="450"/>
        </w:numPr>
      </w:pPr>
      <w:r w:rsidRPr="00176715">
        <w:rPr>
          <w:b/>
          <w:bCs/>
        </w:rPr>
        <w:t>4.38</w:t>
      </w:r>
      <w:r w:rsidRPr="00176715">
        <w:t> Purchasing Survey asked purchasing professionals what sales traits impressed them most in a sales representative. Seventy-eight percent selected “thoroughness.” Forty percent responded “knowledge of your own product.” The purchasing professionals were allowed to list more than one trait. Suppose 27% of the purchasing professionals listed both “thoroughness” and “knowledge of your own product” as sales traits that impressed them most. A purchasing professional is randomly sampled.</w:t>
      </w:r>
    </w:p>
    <w:p w14:paraId="1D8EAFC0" w14:textId="77777777" w:rsidR="00176715" w:rsidRPr="00176715" w:rsidRDefault="00176715" w:rsidP="00176715">
      <w:pPr>
        <w:numPr>
          <w:ilvl w:val="1"/>
          <w:numId w:val="451"/>
        </w:numPr>
      </w:pPr>
      <w:r w:rsidRPr="00176715">
        <w:t>What is the probability that the professional selected “thoroughness” or “knowledge of your own product”?</w:t>
      </w:r>
    </w:p>
    <w:p w14:paraId="05F909FB" w14:textId="77777777" w:rsidR="00176715" w:rsidRPr="00176715" w:rsidRDefault="00176715" w:rsidP="00176715">
      <w:pPr>
        <w:numPr>
          <w:ilvl w:val="1"/>
          <w:numId w:val="452"/>
        </w:numPr>
      </w:pPr>
      <w:r w:rsidRPr="00176715">
        <w:t>What is the probability that the professional selected neither “thoroughness” nor “knowledge of your own product”?</w:t>
      </w:r>
    </w:p>
    <w:p w14:paraId="3E00A29F" w14:textId="77777777" w:rsidR="00176715" w:rsidRPr="00176715" w:rsidRDefault="00176715" w:rsidP="00176715">
      <w:pPr>
        <w:numPr>
          <w:ilvl w:val="1"/>
          <w:numId w:val="453"/>
        </w:numPr>
      </w:pPr>
      <w:r w:rsidRPr="00176715">
        <w:t>If it is known that the professional selected “thoroughness,” what is the probability that the professional selected “knowledge of your own product”?</w:t>
      </w:r>
    </w:p>
    <w:p w14:paraId="396B8FB2" w14:textId="77777777" w:rsidR="00176715" w:rsidRPr="00176715" w:rsidRDefault="00176715" w:rsidP="00176715">
      <w:pPr>
        <w:numPr>
          <w:ilvl w:val="1"/>
          <w:numId w:val="454"/>
        </w:numPr>
      </w:pPr>
      <w:r w:rsidRPr="00176715">
        <w:t>What is the probability that the professional did not select “thoroughness” and did select “knowledge of your own product”?</w:t>
      </w:r>
    </w:p>
    <w:p w14:paraId="6E7462A6" w14:textId="77777777" w:rsidR="00176715" w:rsidRPr="00176715" w:rsidRDefault="00176715" w:rsidP="00176715">
      <w:pPr>
        <w:numPr>
          <w:ilvl w:val="0"/>
          <w:numId w:val="450"/>
        </w:numPr>
      </w:pPr>
      <w:r w:rsidRPr="00176715">
        <w:rPr>
          <w:b/>
          <w:bCs/>
        </w:rPr>
        <w:t>4.39</w:t>
      </w:r>
      <w:r w:rsidRPr="00176715">
        <w:t> The U.S. Bureau of Labor Statistics publishes data on the benefits offered by small companies to their employees. Only 42% offer retirement plans while 61% offer life insurance. Suppose 33% offer both retirement plans and life insurance as benefits. If a small company is randomly selected, determine the following probabilties:</w:t>
      </w:r>
    </w:p>
    <w:p w14:paraId="01F962FC" w14:textId="77777777" w:rsidR="00176715" w:rsidRPr="00176715" w:rsidRDefault="00176715" w:rsidP="00176715">
      <w:pPr>
        <w:numPr>
          <w:ilvl w:val="1"/>
          <w:numId w:val="455"/>
        </w:numPr>
      </w:pPr>
      <w:r w:rsidRPr="00176715">
        <w:t>The company offers a retirement plan given that they offer life insurance.</w:t>
      </w:r>
    </w:p>
    <w:p w14:paraId="57570795" w14:textId="77777777" w:rsidR="00176715" w:rsidRPr="00176715" w:rsidRDefault="00176715" w:rsidP="00176715">
      <w:pPr>
        <w:numPr>
          <w:ilvl w:val="1"/>
          <w:numId w:val="456"/>
        </w:numPr>
      </w:pPr>
      <w:r w:rsidRPr="00176715">
        <w:lastRenderedPageBreak/>
        <w:t>The company offers life insurance given that they offer a retirement plan.</w:t>
      </w:r>
    </w:p>
    <w:p w14:paraId="40CAB526" w14:textId="77777777" w:rsidR="00176715" w:rsidRPr="00176715" w:rsidRDefault="00176715" w:rsidP="00176715">
      <w:pPr>
        <w:numPr>
          <w:ilvl w:val="1"/>
          <w:numId w:val="457"/>
        </w:numPr>
      </w:pPr>
      <w:r w:rsidRPr="00176715">
        <w:t>The company offers life insurance or a retirement plan.</w:t>
      </w:r>
    </w:p>
    <w:p w14:paraId="3B94515D" w14:textId="77777777" w:rsidR="00176715" w:rsidRPr="00176715" w:rsidRDefault="00176715" w:rsidP="00176715">
      <w:pPr>
        <w:numPr>
          <w:ilvl w:val="1"/>
          <w:numId w:val="458"/>
        </w:numPr>
      </w:pPr>
      <w:r w:rsidRPr="00176715">
        <w:t>The company offers a retirement plan and does not offer life insurance.</w:t>
      </w:r>
    </w:p>
    <w:p w14:paraId="44023F77" w14:textId="77777777" w:rsidR="00176715" w:rsidRPr="00176715" w:rsidRDefault="00176715" w:rsidP="00176715">
      <w:pPr>
        <w:numPr>
          <w:ilvl w:val="1"/>
          <w:numId w:val="459"/>
        </w:numPr>
      </w:pPr>
      <w:r w:rsidRPr="00176715">
        <w:t>The company does not offer life insurance if it is known that they offer a retirement plan.</w:t>
      </w:r>
    </w:p>
    <w:p w14:paraId="25499A8A" w14:textId="77777777" w:rsidR="00176715" w:rsidRPr="00176715" w:rsidRDefault="00176715" w:rsidP="00176715">
      <w:pPr>
        <w:numPr>
          <w:ilvl w:val="0"/>
          <w:numId w:val="450"/>
        </w:numPr>
      </w:pPr>
      <w:r w:rsidRPr="00176715">
        <w:rPr>
          <w:b/>
          <w:bCs/>
        </w:rPr>
        <w:t>4.40</w:t>
      </w:r>
      <w:r w:rsidRPr="00176715">
        <w:t> An Adweek Media/Harris Poll revealed that 44% of U.S. adults in the 18–34 years category think that “Made in America” ads boost sales. A different Harris Interactive poll showed that 78% of U.S. adults in the 18–34 years category use social media online. Suppose that 85% of U.S. adults in the 18–34 years category think that “Made in America” ads boost sales or use social media online. If a U.S. adult in the 18–34 years category is randomly selected,</w:t>
      </w:r>
    </w:p>
    <w:p w14:paraId="13BA5F9A" w14:textId="77777777" w:rsidR="00176715" w:rsidRPr="00176715" w:rsidRDefault="00176715" w:rsidP="00176715">
      <w:pPr>
        <w:numPr>
          <w:ilvl w:val="1"/>
          <w:numId w:val="460"/>
        </w:numPr>
      </w:pPr>
      <w:r w:rsidRPr="00176715">
        <w:t>What is the probability that the person thinks that “Made in America” ads boost sales and uses social media online?</w:t>
      </w:r>
    </w:p>
    <w:p w14:paraId="6FF244A6" w14:textId="77777777" w:rsidR="00176715" w:rsidRPr="00176715" w:rsidRDefault="00176715" w:rsidP="00176715">
      <w:pPr>
        <w:numPr>
          <w:ilvl w:val="1"/>
          <w:numId w:val="461"/>
        </w:numPr>
      </w:pPr>
      <w:r w:rsidRPr="00176715">
        <w:t>What is the probability that the person neither thinks that “Made in America” ads boost sales nor uses social media online?</w:t>
      </w:r>
    </w:p>
    <w:p w14:paraId="3C408CDD" w14:textId="77777777" w:rsidR="00176715" w:rsidRPr="00176715" w:rsidRDefault="00176715" w:rsidP="00176715">
      <w:pPr>
        <w:numPr>
          <w:ilvl w:val="1"/>
          <w:numId w:val="462"/>
        </w:numPr>
      </w:pPr>
      <w:r w:rsidRPr="00176715">
        <w:t>What is the probability that the person thinks that “Made in America” ads boost sales and does not use social media online?</w:t>
      </w:r>
    </w:p>
    <w:p w14:paraId="1368DE2B" w14:textId="77777777" w:rsidR="00176715" w:rsidRPr="00176715" w:rsidRDefault="00176715" w:rsidP="00176715">
      <w:pPr>
        <w:numPr>
          <w:ilvl w:val="1"/>
          <w:numId w:val="463"/>
        </w:numPr>
      </w:pPr>
      <w:r w:rsidRPr="00176715">
        <w:t>What is the probability that the person thinks that “Made in America” ads boost sales given that the person does not use social media online?</w:t>
      </w:r>
    </w:p>
    <w:p w14:paraId="391FCFF8" w14:textId="77777777" w:rsidR="00176715" w:rsidRPr="00176715" w:rsidRDefault="00176715" w:rsidP="00176715">
      <w:pPr>
        <w:numPr>
          <w:ilvl w:val="1"/>
          <w:numId w:val="464"/>
        </w:numPr>
      </w:pPr>
      <w:r w:rsidRPr="00176715">
        <w:t>What is the probability that the person either does not think that “Made in America” ads boost sales or does use social media online?</w:t>
      </w:r>
    </w:p>
    <w:p w14:paraId="147A275A" w14:textId="77777777" w:rsidR="00176715" w:rsidRPr="00176715" w:rsidRDefault="00176715" w:rsidP="00176715">
      <w:pPr>
        <w:numPr>
          <w:ilvl w:val="0"/>
          <w:numId w:val="450"/>
        </w:numPr>
      </w:pPr>
      <w:r w:rsidRPr="00176715">
        <w:rPr>
          <w:b/>
          <w:bCs/>
        </w:rPr>
        <w:t>4.41</w:t>
      </w:r>
      <w:r w:rsidRPr="00176715">
        <w:t> In a certain city, 30% of the families have a MasterCard, 20% have an American Express card, and 25% have a Visa card. Eight percent of the families have both a MasterCard and an American Express card. Twelve percent have both a Visa card and a MasterCard. Six percent have both an American Express card and a Visa card.</w:t>
      </w:r>
    </w:p>
    <w:p w14:paraId="2D445B66" w14:textId="77777777" w:rsidR="00176715" w:rsidRPr="00176715" w:rsidRDefault="00176715" w:rsidP="00176715">
      <w:pPr>
        <w:numPr>
          <w:ilvl w:val="1"/>
          <w:numId w:val="465"/>
        </w:numPr>
      </w:pPr>
      <w:r w:rsidRPr="00176715">
        <w:t>What is the probability of selecting a family that has either a Visa card or an American Express card?</w:t>
      </w:r>
    </w:p>
    <w:p w14:paraId="32731845" w14:textId="77777777" w:rsidR="00176715" w:rsidRPr="00176715" w:rsidRDefault="00176715" w:rsidP="00176715">
      <w:pPr>
        <w:numPr>
          <w:ilvl w:val="1"/>
          <w:numId w:val="466"/>
        </w:numPr>
      </w:pPr>
      <w:r w:rsidRPr="00176715">
        <w:t>If a family has a MasterCard, what is the probability that it has a Visa card?</w:t>
      </w:r>
    </w:p>
    <w:p w14:paraId="0476DC19" w14:textId="77777777" w:rsidR="00176715" w:rsidRPr="00176715" w:rsidRDefault="00176715" w:rsidP="00176715">
      <w:pPr>
        <w:numPr>
          <w:ilvl w:val="1"/>
          <w:numId w:val="467"/>
        </w:numPr>
      </w:pPr>
      <w:r w:rsidRPr="00176715">
        <w:t>If a family has a Visa card, what is the probability that it has a MasterCard?</w:t>
      </w:r>
    </w:p>
    <w:p w14:paraId="5EE65411" w14:textId="77777777" w:rsidR="00176715" w:rsidRPr="00176715" w:rsidRDefault="00176715" w:rsidP="00176715">
      <w:pPr>
        <w:numPr>
          <w:ilvl w:val="1"/>
          <w:numId w:val="468"/>
        </w:numPr>
      </w:pPr>
      <w:r w:rsidRPr="00176715">
        <w:t>Is possession of a Visa card independent of possession of a MasterCard? Why or why not?</w:t>
      </w:r>
    </w:p>
    <w:p w14:paraId="4533F7BA" w14:textId="77777777" w:rsidR="00176715" w:rsidRPr="00176715" w:rsidRDefault="00176715" w:rsidP="00176715">
      <w:pPr>
        <w:numPr>
          <w:ilvl w:val="1"/>
          <w:numId w:val="469"/>
        </w:numPr>
      </w:pPr>
      <w:r w:rsidRPr="00176715">
        <w:lastRenderedPageBreak/>
        <w:t>Is possession of an American Express card mutually exclusive of possession of a Visa card?</w:t>
      </w:r>
    </w:p>
    <w:p w14:paraId="75B37575" w14:textId="77777777" w:rsidR="00176715" w:rsidRPr="00176715" w:rsidRDefault="00176715" w:rsidP="00176715">
      <w:pPr>
        <w:numPr>
          <w:ilvl w:val="0"/>
          <w:numId w:val="450"/>
        </w:numPr>
      </w:pPr>
      <w:r w:rsidRPr="00176715">
        <w:rPr>
          <w:b/>
          <w:bCs/>
        </w:rPr>
        <w:t>4.42</w:t>
      </w:r>
      <w:r w:rsidRPr="00176715">
        <w:t> A few years ago, a survey commissioned by </w:t>
      </w:r>
      <w:r w:rsidRPr="00176715">
        <w:rPr>
          <w:i/>
          <w:iCs/>
        </w:rPr>
        <w:t>The World Almanac</w:t>
      </w:r>
      <w:r w:rsidRPr="00176715">
        <w:t> and </w:t>
      </w:r>
      <w:r w:rsidRPr="00176715">
        <w:rPr>
          <w:i/>
          <w:iCs/>
        </w:rPr>
        <w:t>Maturity News</w:t>
      </w:r>
      <w:r w:rsidRPr="00176715">
        <w:t> Service reported that 51% of the respondents did not believe the Social Security system will be secure in 20 years. Of the respondents who were age 45 or older, 70% believed the system will be secure in 20 years. Of the people surveyed, 57% were under age 45. One respondent is selected randomly.</w:t>
      </w:r>
    </w:p>
    <w:p w14:paraId="00ADF003" w14:textId="77777777" w:rsidR="00176715" w:rsidRPr="00176715" w:rsidRDefault="00176715" w:rsidP="00176715">
      <w:pPr>
        <w:numPr>
          <w:ilvl w:val="1"/>
          <w:numId w:val="470"/>
        </w:numPr>
      </w:pPr>
      <w:r w:rsidRPr="00176715">
        <w:t>What is the probability that the person is age 45 or older?</w:t>
      </w:r>
    </w:p>
    <w:p w14:paraId="2BDD42C9" w14:textId="77777777" w:rsidR="00176715" w:rsidRPr="00176715" w:rsidRDefault="00176715" w:rsidP="00176715">
      <w:pPr>
        <w:numPr>
          <w:ilvl w:val="1"/>
          <w:numId w:val="471"/>
        </w:numPr>
      </w:pPr>
      <w:r w:rsidRPr="00176715">
        <w:t>What is the probability that the person is younger than age 45 and believes that the Social Security system will be secure in 20 years?</w:t>
      </w:r>
    </w:p>
    <w:p w14:paraId="6257EC7D" w14:textId="77777777" w:rsidR="00176715" w:rsidRPr="00176715" w:rsidRDefault="00176715" w:rsidP="00176715">
      <w:pPr>
        <w:numPr>
          <w:ilvl w:val="1"/>
          <w:numId w:val="472"/>
        </w:numPr>
      </w:pPr>
      <w:r w:rsidRPr="00176715">
        <w:t>If the person selected believes the Social Security system will be secure in 20 years, what is the probability that the person is 45 years old or older?</w:t>
      </w:r>
    </w:p>
    <w:p w14:paraId="62186A16" w14:textId="77777777" w:rsidR="00176715" w:rsidRPr="00176715" w:rsidRDefault="00176715" w:rsidP="00176715">
      <w:pPr>
        <w:numPr>
          <w:ilvl w:val="1"/>
          <w:numId w:val="473"/>
        </w:numPr>
      </w:pPr>
      <w:r w:rsidRPr="00176715">
        <w:t>What is the probability that the person is younger than age 45 or believes the Social Security system will not be secure in 20 years?</w:t>
      </w:r>
    </w:p>
    <w:p w14:paraId="5DAABB16" w14:textId="77777777" w:rsidR="00176715" w:rsidRPr="00176715" w:rsidRDefault="00176715" w:rsidP="00176715">
      <w:pPr>
        <w:numPr>
          <w:ilvl w:val="0"/>
          <w:numId w:val="450"/>
        </w:numPr>
      </w:pPr>
      <w:r w:rsidRPr="00176715">
        <w:rPr>
          <w:b/>
          <w:bCs/>
        </w:rPr>
        <w:t>4.43</w:t>
      </w:r>
      <w:r w:rsidRPr="00176715">
        <w:t> A telephone survey conducted by the Maritz Marketing Research company found that 43% of Americans expect to save more money next year than they saved last year. Forty-five percent of those surveyed plan to reduce debt next year. Of those who expect to save more money next year, 81% plan to reduce debt next year. An American is selected randomly.</w:t>
      </w:r>
    </w:p>
    <w:p w14:paraId="79D826D0" w14:textId="77777777" w:rsidR="00176715" w:rsidRPr="00176715" w:rsidRDefault="00176715" w:rsidP="00176715">
      <w:pPr>
        <w:numPr>
          <w:ilvl w:val="1"/>
          <w:numId w:val="474"/>
        </w:numPr>
      </w:pPr>
      <w:r w:rsidRPr="00176715">
        <w:t>What is the probability that this person expects to save more money next year and plans to reduce debt next year?</w:t>
      </w:r>
    </w:p>
    <w:p w14:paraId="7455E202" w14:textId="77777777" w:rsidR="00176715" w:rsidRPr="00176715" w:rsidRDefault="00176715" w:rsidP="00176715">
      <w:pPr>
        <w:numPr>
          <w:ilvl w:val="1"/>
          <w:numId w:val="475"/>
        </w:numPr>
      </w:pPr>
      <w:r w:rsidRPr="00176715">
        <w:t>What is the probability that this person expects to save more money next year or plans to reduce debt next year?</w:t>
      </w:r>
    </w:p>
    <w:p w14:paraId="1DCC6F06" w14:textId="77777777" w:rsidR="00176715" w:rsidRPr="00176715" w:rsidRDefault="00176715" w:rsidP="00176715">
      <w:pPr>
        <w:numPr>
          <w:ilvl w:val="1"/>
          <w:numId w:val="476"/>
        </w:numPr>
      </w:pPr>
      <w:r w:rsidRPr="00176715">
        <w:t>What is the probability that this person neither expects to save more money next year nor plans to reduce debt next year?</w:t>
      </w:r>
    </w:p>
    <w:p w14:paraId="46CBFC3E" w14:textId="77777777" w:rsidR="00176715" w:rsidRPr="00176715" w:rsidRDefault="00176715" w:rsidP="00176715">
      <w:pPr>
        <w:numPr>
          <w:ilvl w:val="1"/>
          <w:numId w:val="477"/>
        </w:numPr>
      </w:pPr>
      <w:r w:rsidRPr="00176715">
        <w:t>What is the probability that this person expects to save more money next year and does not plan to reduce debt next year?</w:t>
      </w:r>
    </w:p>
    <w:p w14:paraId="1A989FCE" w14:textId="77777777" w:rsidR="00176715" w:rsidRPr="00176715" w:rsidRDefault="00176715" w:rsidP="00176715">
      <w:pPr>
        <w:numPr>
          <w:ilvl w:val="0"/>
          <w:numId w:val="450"/>
        </w:numPr>
      </w:pPr>
      <w:r w:rsidRPr="00176715">
        <w:rPr>
          <w:b/>
          <w:bCs/>
        </w:rPr>
        <w:t>4.44</w:t>
      </w:r>
      <w:r w:rsidRPr="00176715">
        <w:t> The Steelcase Workplace Index studied the types of work-related activities that Americans did while on vacation in the summer. Among other things, 40% read work-related material. Thirty-four percent checked in with the boss. Respondents to the study were allowed to select more than one activity. Suppose that of those who read work-related material, 78% checked in with the boss. One of these survey respondents is selected randomly.</w:t>
      </w:r>
    </w:p>
    <w:p w14:paraId="6C376E09" w14:textId="77777777" w:rsidR="00176715" w:rsidRPr="00176715" w:rsidRDefault="00176715" w:rsidP="00176715">
      <w:pPr>
        <w:numPr>
          <w:ilvl w:val="1"/>
          <w:numId w:val="478"/>
        </w:numPr>
      </w:pPr>
      <w:r w:rsidRPr="00176715">
        <w:lastRenderedPageBreak/>
        <w:t>What is the probability that while on vacation this respondent checked in with the boss and read workrelated material?</w:t>
      </w:r>
    </w:p>
    <w:p w14:paraId="2585450F" w14:textId="77777777" w:rsidR="00176715" w:rsidRPr="00176715" w:rsidRDefault="00176715" w:rsidP="00176715">
      <w:pPr>
        <w:numPr>
          <w:ilvl w:val="1"/>
          <w:numId w:val="479"/>
        </w:numPr>
      </w:pPr>
      <w:r w:rsidRPr="00176715">
        <w:t>What is the probability that while on vacation this respondent neither read work-related material nor checked in with the boss?</w:t>
      </w:r>
    </w:p>
    <w:p w14:paraId="04B7189C" w14:textId="77777777" w:rsidR="00176715" w:rsidRPr="00176715" w:rsidRDefault="00176715" w:rsidP="00176715">
      <w:pPr>
        <w:numPr>
          <w:ilvl w:val="1"/>
          <w:numId w:val="480"/>
        </w:numPr>
      </w:pPr>
      <w:r w:rsidRPr="00176715">
        <w:t>What is the probability that while on vacation this respondent read work-related material given that the respondent checked in with the boss?</w:t>
      </w:r>
    </w:p>
    <w:p w14:paraId="7F37C912" w14:textId="77777777" w:rsidR="00176715" w:rsidRPr="00176715" w:rsidRDefault="00176715" w:rsidP="00176715">
      <w:pPr>
        <w:numPr>
          <w:ilvl w:val="1"/>
          <w:numId w:val="481"/>
        </w:numPr>
      </w:pPr>
      <w:r w:rsidRPr="00176715">
        <w:t>What is the probability that while on vacation this respondent did not check in with the boss given that the respondent read work-related material?</w:t>
      </w:r>
    </w:p>
    <w:p w14:paraId="1A29C4C8" w14:textId="77777777" w:rsidR="00176715" w:rsidRPr="00176715" w:rsidRDefault="00176715" w:rsidP="00176715">
      <w:pPr>
        <w:numPr>
          <w:ilvl w:val="1"/>
          <w:numId w:val="482"/>
        </w:numPr>
      </w:pPr>
      <w:r w:rsidRPr="00176715">
        <w:t>What is the probability that while on vacation this respondent did not check in with the boss given that the respondent did not read work-related material?</w:t>
      </w:r>
    </w:p>
    <w:p w14:paraId="4F6EEF44" w14:textId="77777777" w:rsidR="00176715" w:rsidRPr="00176715" w:rsidRDefault="00176715" w:rsidP="00176715">
      <w:pPr>
        <w:numPr>
          <w:ilvl w:val="1"/>
          <w:numId w:val="483"/>
        </w:numPr>
      </w:pPr>
      <w:r w:rsidRPr="00176715">
        <w:t>Construct a joint probability table for this problem.</w:t>
      </w:r>
    </w:p>
    <w:p w14:paraId="6DDDEFE6" w14:textId="77777777" w:rsidR="00176715" w:rsidRPr="00176715" w:rsidRDefault="00176715" w:rsidP="00176715">
      <w:pPr>
        <w:numPr>
          <w:ilvl w:val="0"/>
          <w:numId w:val="450"/>
        </w:numPr>
      </w:pPr>
      <w:r w:rsidRPr="00176715">
        <w:rPr>
          <w:b/>
          <w:bCs/>
        </w:rPr>
        <w:t>4.45</w:t>
      </w:r>
      <w:r w:rsidRPr="00176715">
        <w:t> A study on ethics in the workplace by the Ethics Resource Center and Kronos, Inc., revealed that 35% of employees admit to keeping quiet when they see coworker misconduct. Suppose 75% of employees who admit to keeping quiet when they see coworker misconduct call in sick when they are well. In addition, suppose that 40% of the employees who call in sick when they are well admit to keeping quiet when they see coworker misconduct. If an employee is randomly selected, determine the following probabilities:</w:t>
      </w:r>
    </w:p>
    <w:p w14:paraId="76492F7B" w14:textId="77777777" w:rsidR="00176715" w:rsidRPr="00176715" w:rsidRDefault="00176715" w:rsidP="00176715">
      <w:pPr>
        <w:numPr>
          <w:ilvl w:val="1"/>
          <w:numId w:val="484"/>
        </w:numPr>
      </w:pPr>
      <w:r w:rsidRPr="00176715">
        <w:t>The employee calls in sick when well and admits to keeping quiet when seeing coworker misconduct.</w:t>
      </w:r>
    </w:p>
    <w:p w14:paraId="70AF754C" w14:textId="77777777" w:rsidR="00176715" w:rsidRPr="00176715" w:rsidRDefault="00176715" w:rsidP="00176715">
      <w:pPr>
        <w:numPr>
          <w:ilvl w:val="1"/>
          <w:numId w:val="485"/>
        </w:numPr>
      </w:pPr>
      <w:r w:rsidRPr="00176715">
        <w:t>The employee admits to keeping quiet when seeing coworker misconduct or calls in sick when well.</w:t>
      </w:r>
    </w:p>
    <w:p w14:paraId="1633C8F1" w14:textId="77777777" w:rsidR="00176715" w:rsidRPr="00176715" w:rsidRDefault="00176715" w:rsidP="00176715">
      <w:pPr>
        <w:numPr>
          <w:ilvl w:val="1"/>
          <w:numId w:val="486"/>
        </w:numPr>
      </w:pPr>
      <w:r w:rsidRPr="00176715">
        <w:t>Given that the employee calls in sick when well, he or she does not keep quiet when seeing coworker misconduct.</w:t>
      </w:r>
    </w:p>
    <w:p w14:paraId="5BB0816B" w14:textId="77777777" w:rsidR="00176715" w:rsidRPr="00176715" w:rsidRDefault="00176715" w:rsidP="00176715">
      <w:pPr>
        <w:numPr>
          <w:ilvl w:val="1"/>
          <w:numId w:val="487"/>
        </w:numPr>
      </w:pPr>
      <w:r w:rsidRPr="00176715">
        <w:t>The employee neither keeps quiet when seeing coworker misconduct nor calls in sick when well.</w:t>
      </w:r>
    </w:p>
    <w:p w14:paraId="1D61C4BC" w14:textId="77777777" w:rsidR="00176715" w:rsidRPr="00176715" w:rsidRDefault="00176715" w:rsidP="00176715">
      <w:pPr>
        <w:numPr>
          <w:ilvl w:val="1"/>
          <w:numId w:val="488"/>
        </w:numPr>
      </w:pPr>
      <w:r w:rsidRPr="00176715">
        <w:t>The employee admits to keeping quiet when seeing coworker misconduct and does not call in sick when well.</w:t>
      </w:r>
    </w:p>
    <w:p w14:paraId="4AC51220" w14:textId="77777777" w:rsidR="00176715" w:rsidRPr="00176715" w:rsidRDefault="00176715" w:rsidP="00176715">
      <w:pPr>
        <w:numPr>
          <w:ilvl w:val="0"/>
          <w:numId w:val="450"/>
        </w:numPr>
      </w:pPr>
      <w:r w:rsidRPr="00176715">
        <w:rPr>
          <w:b/>
          <w:bCs/>
        </w:rPr>
        <w:t>4.46</w:t>
      </w:r>
      <w:r w:rsidRPr="00176715">
        <w:t xml:space="preserve"> Health Rights Hotline published the results of a survey of 2,400 people in Northern California in which consumers were asked to share their complaints about managed care. The number one complaint was denial of care, with 17% of the participating consumers selecting it. Several other complaints were noted, </w:t>
      </w:r>
      <w:r w:rsidRPr="00176715">
        <w:lastRenderedPageBreak/>
        <w:t>including inappropriate care (14%), customer service (14%), payment disputes (11%), specialty care (10%), delays in getting care (8%), and prescription drugs (7%). These complaint categories are mutually exclusive. Assume that the results of this survey can be inferred to all managed care consumers. If a managed care consumer is randomly selected, determine the following probabilities:</w:t>
      </w:r>
    </w:p>
    <w:p w14:paraId="05552773" w14:textId="77777777" w:rsidR="00176715" w:rsidRPr="00176715" w:rsidRDefault="00176715" w:rsidP="00176715">
      <w:pPr>
        <w:numPr>
          <w:ilvl w:val="1"/>
          <w:numId w:val="489"/>
        </w:numPr>
      </w:pPr>
      <w:r w:rsidRPr="00176715">
        <w:t>The consumer complains about payment disputes or specialty care.</w:t>
      </w:r>
    </w:p>
    <w:p w14:paraId="2ED727BE" w14:textId="77777777" w:rsidR="00176715" w:rsidRPr="00176715" w:rsidRDefault="00176715" w:rsidP="00176715">
      <w:pPr>
        <w:numPr>
          <w:ilvl w:val="1"/>
          <w:numId w:val="490"/>
        </w:numPr>
      </w:pPr>
      <w:r w:rsidRPr="00176715">
        <w:t>The consumer complains about prescription drugs and customer service.</w:t>
      </w:r>
    </w:p>
    <w:p w14:paraId="0F1C6A03" w14:textId="77777777" w:rsidR="00176715" w:rsidRPr="00176715" w:rsidRDefault="00176715" w:rsidP="00176715">
      <w:pPr>
        <w:numPr>
          <w:ilvl w:val="1"/>
          <w:numId w:val="491"/>
        </w:numPr>
      </w:pPr>
      <w:r w:rsidRPr="00176715">
        <w:t>The consumer complains about inappropriate care given that the consumer complains about specialty care.</w:t>
      </w:r>
    </w:p>
    <w:p w14:paraId="501B9B3A" w14:textId="77777777" w:rsidR="00176715" w:rsidRPr="00176715" w:rsidRDefault="00176715" w:rsidP="00176715">
      <w:pPr>
        <w:numPr>
          <w:ilvl w:val="1"/>
          <w:numId w:val="492"/>
        </w:numPr>
      </w:pPr>
      <w:r w:rsidRPr="00176715">
        <w:t>The consumer does not complain about delays in getting care nor does the consumer complain about payment disputes.</w:t>
      </w:r>
    </w:p>
    <w:p w14:paraId="4E1EEB5E" w14:textId="77777777" w:rsidR="00176715" w:rsidRPr="00176715" w:rsidRDefault="00176715" w:rsidP="00176715">
      <w:pPr>
        <w:numPr>
          <w:ilvl w:val="0"/>
          <w:numId w:val="450"/>
        </w:numPr>
      </w:pPr>
      <w:r w:rsidRPr="00176715">
        <w:rPr>
          <w:b/>
          <w:bCs/>
        </w:rPr>
        <w:t>4.47</w:t>
      </w:r>
      <w:r w:rsidRPr="00176715">
        <w:t> Companies use employee training for various reasons, including employee loyalty, certification, quality, and process improvement. In a national survey of companies, BI Learning Systems reported that 56% of the responding companies named employee retention as a top reason for training. Suppose 36% of the companies replied that they use training for process improvement and for employee retention. In addition, suppose that of the companies that use training for process improvement, 90% use training for employee retention. A company that uses training is randomly selected.</w:t>
      </w:r>
    </w:p>
    <w:p w14:paraId="13385330" w14:textId="77777777" w:rsidR="00176715" w:rsidRPr="00176715" w:rsidRDefault="00176715" w:rsidP="00176715">
      <w:pPr>
        <w:numPr>
          <w:ilvl w:val="1"/>
          <w:numId w:val="493"/>
        </w:numPr>
      </w:pPr>
      <w:r w:rsidRPr="00176715">
        <w:t>What is the probability that the company uses training for employee retention and not for process improvement?</w:t>
      </w:r>
    </w:p>
    <w:p w14:paraId="72DC0A56" w14:textId="77777777" w:rsidR="00176715" w:rsidRPr="00176715" w:rsidRDefault="00176715" w:rsidP="00176715">
      <w:pPr>
        <w:numPr>
          <w:ilvl w:val="1"/>
          <w:numId w:val="494"/>
        </w:numPr>
      </w:pPr>
      <w:r w:rsidRPr="00176715">
        <w:t>If it is known that the company uses training for employee retention, what is the probability that it uses training for process improvement?</w:t>
      </w:r>
    </w:p>
    <w:p w14:paraId="7E858464" w14:textId="77777777" w:rsidR="00176715" w:rsidRPr="00176715" w:rsidRDefault="00176715" w:rsidP="00176715">
      <w:pPr>
        <w:numPr>
          <w:ilvl w:val="1"/>
          <w:numId w:val="495"/>
        </w:numPr>
      </w:pPr>
      <w:r w:rsidRPr="00176715">
        <w:t>What is the probability that the company uses training for process improvement?</w:t>
      </w:r>
    </w:p>
    <w:p w14:paraId="6334F9F8" w14:textId="77777777" w:rsidR="00176715" w:rsidRPr="00176715" w:rsidRDefault="00176715" w:rsidP="00176715">
      <w:pPr>
        <w:numPr>
          <w:ilvl w:val="1"/>
          <w:numId w:val="496"/>
        </w:numPr>
      </w:pPr>
      <w:r w:rsidRPr="00176715">
        <w:t>What is the probability that the company uses training for employee retention or process improvement?</w:t>
      </w:r>
    </w:p>
    <w:p w14:paraId="026692DD" w14:textId="77777777" w:rsidR="00176715" w:rsidRPr="00176715" w:rsidRDefault="00176715" w:rsidP="00176715">
      <w:pPr>
        <w:numPr>
          <w:ilvl w:val="1"/>
          <w:numId w:val="497"/>
        </w:numPr>
      </w:pPr>
      <w:r w:rsidRPr="00176715">
        <w:t>What is the probability that the company neither uses training for employee retention nor uses training for process improvement?</w:t>
      </w:r>
    </w:p>
    <w:p w14:paraId="341CCDC0" w14:textId="77777777" w:rsidR="00176715" w:rsidRPr="00176715" w:rsidRDefault="00176715" w:rsidP="00176715">
      <w:pPr>
        <w:numPr>
          <w:ilvl w:val="1"/>
          <w:numId w:val="498"/>
        </w:numPr>
      </w:pPr>
      <w:r w:rsidRPr="00176715">
        <w:t>Suppose it is known that the company does not use training for process improvement. What is the probability that the company does use training for employee retention?</w:t>
      </w:r>
    </w:p>
    <w:p w14:paraId="500E11B3" w14:textId="77777777" w:rsidR="00176715" w:rsidRPr="00176715" w:rsidRDefault="00176715" w:rsidP="00176715">
      <w:pPr>
        <w:numPr>
          <w:ilvl w:val="0"/>
          <w:numId w:val="450"/>
        </w:numPr>
      </w:pPr>
      <w:r w:rsidRPr="00176715">
        <w:rPr>
          <w:b/>
          <w:bCs/>
        </w:rPr>
        <w:lastRenderedPageBreak/>
        <w:t>4.48</w:t>
      </w:r>
      <w:r w:rsidRPr="00176715">
        <w:t> Pitney Bowes surveyed 302 directors and vice presidents of marketing at large and midsized U.S. companies to determine what they believe is the best vehicle for educating decision makers on complex issues in selling products and services. The highest percentage of companies chose direct mail/catalogs, followed by direct sales/sales rep. Direct mail/catalogs was selected by 38% of the companies. None of the companies selected both direct mail/catalogs and direct sales/sales rep. Suppose also that 41% selected neither direct mail/catalogs nor direct sales/sales rep. If one of these companies is selected randomly and their top marketing person interviewed about this matter, determine the following probabilities:</w:t>
      </w:r>
    </w:p>
    <w:p w14:paraId="46C9CD6E" w14:textId="77777777" w:rsidR="00176715" w:rsidRPr="00176715" w:rsidRDefault="00176715" w:rsidP="00176715">
      <w:pPr>
        <w:numPr>
          <w:ilvl w:val="1"/>
          <w:numId w:val="499"/>
        </w:numPr>
      </w:pPr>
      <w:r w:rsidRPr="00176715">
        <w:t>The marketing person selected direct mail/catalogs and did not select direct sales/sales rep.</w:t>
      </w:r>
    </w:p>
    <w:p w14:paraId="46DAC0CA" w14:textId="77777777" w:rsidR="00176715" w:rsidRPr="00176715" w:rsidRDefault="00176715" w:rsidP="00176715">
      <w:pPr>
        <w:numPr>
          <w:ilvl w:val="1"/>
          <w:numId w:val="500"/>
        </w:numPr>
      </w:pPr>
      <w:r w:rsidRPr="00176715">
        <w:t>The marketing person selected direct sales/sales rep.</w:t>
      </w:r>
    </w:p>
    <w:p w14:paraId="5122D854" w14:textId="77777777" w:rsidR="00176715" w:rsidRPr="00176715" w:rsidRDefault="00176715" w:rsidP="00176715">
      <w:pPr>
        <w:numPr>
          <w:ilvl w:val="1"/>
          <w:numId w:val="501"/>
        </w:numPr>
      </w:pPr>
      <w:r w:rsidRPr="00176715">
        <w:t>The marketing person selected direct sales/sales repgiven that the person selected direct mail/catalogs.</w:t>
      </w:r>
    </w:p>
    <w:p w14:paraId="40D1EB47" w14:textId="77777777" w:rsidR="00176715" w:rsidRPr="00176715" w:rsidRDefault="00176715" w:rsidP="00176715">
      <w:pPr>
        <w:numPr>
          <w:ilvl w:val="1"/>
          <w:numId w:val="502"/>
        </w:numPr>
      </w:pPr>
      <w:r w:rsidRPr="00176715">
        <w:t>The marketing person did not select direct mail/ catalogs given that the person did not select direct sales/sales rep.</w:t>
      </w:r>
    </w:p>
    <w:p w14:paraId="503BD7B0" w14:textId="77777777" w:rsidR="00176715" w:rsidRPr="00176715" w:rsidRDefault="00176715" w:rsidP="00176715">
      <w:pPr>
        <w:numPr>
          <w:ilvl w:val="0"/>
          <w:numId w:val="450"/>
        </w:numPr>
      </w:pPr>
      <w:r w:rsidRPr="00176715">
        <w:rPr>
          <w:b/>
          <w:bCs/>
        </w:rPr>
        <w:t>4.49</w:t>
      </w:r>
      <w:r w:rsidRPr="00176715">
        <w:t> In a study of incentives used by companies to retain mature workers by The Conference Board, it was reported that 41% use flexible work arrangements. Suppose that of those companies that do not use flexible work arrangements, 10% give time off for volunteerism. In addition, suppose that of those companies that use flexible work arrangements, 60% give time off for volunteerism. If a company is randomly selected, determine the following probabilities:</w:t>
      </w:r>
    </w:p>
    <w:p w14:paraId="22CE4D10" w14:textId="77777777" w:rsidR="00176715" w:rsidRPr="00176715" w:rsidRDefault="00176715" w:rsidP="00176715">
      <w:pPr>
        <w:numPr>
          <w:ilvl w:val="1"/>
          <w:numId w:val="503"/>
        </w:numPr>
      </w:pPr>
      <w:r w:rsidRPr="00176715">
        <w:t>The company uses flexible work arrangements or gives time off for volunteerism.</w:t>
      </w:r>
    </w:p>
    <w:p w14:paraId="5F6F1549" w14:textId="77777777" w:rsidR="00176715" w:rsidRPr="00176715" w:rsidRDefault="00176715" w:rsidP="00176715">
      <w:pPr>
        <w:numPr>
          <w:ilvl w:val="1"/>
          <w:numId w:val="504"/>
        </w:numPr>
      </w:pPr>
      <w:r w:rsidRPr="00176715">
        <w:t>The company uses flexible work arrangements and does not give time off for volunteerism.</w:t>
      </w:r>
    </w:p>
    <w:p w14:paraId="43906D62" w14:textId="77777777" w:rsidR="00176715" w:rsidRPr="00176715" w:rsidRDefault="00176715" w:rsidP="00176715">
      <w:pPr>
        <w:numPr>
          <w:ilvl w:val="1"/>
          <w:numId w:val="505"/>
        </w:numPr>
      </w:pPr>
      <w:r w:rsidRPr="00176715">
        <w:t>Given that the company does not give time off for volunteerism, the company uses flexible work arrangements.</w:t>
      </w:r>
    </w:p>
    <w:p w14:paraId="16C1169B" w14:textId="77777777" w:rsidR="00176715" w:rsidRPr="00176715" w:rsidRDefault="00176715" w:rsidP="00176715">
      <w:pPr>
        <w:numPr>
          <w:ilvl w:val="1"/>
          <w:numId w:val="506"/>
        </w:numPr>
      </w:pPr>
      <w:r w:rsidRPr="00176715">
        <w:t>The company does not use flexible work arrangements given that the company does give time off for volunteerism.</w:t>
      </w:r>
    </w:p>
    <w:p w14:paraId="088CEF29" w14:textId="77777777" w:rsidR="00176715" w:rsidRPr="00176715" w:rsidRDefault="00176715" w:rsidP="00176715">
      <w:pPr>
        <w:numPr>
          <w:ilvl w:val="1"/>
          <w:numId w:val="507"/>
        </w:numPr>
      </w:pPr>
      <w:r w:rsidRPr="00176715">
        <w:t>The company does not use flexible work arrangements or the company does not give time off for volunteerism.</w:t>
      </w:r>
    </w:p>
    <w:p w14:paraId="21BFA9E0" w14:textId="77777777" w:rsidR="00176715" w:rsidRPr="00176715" w:rsidRDefault="00176715" w:rsidP="00176715">
      <w:pPr>
        <w:numPr>
          <w:ilvl w:val="0"/>
          <w:numId w:val="450"/>
        </w:numPr>
      </w:pPr>
      <w:r w:rsidRPr="00176715">
        <w:rPr>
          <w:b/>
          <w:bCs/>
        </w:rPr>
        <w:t>4.50</w:t>
      </w:r>
      <w:r w:rsidRPr="00176715">
        <w:t xml:space="preserve"> A small independent physicians' practice has three doctors. Dr. Sarabia sees 41% of the patients, Dr. Tran sees 32%, and Dr. Jackson sees the rest. Dr. Sarabia </w:t>
      </w:r>
      <w:r w:rsidRPr="00176715">
        <w:lastRenderedPageBreak/>
        <w:t>requests blood tests on 5% of her patients, Dr. Tran requests blood tests on 8% of his patients, and Dr. Jackson requests blood tests on 6% of her patients. An auditor randomly selects a patient from the past week and discovers that the patient had a blood test as a result of the physician visit. Knowing this information, what is the probability that the patient saw Dr. Sarabia? For what percentage of all patients at this practice are blood tests requested?</w:t>
      </w:r>
    </w:p>
    <w:p w14:paraId="50E4AFC5" w14:textId="77777777" w:rsidR="00176715" w:rsidRPr="00176715" w:rsidRDefault="00176715" w:rsidP="00176715">
      <w:pPr>
        <w:numPr>
          <w:ilvl w:val="0"/>
          <w:numId w:val="450"/>
        </w:numPr>
      </w:pPr>
      <w:r w:rsidRPr="00176715">
        <w:rPr>
          <w:b/>
          <w:bCs/>
        </w:rPr>
        <w:t>4.51</w:t>
      </w:r>
      <w:r w:rsidRPr="00176715">
        <w:t> A survey by the Arthur Andersen Enterprise Group/ National Small Business United attempted to determine what the leading challenges are for the growth and survival of small businesses. Although the economy and finding qualified workers were the leading challenges, several others were listed in the results of the study, including regulations, listed by 30% of the companies, and the tax burden, listed by 35%. Suppose that 71% of the companies listing regulations as a challenge listed the tax burden as a challenge. Assume these percentages hold for all small businesses. If a small business is randomly selected, determine the following probabilities:</w:t>
      </w:r>
    </w:p>
    <w:p w14:paraId="7037F7A6" w14:textId="77777777" w:rsidR="00176715" w:rsidRPr="00176715" w:rsidRDefault="00176715" w:rsidP="00176715">
      <w:pPr>
        <w:numPr>
          <w:ilvl w:val="1"/>
          <w:numId w:val="508"/>
        </w:numPr>
      </w:pPr>
      <w:r w:rsidRPr="00176715">
        <w:t>The small business lists both the tax burden and regulations as a challenge.</w:t>
      </w:r>
    </w:p>
    <w:p w14:paraId="2E248867" w14:textId="77777777" w:rsidR="00176715" w:rsidRPr="00176715" w:rsidRDefault="00176715" w:rsidP="00176715">
      <w:pPr>
        <w:numPr>
          <w:ilvl w:val="1"/>
          <w:numId w:val="509"/>
        </w:numPr>
      </w:pPr>
      <w:r w:rsidRPr="00176715">
        <w:t>The small business lists either the tax burden or regulations as a challenge.</w:t>
      </w:r>
    </w:p>
    <w:p w14:paraId="4A919CE0" w14:textId="77777777" w:rsidR="00176715" w:rsidRPr="00176715" w:rsidRDefault="00176715" w:rsidP="00176715">
      <w:pPr>
        <w:numPr>
          <w:ilvl w:val="1"/>
          <w:numId w:val="510"/>
        </w:numPr>
      </w:pPr>
      <w:r w:rsidRPr="00176715">
        <w:t>The small business lists either the tax burden or regulations but not both as a challenge.</w:t>
      </w:r>
    </w:p>
    <w:p w14:paraId="4F3C25D3" w14:textId="77777777" w:rsidR="00176715" w:rsidRPr="00176715" w:rsidRDefault="00176715" w:rsidP="00176715">
      <w:pPr>
        <w:numPr>
          <w:ilvl w:val="1"/>
          <w:numId w:val="511"/>
        </w:numPr>
      </w:pPr>
      <w:r w:rsidRPr="00176715">
        <w:t>The small business lists regulations as a challenge given that it lists the tax burden as a challenge.</w:t>
      </w:r>
    </w:p>
    <w:p w14:paraId="5183F16F" w14:textId="77777777" w:rsidR="00176715" w:rsidRPr="00176715" w:rsidRDefault="00176715" w:rsidP="00176715">
      <w:pPr>
        <w:numPr>
          <w:ilvl w:val="1"/>
          <w:numId w:val="512"/>
        </w:numPr>
      </w:pPr>
      <w:r w:rsidRPr="00176715">
        <w:t>The small business does not list regulations as a challenge given that it lists the tax burden as a challenge.</w:t>
      </w:r>
    </w:p>
    <w:p w14:paraId="4DD20ABC" w14:textId="77777777" w:rsidR="00176715" w:rsidRPr="00176715" w:rsidRDefault="00176715" w:rsidP="00176715">
      <w:pPr>
        <w:numPr>
          <w:ilvl w:val="1"/>
          <w:numId w:val="513"/>
        </w:numPr>
      </w:pPr>
      <w:r w:rsidRPr="00176715">
        <w:t>The small business does not list regulations as a challenge given that it does not list the tax burden as a challenge.</w:t>
      </w:r>
    </w:p>
    <w:p w14:paraId="0DF2BF38" w14:textId="77777777" w:rsidR="00176715" w:rsidRPr="00176715" w:rsidRDefault="00176715" w:rsidP="00176715">
      <w:pPr>
        <w:numPr>
          <w:ilvl w:val="0"/>
          <w:numId w:val="450"/>
        </w:numPr>
      </w:pPr>
      <w:r w:rsidRPr="00176715">
        <w:rPr>
          <w:b/>
          <w:bCs/>
        </w:rPr>
        <w:t>4.52</w:t>
      </w:r>
      <w:r w:rsidRPr="00176715">
        <w:t xml:space="preserve"> According to U.S. Census Bureau figures, 35.3% of all Americans are in the 0–24 age bracket, 14.2% are in the 25–34 age bracket, 16.0% are in the 35–44 age bracket, and 34.5 are in the 45 and older age bracket. A study by Jupiter Media Metrix determined that Americans use their leisure time in different ways according to age. For example, of those who are in the 45 and older age bracket, 39% read a book or a magazine more than 10 hours per week. Of those who are in the 0–24 age bracket, only 11% read a book or a magazine more than 10 hours per week. The percentage figures for reading a book or a magazine for more than 10 hours per week are 24% for the 25–34 age bracket and 27% the 35–44 age bracket. Suppose an </w:t>
      </w:r>
      <w:r w:rsidRPr="00176715">
        <w:lastRenderedPageBreak/>
        <w:t>American is randomly selected and it is determined that he or she reads a book or a magazine more than 10 hours per week. Revise the probabilities that he or she is in any given age category. Using these figures, what is the overall percentage of the U.S. population that reads a book or a magazine more than 10 hours per week?</w:t>
      </w:r>
    </w:p>
    <w:p w14:paraId="349E708E" w14:textId="77777777" w:rsidR="00176715" w:rsidRPr="00176715" w:rsidRDefault="00176715" w:rsidP="00176715">
      <w:pPr>
        <w:numPr>
          <w:ilvl w:val="0"/>
          <w:numId w:val="450"/>
        </w:numPr>
      </w:pPr>
      <w:r w:rsidRPr="00176715">
        <w:rPr>
          <w:b/>
          <w:bCs/>
        </w:rPr>
        <w:t>4.53</w:t>
      </w:r>
      <w:r w:rsidRPr="00176715">
        <w:t> A retail study by Deloitte revealed that 54% of adults surveyed believed that plastic, noncompostable shopping bags should be banned. Suppose 41% of adults regularly recycle aluminum cans and believe that plastic, noncompostable shopping bags should be banned. In addition, suppose that 60% of adults who do not believe that plastic, noncompostable shopping bags should be banned do recycle. If an adult is randomly selected,</w:t>
      </w:r>
    </w:p>
    <w:p w14:paraId="3D50CDAE" w14:textId="77777777" w:rsidR="00176715" w:rsidRPr="00176715" w:rsidRDefault="00176715" w:rsidP="00176715">
      <w:pPr>
        <w:numPr>
          <w:ilvl w:val="1"/>
          <w:numId w:val="514"/>
        </w:numPr>
      </w:pPr>
      <w:r w:rsidRPr="00176715">
        <w:t>What is the probability that the adult recycles and does not believe that plastic, noncompostable shopping bags should be banned?</w:t>
      </w:r>
    </w:p>
    <w:p w14:paraId="5FEF5ABC" w14:textId="77777777" w:rsidR="00176715" w:rsidRPr="00176715" w:rsidRDefault="00176715" w:rsidP="00176715">
      <w:pPr>
        <w:numPr>
          <w:ilvl w:val="1"/>
          <w:numId w:val="515"/>
        </w:numPr>
      </w:pPr>
      <w:r w:rsidRPr="00176715">
        <w:t>What is the probability that the adult does recycle?</w:t>
      </w:r>
    </w:p>
    <w:p w14:paraId="7C78C5EB" w14:textId="77777777" w:rsidR="00176715" w:rsidRPr="00176715" w:rsidRDefault="00176715" w:rsidP="00176715">
      <w:pPr>
        <w:numPr>
          <w:ilvl w:val="1"/>
          <w:numId w:val="516"/>
        </w:numPr>
      </w:pPr>
      <w:r w:rsidRPr="00176715">
        <w:t>What is the probability that the adult does recycle or does believe that plastic, noncompostable shopping bags should be banned?</w:t>
      </w:r>
    </w:p>
    <w:p w14:paraId="404DD097" w14:textId="77777777" w:rsidR="00176715" w:rsidRPr="00176715" w:rsidRDefault="00176715" w:rsidP="00176715">
      <w:pPr>
        <w:numPr>
          <w:ilvl w:val="1"/>
          <w:numId w:val="517"/>
        </w:numPr>
      </w:pPr>
      <w:r w:rsidRPr="00176715">
        <w:t>What is the probability that the adult does not recycle or does not believe that plastic, noncompostable shopping bags should be banned?</w:t>
      </w:r>
    </w:p>
    <w:p w14:paraId="04481364" w14:textId="77777777" w:rsidR="00176715" w:rsidRPr="00176715" w:rsidRDefault="00176715" w:rsidP="00176715">
      <w:pPr>
        <w:numPr>
          <w:ilvl w:val="1"/>
          <w:numId w:val="518"/>
        </w:numPr>
      </w:pPr>
      <w:r w:rsidRPr="00176715">
        <w:t>What is the probability that the adult does not believe that plastic, noncompostable shopping bags should be banned given that the adult does recycle?</w:t>
      </w:r>
    </w:p>
    <w:p w14:paraId="5C1C9155" w14:textId="77777777" w:rsidR="00176715" w:rsidRPr="00176715" w:rsidRDefault="00176715" w:rsidP="00176715">
      <w:pPr>
        <w:rPr>
          <w:b/>
          <w:bCs/>
        </w:rPr>
      </w:pPr>
      <w:r w:rsidRPr="00176715">
        <w:rPr>
          <w:b/>
          <w:bCs/>
        </w:rPr>
        <w:t>ANALYZING THE DATABASES</w:t>
      </w:r>
    </w:p>
    <w:p w14:paraId="4F0057F3" w14:textId="39A8B4F0" w:rsidR="00176715" w:rsidRPr="00176715" w:rsidRDefault="00176715" w:rsidP="00176715">
      <w:pPr>
        <w:numPr>
          <w:ilvl w:val="0"/>
          <w:numId w:val="519"/>
        </w:numPr>
      </w:pPr>
      <w:r w:rsidRPr="00176715">
        <w:drawing>
          <wp:inline distT="0" distB="0" distL="0" distR="0" wp14:anchorId="762ACBBC" wp14:editId="1B0C15B0">
            <wp:extent cx="1304925" cy="542925"/>
            <wp:effectExtent l="0" t="0" r="9525" b="9525"/>
            <wp:docPr id="746492238" name="Picture 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6715">
        <w:t> In the Manufacturing database, what is the probability that a randomly selected SIC Code industry is in industry group 13? What is the probability that a randomly selected SIC Code industry has a value of industry shipments of 4 (see </w:t>
      </w:r>
      <w:hyperlink r:id="rId369" w:anchor="ch1" w:history="1">
        <w:r w:rsidRPr="00176715">
          <w:rPr>
            <w:rStyle w:val="Hyperlink"/>
            <w:b/>
            <w:bCs/>
          </w:rPr>
          <w:t>Chapter 1</w:t>
        </w:r>
      </w:hyperlink>
      <w:r w:rsidRPr="00176715">
        <w:t> for coding)? What is the probability that a randomly selected SIC Code industry is in industry group 13 and has a value of industry shipments of 2? What is the probability that a randomly selected SIC Code industry is in industry group 13 or has a value of industry shipments of 2? What is the probability that a randomly selected SIC Code industry neither is in industry group 13 nor has a value of industry shipments of 2?</w:t>
      </w:r>
    </w:p>
    <w:p w14:paraId="5B3AD899" w14:textId="77777777" w:rsidR="00176715" w:rsidRPr="00176715" w:rsidRDefault="00176715" w:rsidP="00176715">
      <w:pPr>
        <w:numPr>
          <w:ilvl w:val="0"/>
          <w:numId w:val="519"/>
        </w:numPr>
      </w:pPr>
      <w:r w:rsidRPr="00176715">
        <w:t>Use the Hospital database. Construct a cross-tabulation table for region and for type of control. You should have a 7×4 table. Using this table, answer the following questions. (Refer to </w:t>
      </w:r>
      <w:hyperlink r:id="rId370" w:anchor="ch1" w:history="1">
        <w:r w:rsidRPr="00176715">
          <w:rPr>
            <w:rStyle w:val="Hyperlink"/>
            <w:b/>
            <w:bCs/>
          </w:rPr>
          <w:t>Chapter 1</w:t>
        </w:r>
      </w:hyperlink>
      <w:r w:rsidRPr="00176715">
        <w:t xml:space="preserve"> for category members.) What is the probability that a </w:t>
      </w:r>
      <w:r w:rsidRPr="00176715">
        <w:lastRenderedPageBreak/>
        <w:t>randomly selected hospital is in the Midwest if the hospital is known to be for-profit? If the hospital is known to be in the South, what is the probability that it is a government, nonfederal hospital? What is the probability that a hospital is in the Rocky Mountain region or a not-for-profit, nongovernment hospital? What is the probability that a hospital is a for-profit hospital located in California?</w:t>
      </w:r>
    </w:p>
    <w:p w14:paraId="7B943ED1" w14:textId="77777777" w:rsidR="00176715" w:rsidRPr="00176715" w:rsidRDefault="00176715" w:rsidP="00176715">
      <w:pPr>
        <w:rPr>
          <w:b/>
          <w:bCs/>
        </w:rPr>
      </w:pPr>
      <w:r w:rsidRPr="00176715">
        <w:rPr>
          <w:b/>
          <w:bCs/>
        </w:rPr>
        <w:t>CASE: COLGATE-PALMOLIVE MAKES A “TOTAL” EFFORT</w:t>
      </w:r>
    </w:p>
    <w:p w14:paraId="013AE4F2" w14:textId="77777777" w:rsidR="00176715" w:rsidRPr="00176715" w:rsidRDefault="00176715" w:rsidP="00176715">
      <w:r w:rsidRPr="00176715">
        <w:t>In the mid-1990s, Colgate-Palmolive developed a new toothpaste for the U.S. market, Colgate Total, with an antibacterial ingredient that was already being successfully sold overseas. However, the word </w:t>
      </w:r>
      <w:r w:rsidRPr="00176715">
        <w:rPr>
          <w:i/>
          <w:iCs/>
        </w:rPr>
        <w:t>antibacterial</w:t>
      </w:r>
      <w:r w:rsidRPr="00176715">
        <w:t> was not allowed for such products by the Food and Drug Administration rules. So ColgatePalmolive had to come up with another way of marketing this and other features of their new toothpaste to U.S. consumers. Market researchers told Colgate-Palmolive that consumers were weary of trying to discern among the different advantages of various toothpaste brands and wanted simplification in their shopping lives. In response, the name “Total” was given to the product in the United States: The one word would convey that the toothpaste is the “total” package of various benefits.</w:t>
      </w:r>
    </w:p>
    <w:p w14:paraId="4B6DC5B2" w14:textId="77777777" w:rsidR="00176715" w:rsidRPr="00176715" w:rsidRDefault="00176715" w:rsidP="00176715">
      <w:r w:rsidRPr="00176715">
        <w:t>Young &amp; Rubicam developed several commercials illustrating Total's benefits and tested the commercials with focus groups. One commercial touting Total's long-lasting benefits was particularly successful. Meanwhile, in 1997, Colgate-Palmolive received FDA approval for Total, five years after the company had applied for it. The product was launched in the United States in January of 1998 using commercials that were designed from the more successful ideas of the focus group tests. Total was introduced with a $100 million advertising campaign. Ten months later, 21% of all United States households had purchased Total for the first time. During this same time period, 43% of those who initially tried Total purchased it again. A year after its release, Total was the number one toothpaste in the United States. Total is advertised as not just a toothpaste but as a protective shield that protects you for a full range of oral health problems for up to 12 hours. Total is now offered in a variety of forms, including Colgate Total Enamel Strength, Colgate Total Advanced Whitening, Colgate Total Advanced Clean, Colgate Total Advanced Fresh, Colgate Total Clean Mint, Colgate Total Whitening, and Colgate Total Mint Stripe. In the United States, market share for Colgate Total toothpaste was 16.2% in the second quarter of 2008, which was its highest quarterly share ever.</w:t>
      </w:r>
    </w:p>
    <w:p w14:paraId="4D4616D4" w14:textId="77777777" w:rsidR="00176715" w:rsidRPr="00176715" w:rsidRDefault="00176715" w:rsidP="00176715">
      <w:pPr>
        <w:rPr>
          <w:b/>
          <w:bCs/>
        </w:rPr>
      </w:pPr>
      <w:r w:rsidRPr="00176715">
        <w:rPr>
          <w:b/>
          <w:bCs/>
        </w:rPr>
        <w:t>Discussion</w:t>
      </w:r>
    </w:p>
    <w:p w14:paraId="14E6AE2B" w14:textId="77777777" w:rsidR="00176715" w:rsidRPr="00176715" w:rsidRDefault="00176715" w:rsidP="00176715">
      <w:pPr>
        <w:numPr>
          <w:ilvl w:val="0"/>
          <w:numId w:val="520"/>
        </w:numPr>
      </w:pPr>
      <w:r w:rsidRPr="00176715">
        <w:t>What probabilities are given in this case? Use these probabilities and the probability laws to determine what percentage of U.S. households purchased Total at least twice in the first 10 months of its release.</w:t>
      </w:r>
    </w:p>
    <w:p w14:paraId="70B4515A" w14:textId="77777777" w:rsidR="00176715" w:rsidRPr="00176715" w:rsidRDefault="00176715" w:rsidP="00176715">
      <w:pPr>
        <w:numPr>
          <w:ilvl w:val="0"/>
          <w:numId w:val="520"/>
        </w:numPr>
      </w:pPr>
      <w:r w:rsidRPr="00176715">
        <w:lastRenderedPageBreak/>
        <w:t>Is age category independent of willingness to try new products? According to the U.S. Census Bureau, approximately 20% of all Americans are in the 45–64 age category. Suppose 24% of the consumers who purchased Total for the first time during the initial 10-month period were in the 45–64 age category. Use this information to determine whether age is independent of the initial purchase of Total during the introductory time period. Explain your answer.</w:t>
      </w:r>
    </w:p>
    <w:p w14:paraId="50A1F091" w14:textId="77777777" w:rsidR="00176715" w:rsidRPr="00176715" w:rsidRDefault="00176715" w:rsidP="00176715">
      <w:pPr>
        <w:numPr>
          <w:ilvl w:val="0"/>
          <w:numId w:val="520"/>
        </w:numPr>
      </w:pPr>
      <w:r w:rsidRPr="00176715">
        <w:t>Using the probabilities given in Question 2, calculate the probability that a randomly selected U.S. consumer is either in the 45–64 age category or purchased Total during the initial 10-month period. What is the probability that a randomly selected person purchased Total in the first 10 months given that the person is in the 45–64 age category?</w:t>
      </w:r>
    </w:p>
    <w:p w14:paraId="6F96C2B7" w14:textId="77777777" w:rsidR="00176715" w:rsidRPr="00176715" w:rsidRDefault="00176715" w:rsidP="00176715">
      <w:pPr>
        <w:numPr>
          <w:ilvl w:val="0"/>
          <w:numId w:val="520"/>
        </w:numPr>
      </w:pPr>
      <w:r w:rsidRPr="00176715">
        <w:t>Suppose 32% of all toothpaste consumers in the United States saw the Total commercials. Of those who saw the commercials, 40% purchased Total at least once in the first 10 months of its introduction. Of those who did not see the commercials, 12.06% purchased Total at least once in the first 10 months of its introduction. Suppose a toothpaste consumer is randomly selected and it is learned that they purchased Total during the first 10 months of its introduction. Revise the probability that this person saw the Total commercials and the probability that the person did not see the Total commercials.</w:t>
      </w:r>
    </w:p>
    <w:p w14:paraId="05B8D0BC" w14:textId="77777777" w:rsidR="00176715" w:rsidRPr="00176715" w:rsidRDefault="00176715" w:rsidP="00176715">
      <w:r w:rsidRPr="00176715">
        <w:rPr>
          <w:i/>
          <w:iCs/>
        </w:rPr>
        <w:t>Source:</w:t>
      </w:r>
      <w:r w:rsidRPr="00176715">
        <w:t> Colgate-Palmolive's home page at </w:t>
      </w:r>
      <w:hyperlink r:id="rId371" w:tgtFrame="_blank" w:history="1">
        <w:r w:rsidRPr="00176715">
          <w:rPr>
            <w:rStyle w:val="Hyperlink"/>
            <w:b/>
            <w:bCs/>
          </w:rPr>
          <w:t>http://www.colgate.com/app/Colgate/US/HomePage.cvsp</w:t>
        </w:r>
      </w:hyperlink>
      <w:r w:rsidRPr="00176715">
        <w:t>, Total's homepage at </w:t>
      </w:r>
      <w:hyperlink r:id="rId372" w:tgtFrame="_blank" w:history="1">
        <w:r w:rsidRPr="00176715">
          <w:rPr>
            <w:rStyle w:val="Hyperlink"/>
            <w:b/>
            <w:bCs/>
          </w:rPr>
          <w:t>http://www.colgate.com/app/ColgateTotal/US/EN/Products.cvsp</w:t>
        </w:r>
      </w:hyperlink>
      <w:r w:rsidRPr="00176715">
        <w:t>, and at </w:t>
      </w:r>
      <w:hyperlink r:id="rId373" w:tgtFrame="_blank" w:history="1">
        <w:r w:rsidRPr="00176715">
          <w:rPr>
            <w:rStyle w:val="Hyperlink"/>
            <w:b/>
            <w:bCs/>
          </w:rPr>
          <w:t>http://www.colgate.com/app/ColgateTotal/US/EN/HomePage.cwsp</w:t>
        </w:r>
      </w:hyperlink>
      <w:r w:rsidRPr="00176715">
        <w:t>, 2010.</w:t>
      </w:r>
    </w:p>
    <w:p w14:paraId="1DD7662A" w14:textId="77777777" w:rsidR="009D1254" w:rsidRDefault="009D1254"/>
    <w:sectPr w:rsidR="009D12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7E7D"/>
    <w:multiLevelType w:val="multilevel"/>
    <w:tmpl w:val="8912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4649A"/>
    <w:multiLevelType w:val="multilevel"/>
    <w:tmpl w:val="536CEC1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30A67"/>
    <w:multiLevelType w:val="multilevel"/>
    <w:tmpl w:val="6B40F40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833BF"/>
    <w:multiLevelType w:val="multilevel"/>
    <w:tmpl w:val="D4E6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143CC"/>
    <w:multiLevelType w:val="multilevel"/>
    <w:tmpl w:val="72FC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0294F"/>
    <w:multiLevelType w:val="multilevel"/>
    <w:tmpl w:val="F5848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FB12D4"/>
    <w:multiLevelType w:val="multilevel"/>
    <w:tmpl w:val="151C49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5F06BF"/>
    <w:multiLevelType w:val="multilevel"/>
    <w:tmpl w:val="FAEE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D1B73"/>
    <w:multiLevelType w:val="multilevel"/>
    <w:tmpl w:val="7C3ECD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E83674A"/>
    <w:multiLevelType w:val="multilevel"/>
    <w:tmpl w:val="862CD51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2D39EF"/>
    <w:multiLevelType w:val="multilevel"/>
    <w:tmpl w:val="7AFEF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7B3BC0"/>
    <w:multiLevelType w:val="multilevel"/>
    <w:tmpl w:val="DBCA8A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4D2AAE"/>
    <w:multiLevelType w:val="multilevel"/>
    <w:tmpl w:val="11B48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927F9B"/>
    <w:multiLevelType w:val="multilevel"/>
    <w:tmpl w:val="4C0CE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E80898"/>
    <w:multiLevelType w:val="multilevel"/>
    <w:tmpl w:val="D796184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C7692"/>
    <w:multiLevelType w:val="multilevel"/>
    <w:tmpl w:val="3734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82089C"/>
    <w:multiLevelType w:val="multilevel"/>
    <w:tmpl w:val="11A8BC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17DC1898"/>
    <w:multiLevelType w:val="multilevel"/>
    <w:tmpl w:val="8CA2C5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CB156BA"/>
    <w:multiLevelType w:val="multilevel"/>
    <w:tmpl w:val="D700D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5778FE"/>
    <w:multiLevelType w:val="multilevel"/>
    <w:tmpl w:val="EDB49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32015E"/>
    <w:multiLevelType w:val="multilevel"/>
    <w:tmpl w:val="582AB1E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2C142631"/>
    <w:multiLevelType w:val="multilevel"/>
    <w:tmpl w:val="C19ACF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975568"/>
    <w:multiLevelType w:val="multilevel"/>
    <w:tmpl w:val="5C8A7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480612"/>
    <w:multiLevelType w:val="multilevel"/>
    <w:tmpl w:val="1D58F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2D23DE"/>
    <w:multiLevelType w:val="multilevel"/>
    <w:tmpl w:val="7E9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5D567F"/>
    <w:multiLevelType w:val="multilevel"/>
    <w:tmpl w:val="201A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FA3B07"/>
    <w:multiLevelType w:val="multilevel"/>
    <w:tmpl w:val="5EBCBB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8B2EAB"/>
    <w:multiLevelType w:val="multilevel"/>
    <w:tmpl w:val="17B60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A90BDD"/>
    <w:multiLevelType w:val="multilevel"/>
    <w:tmpl w:val="7CDEB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5A759D"/>
    <w:multiLevelType w:val="multilevel"/>
    <w:tmpl w:val="CA2A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03373B"/>
    <w:multiLevelType w:val="multilevel"/>
    <w:tmpl w:val="3596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325D4E"/>
    <w:multiLevelType w:val="multilevel"/>
    <w:tmpl w:val="776E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7A164E"/>
    <w:multiLevelType w:val="multilevel"/>
    <w:tmpl w:val="AF2E21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C2294B"/>
    <w:multiLevelType w:val="multilevel"/>
    <w:tmpl w:val="B6C4FD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FD10A4"/>
    <w:multiLevelType w:val="multilevel"/>
    <w:tmpl w:val="16D43F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A63689"/>
    <w:multiLevelType w:val="multilevel"/>
    <w:tmpl w:val="E710E1F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4514E3"/>
    <w:multiLevelType w:val="multilevel"/>
    <w:tmpl w:val="E0DA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847432"/>
    <w:multiLevelType w:val="multilevel"/>
    <w:tmpl w:val="DD06B64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926CB7"/>
    <w:multiLevelType w:val="multilevel"/>
    <w:tmpl w:val="08BEAF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7417D0"/>
    <w:multiLevelType w:val="multilevel"/>
    <w:tmpl w:val="7C729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800BD8"/>
    <w:multiLevelType w:val="multilevel"/>
    <w:tmpl w:val="243C78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548F4531"/>
    <w:multiLevelType w:val="multilevel"/>
    <w:tmpl w:val="6FC69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1E0BF2"/>
    <w:multiLevelType w:val="multilevel"/>
    <w:tmpl w:val="ECDC4F9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5A92541A"/>
    <w:multiLevelType w:val="multilevel"/>
    <w:tmpl w:val="57BC4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FB70E5"/>
    <w:multiLevelType w:val="multilevel"/>
    <w:tmpl w:val="A3E8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3058BD"/>
    <w:multiLevelType w:val="multilevel"/>
    <w:tmpl w:val="3884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0D0C13"/>
    <w:multiLevelType w:val="multilevel"/>
    <w:tmpl w:val="AFB4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26B7467"/>
    <w:multiLevelType w:val="multilevel"/>
    <w:tmpl w:val="DB4810D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F62C20"/>
    <w:multiLevelType w:val="multilevel"/>
    <w:tmpl w:val="EF32DB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A35C78"/>
    <w:multiLevelType w:val="multilevel"/>
    <w:tmpl w:val="436E3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0358BB"/>
    <w:multiLevelType w:val="multilevel"/>
    <w:tmpl w:val="8822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0766BB"/>
    <w:multiLevelType w:val="multilevel"/>
    <w:tmpl w:val="A7D8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DA16D9"/>
    <w:multiLevelType w:val="multilevel"/>
    <w:tmpl w:val="76D07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0E6834"/>
    <w:multiLevelType w:val="multilevel"/>
    <w:tmpl w:val="DBB2B6A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642E98"/>
    <w:multiLevelType w:val="multilevel"/>
    <w:tmpl w:val="5A2490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70EB2E8A"/>
    <w:multiLevelType w:val="multilevel"/>
    <w:tmpl w:val="5D96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2741D1"/>
    <w:multiLevelType w:val="multilevel"/>
    <w:tmpl w:val="68E6DA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72D06215"/>
    <w:multiLevelType w:val="multilevel"/>
    <w:tmpl w:val="0FDA936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7B2408"/>
    <w:multiLevelType w:val="multilevel"/>
    <w:tmpl w:val="F69075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784D7D85"/>
    <w:multiLevelType w:val="multilevel"/>
    <w:tmpl w:val="32BA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8E24372"/>
    <w:multiLevelType w:val="multilevel"/>
    <w:tmpl w:val="4BEC06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7A0264AA"/>
    <w:multiLevelType w:val="multilevel"/>
    <w:tmpl w:val="239C9F8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144DA6"/>
    <w:multiLevelType w:val="multilevel"/>
    <w:tmpl w:val="5DB2035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BB4F4C"/>
    <w:multiLevelType w:val="multilevel"/>
    <w:tmpl w:val="DF4C073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345DED"/>
    <w:multiLevelType w:val="multilevel"/>
    <w:tmpl w:val="219A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45174">
    <w:abstractNumId w:val="5"/>
  </w:num>
  <w:num w:numId="2" w16cid:durableId="900605268">
    <w:abstractNumId w:val="50"/>
  </w:num>
  <w:num w:numId="3" w16cid:durableId="1103453242">
    <w:abstractNumId w:val="29"/>
  </w:num>
  <w:num w:numId="4" w16cid:durableId="1991598009">
    <w:abstractNumId w:val="45"/>
  </w:num>
  <w:num w:numId="5" w16cid:durableId="1263104984">
    <w:abstractNumId w:val="59"/>
  </w:num>
  <w:num w:numId="6" w16cid:durableId="1945729657">
    <w:abstractNumId w:val="52"/>
  </w:num>
  <w:num w:numId="7" w16cid:durableId="1858810364">
    <w:abstractNumId w:val="52"/>
    <w:lvlOverride w:ilvl="1">
      <w:lvl w:ilvl="1">
        <w:numFmt w:val="decimal"/>
        <w:lvlText w:val="%2."/>
        <w:lvlJc w:val="left"/>
      </w:lvl>
    </w:lvlOverride>
  </w:num>
  <w:num w:numId="8" w16cid:durableId="1819105898">
    <w:abstractNumId w:val="52"/>
    <w:lvlOverride w:ilvl="1">
      <w:lvl w:ilvl="1">
        <w:numFmt w:val="decimal"/>
        <w:lvlText w:val="%2."/>
        <w:lvlJc w:val="left"/>
      </w:lvl>
    </w:lvlOverride>
  </w:num>
  <w:num w:numId="9" w16cid:durableId="2030597083">
    <w:abstractNumId w:val="52"/>
    <w:lvlOverride w:ilvl="1">
      <w:lvl w:ilvl="1">
        <w:numFmt w:val="decimal"/>
        <w:lvlText w:val="%2."/>
        <w:lvlJc w:val="left"/>
      </w:lvl>
    </w:lvlOverride>
  </w:num>
  <w:num w:numId="10" w16cid:durableId="61682331">
    <w:abstractNumId w:val="52"/>
    <w:lvlOverride w:ilvl="1">
      <w:lvl w:ilvl="1">
        <w:numFmt w:val="decimal"/>
        <w:lvlText w:val="%2."/>
        <w:lvlJc w:val="left"/>
      </w:lvl>
    </w:lvlOverride>
  </w:num>
  <w:num w:numId="11" w16cid:durableId="1930041584">
    <w:abstractNumId w:val="52"/>
    <w:lvlOverride w:ilvl="1">
      <w:lvl w:ilvl="1">
        <w:numFmt w:val="decimal"/>
        <w:lvlText w:val="%2."/>
        <w:lvlJc w:val="left"/>
      </w:lvl>
    </w:lvlOverride>
  </w:num>
  <w:num w:numId="12" w16cid:durableId="327560195">
    <w:abstractNumId w:val="52"/>
    <w:lvlOverride w:ilvl="1">
      <w:lvl w:ilvl="1">
        <w:numFmt w:val="decimal"/>
        <w:lvlText w:val="%2."/>
        <w:lvlJc w:val="left"/>
      </w:lvl>
    </w:lvlOverride>
  </w:num>
  <w:num w:numId="13" w16cid:durableId="10962030">
    <w:abstractNumId w:val="52"/>
    <w:lvlOverride w:ilvl="1">
      <w:lvl w:ilvl="1">
        <w:numFmt w:val="decimal"/>
        <w:lvlText w:val="%2."/>
        <w:lvlJc w:val="left"/>
      </w:lvl>
    </w:lvlOverride>
  </w:num>
  <w:num w:numId="14" w16cid:durableId="268398124">
    <w:abstractNumId w:val="52"/>
    <w:lvlOverride w:ilvl="1">
      <w:lvl w:ilvl="1">
        <w:numFmt w:val="decimal"/>
        <w:lvlText w:val="%2."/>
        <w:lvlJc w:val="left"/>
      </w:lvl>
    </w:lvlOverride>
  </w:num>
  <w:num w:numId="15" w16cid:durableId="359546650">
    <w:abstractNumId w:val="0"/>
  </w:num>
  <w:num w:numId="16" w16cid:durableId="31075488">
    <w:abstractNumId w:val="63"/>
  </w:num>
  <w:num w:numId="17" w16cid:durableId="1859586228">
    <w:abstractNumId w:val="63"/>
    <w:lvlOverride w:ilvl="1">
      <w:lvl w:ilvl="1">
        <w:numFmt w:val="decimal"/>
        <w:lvlText w:val="%2."/>
        <w:lvlJc w:val="left"/>
      </w:lvl>
    </w:lvlOverride>
  </w:num>
  <w:num w:numId="18" w16cid:durableId="1985967487">
    <w:abstractNumId w:val="63"/>
    <w:lvlOverride w:ilvl="1">
      <w:lvl w:ilvl="1">
        <w:numFmt w:val="decimal"/>
        <w:lvlText w:val="%2."/>
        <w:lvlJc w:val="left"/>
      </w:lvl>
    </w:lvlOverride>
  </w:num>
  <w:num w:numId="19" w16cid:durableId="1494879784">
    <w:abstractNumId w:val="63"/>
    <w:lvlOverride w:ilvl="1">
      <w:lvl w:ilvl="1">
        <w:numFmt w:val="decimal"/>
        <w:lvlText w:val="%2."/>
        <w:lvlJc w:val="left"/>
      </w:lvl>
    </w:lvlOverride>
  </w:num>
  <w:num w:numId="20" w16cid:durableId="1731229593">
    <w:abstractNumId w:val="63"/>
    <w:lvlOverride w:ilvl="1">
      <w:lvl w:ilvl="1">
        <w:numFmt w:val="decimal"/>
        <w:lvlText w:val="%2."/>
        <w:lvlJc w:val="left"/>
      </w:lvl>
    </w:lvlOverride>
  </w:num>
  <w:num w:numId="21" w16cid:durableId="447940150">
    <w:abstractNumId w:val="63"/>
    <w:lvlOverride w:ilvl="1">
      <w:lvl w:ilvl="1">
        <w:numFmt w:val="decimal"/>
        <w:lvlText w:val="%2."/>
        <w:lvlJc w:val="left"/>
      </w:lvl>
    </w:lvlOverride>
  </w:num>
  <w:num w:numId="22" w16cid:durableId="533731007">
    <w:abstractNumId w:val="63"/>
    <w:lvlOverride w:ilvl="1">
      <w:lvl w:ilvl="1">
        <w:numFmt w:val="decimal"/>
        <w:lvlText w:val="%2."/>
        <w:lvlJc w:val="left"/>
      </w:lvl>
    </w:lvlOverride>
  </w:num>
  <w:num w:numId="23" w16cid:durableId="1242790004">
    <w:abstractNumId w:val="63"/>
    <w:lvlOverride w:ilvl="1">
      <w:lvl w:ilvl="1">
        <w:numFmt w:val="decimal"/>
        <w:lvlText w:val="%2."/>
        <w:lvlJc w:val="left"/>
      </w:lvl>
    </w:lvlOverride>
  </w:num>
  <w:num w:numId="24" w16cid:durableId="1484010586">
    <w:abstractNumId w:val="63"/>
    <w:lvlOverride w:ilvl="1">
      <w:lvl w:ilvl="1">
        <w:numFmt w:val="decimal"/>
        <w:lvlText w:val="%2."/>
        <w:lvlJc w:val="left"/>
      </w:lvl>
    </w:lvlOverride>
  </w:num>
  <w:num w:numId="25" w16cid:durableId="1602689272">
    <w:abstractNumId w:val="63"/>
    <w:lvlOverride w:ilvl="1">
      <w:lvl w:ilvl="1">
        <w:numFmt w:val="decimal"/>
        <w:lvlText w:val="%2."/>
        <w:lvlJc w:val="left"/>
      </w:lvl>
    </w:lvlOverride>
  </w:num>
  <w:num w:numId="26" w16cid:durableId="1899895556">
    <w:abstractNumId w:val="63"/>
    <w:lvlOverride w:ilvl="1">
      <w:lvl w:ilvl="1">
        <w:numFmt w:val="decimal"/>
        <w:lvlText w:val="%2."/>
        <w:lvlJc w:val="left"/>
      </w:lvl>
    </w:lvlOverride>
  </w:num>
  <w:num w:numId="27" w16cid:durableId="1099182795">
    <w:abstractNumId w:val="63"/>
    <w:lvlOverride w:ilvl="1">
      <w:lvl w:ilvl="1">
        <w:numFmt w:val="decimal"/>
        <w:lvlText w:val="%2."/>
        <w:lvlJc w:val="left"/>
      </w:lvl>
    </w:lvlOverride>
  </w:num>
  <w:num w:numId="28" w16cid:durableId="2010787714">
    <w:abstractNumId w:val="63"/>
    <w:lvlOverride w:ilvl="1">
      <w:lvl w:ilvl="1">
        <w:numFmt w:val="decimal"/>
        <w:lvlText w:val="%2."/>
        <w:lvlJc w:val="left"/>
      </w:lvl>
    </w:lvlOverride>
  </w:num>
  <w:num w:numId="29" w16cid:durableId="355011457">
    <w:abstractNumId w:val="63"/>
    <w:lvlOverride w:ilvl="1">
      <w:lvl w:ilvl="1">
        <w:numFmt w:val="decimal"/>
        <w:lvlText w:val="%2."/>
        <w:lvlJc w:val="left"/>
      </w:lvl>
    </w:lvlOverride>
  </w:num>
  <w:num w:numId="30" w16cid:durableId="395667663">
    <w:abstractNumId w:val="63"/>
    <w:lvlOverride w:ilvl="1">
      <w:lvl w:ilvl="1">
        <w:numFmt w:val="decimal"/>
        <w:lvlText w:val="%2."/>
        <w:lvlJc w:val="left"/>
      </w:lvl>
    </w:lvlOverride>
  </w:num>
  <w:num w:numId="31" w16cid:durableId="254017856">
    <w:abstractNumId w:val="63"/>
    <w:lvlOverride w:ilvl="1">
      <w:lvl w:ilvl="1">
        <w:numFmt w:val="decimal"/>
        <w:lvlText w:val="%2."/>
        <w:lvlJc w:val="left"/>
      </w:lvl>
    </w:lvlOverride>
  </w:num>
  <w:num w:numId="32" w16cid:durableId="1707484547">
    <w:abstractNumId w:val="63"/>
    <w:lvlOverride w:ilvl="1">
      <w:lvl w:ilvl="1">
        <w:numFmt w:val="decimal"/>
        <w:lvlText w:val="%2."/>
        <w:lvlJc w:val="left"/>
      </w:lvl>
    </w:lvlOverride>
  </w:num>
  <w:num w:numId="33" w16cid:durableId="397829170">
    <w:abstractNumId w:val="63"/>
    <w:lvlOverride w:ilvl="1">
      <w:lvl w:ilvl="1">
        <w:numFmt w:val="decimal"/>
        <w:lvlText w:val="%2."/>
        <w:lvlJc w:val="left"/>
      </w:lvl>
    </w:lvlOverride>
  </w:num>
  <w:num w:numId="34" w16cid:durableId="1598172529">
    <w:abstractNumId w:val="63"/>
    <w:lvlOverride w:ilvl="1">
      <w:lvl w:ilvl="1">
        <w:numFmt w:val="decimal"/>
        <w:lvlText w:val="%2."/>
        <w:lvlJc w:val="left"/>
      </w:lvl>
    </w:lvlOverride>
  </w:num>
  <w:num w:numId="35" w16cid:durableId="915669978">
    <w:abstractNumId w:val="63"/>
    <w:lvlOverride w:ilvl="1">
      <w:lvl w:ilvl="1">
        <w:numFmt w:val="decimal"/>
        <w:lvlText w:val="%2."/>
        <w:lvlJc w:val="left"/>
      </w:lvl>
    </w:lvlOverride>
  </w:num>
  <w:num w:numId="36" w16cid:durableId="756365674">
    <w:abstractNumId w:val="63"/>
    <w:lvlOverride w:ilvl="1">
      <w:lvl w:ilvl="1">
        <w:numFmt w:val="decimal"/>
        <w:lvlText w:val="%2."/>
        <w:lvlJc w:val="left"/>
      </w:lvl>
    </w:lvlOverride>
  </w:num>
  <w:num w:numId="37" w16cid:durableId="781847918">
    <w:abstractNumId w:val="26"/>
  </w:num>
  <w:num w:numId="38" w16cid:durableId="1549611740">
    <w:abstractNumId w:val="26"/>
    <w:lvlOverride w:ilvl="1">
      <w:lvl w:ilvl="1">
        <w:numFmt w:val="decimal"/>
        <w:lvlText w:val="%2."/>
        <w:lvlJc w:val="left"/>
      </w:lvl>
    </w:lvlOverride>
  </w:num>
  <w:num w:numId="39" w16cid:durableId="732968391">
    <w:abstractNumId w:val="26"/>
    <w:lvlOverride w:ilvl="1">
      <w:lvl w:ilvl="1">
        <w:numFmt w:val="decimal"/>
        <w:lvlText w:val="%2."/>
        <w:lvlJc w:val="left"/>
      </w:lvl>
    </w:lvlOverride>
  </w:num>
  <w:num w:numId="40" w16cid:durableId="842084183">
    <w:abstractNumId w:val="26"/>
    <w:lvlOverride w:ilvl="1">
      <w:lvl w:ilvl="1">
        <w:numFmt w:val="decimal"/>
        <w:lvlText w:val="%2."/>
        <w:lvlJc w:val="left"/>
      </w:lvl>
    </w:lvlOverride>
  </w:num>
  <w:num w:numId="41" w16cid:durableId="1815639967">
    <w:abstractNumId w:val="26"/>
    <w:lvlOverride w:ilvl="1">
      <w:lvl w:ilvl="1">
        <w:numFmt w:val="decimal"/>
        <w:lvlText w:val="%2."/>
        <w:lvlJc w:val="left"/>
      </w:lvl>
    </w:lvlOverride>
  </w:num>
  <w:num w:numId="42" w16cid:durableId="1912696855">
    <w:abstractNumId w:val="26"/>
    <w:lvlOverride w:ilvl="1">
      <w:lvl w:ilvl="1">
        <w:numFmt w:val="decimal"/>
        <w:lvlText w:val="%2."/>
        <w:lvlJc w:val="left"/>
      </w:lvl>
    </w:lvlOverride>
  </w:num>
  <w:num w:numId="43" w16cid:durableId="1811556385">
    <w:abstractNumId w:val="26"/>
    <w:lvlOverride w:ilvl="1">
      <w:lvl w:ilvl="1">
        <w:numFmt w:val="decimal"/>
        <w:lvlText w:val="%2."/>
        <w:lvlJc w:val="left"/>
      </w:lvl>
    </w:lvlOverride>
  </w:num>
  <w:num w:numId="44" w16cid:durableId="776951401">
    <w:abstractNumId w:val="26"/>
    <w:lvlOverride w:ilvl="1">
      <w:lvl w:ilvl="1">
        <w:numFmt w:val="decimal"/>
        <w:lvlText w:val="%2."/>
        <w:lvlJc w:val="left"/>
      </w:lvl>
    </w:lvlOverride>
  </w:num>
  <w:num w:numId="45" w16cid:durableId="1568153263">
    <w:abstractNumId w:val="26"/>
    <w:lvlOverride w:ilvl="1">
      <w:lvl w:ilvl="1">
        <w:numFmt w:val="decimal"/>
        <w:lvlText w:val="%2."/>
        <w:lvlJc w:val="left"/>
      </w:lvl>
    </w:lvlOverride>
  </w:num>
  <w:num w:numId="46" w16cid:durableId="1530222144">
    <w:abstractNumId w:val="26"/>
    <w:lvlOverride w:ilvl="1">
      <w:lvl w:ilvl="1">
        <w:numFmt w:val="decimal"/>
        <w:lvlText w:val="%2."/>
        <w:lvlJc w:val="left"/>
      </w:lvl>
    </w:lvlOverride>
  </w:num>
  <w:num w:numId="47" w16cid:durableId="1628394828">
    <w:abstractNumId w:val="26"/>
    <w:lvlOverride w:ilvl="1">
      <w:lvl w:ilvl="1">
        <w:numFmt w:val="decimal"/>
        <w:lvlText w:val="%2."/>
        <w:lvlJc w:val="left"/>
      </w:lvl>
    </w:lvlOverride>
  </w:num>
  <w:num w:numId="48" w16cid:durableId="571238277">
    <w:abstractNumId w:val="26"/>
    <w:lvlOverride w:ilvl="1">
      <w:lvl w:ilvl="1">
        <w:numFmt w:val="decimal"/>
        <w:lvlText w:val="%2."/>
        <w:lvlJc w:val="left"/>
      </w:lvl>
    </w:lvlOverride>
  </w:num>
  <w:num w:numId="49" w16cid:durableId="820921861">
    <w:abstractNumId w:val="11"/>
  </w:num>
  <w:num w:numId="50" w16cid:durableId="268320375">
    <w:abstractNumId w:val="11"/>
    <w:lvlOverride w:ilvl="1">
      <w:lvl w:ilvl="1">
        <w:numFmt w:val="decimal"/>
        <w:lvlText w:val="%2."/>
        <w:lvlJc w:val="left"/>
      </w:lvl>
    </w:lvlOverride>
  </w:num>
  <w:num w:numId="51" w16cid:durableId="1135027993">
    <w:abstractNumId w:val="11"/>
    <w:lvlOverride w:ilvl="1">
      <w:lvl w:ilvl="1">
        <w:numFmt w:val="decimal"/>
        <w:lvlText w:val="%2."/>
        <w:lvlJc w:val="left"/>
      </w:lvl>
    </w:lvlOverride>
  </w:num>
  <w:num w:numId="52" w16cid:durableId="994837443">
    <w:abstractNumId w:val="11"/>
    <w:lvlOverride w:ilvl="1">
      <w:lvl w:ilvl="1">
        <w:numFmt w:val="decimal"/>
        <w:lvlText w:val="%2."/>
        <w:lvlJc w:val="left"/>
      </w:lvl>
    </w:lvlOverride>
  </w:num>
  <w:num w:numId="53" w16cid:durableId="164983061">
    <w:abstractNumId w:val="11"/>
    <w:lvlOverride w:ilvl="1">
      <w:lvl w:ilvl="1">
        <w:numFmt w:val="decimal"/>
        <w:lvlText w:val="%2."/>
        <w:lvlJc w:val="left"/>
      </w:lvl>
    </w:lvlOverride>
  </w:num>
  <w:num w:numId="54" w16cid:durableId="959536791">
    <w:abstractNumId w:val="11"/>
    <w:lvlOverride w:ilvl="1">
      <w:lvl w:ilvl="1">
        <w:numFmt w:val="decimal"/>
        <w:lvlText w:val="%2."/>
        <w:lvlJc w:val="left"/>
      </w:lvl>
    </w:lvlOverride>
  </w:num>
  <w:num w:numId="55" w16cid:durableId="1115173932">
    <w:abstractNumId w:val="11"/>
    <w:lvlOverride w:ilvl="1">
      <w:lvl w:ilvl="1">
        <w:numFmt w:val="decimal"/>
        <w:lvlText w:val="%2."/>
        <w:lvlJc w:val="left"/>
      </w:lvl>
    </w:lvlOverride>
  </w:num>
  <w:num w:numId="56" w16cid:durableId="1662462875">
    <w:abstractNumId w:val="11"/>
    <w:lvlOverride w:ilvl="1">
      <w:lvl w:ilvl="1">
        <w:numFmt w:val="decimal"/>
        <w:lvlText w:val="%2."/>
        <w:lvlJc w:val="left"/>
      </w:lvl>
    </w:lvlOverride>
  </w:num>
  <w:num w:numId="57" w16cid:durableId="1363172010">
    <w:abstractNumId w:val="11"/>
    <w:lvlOverride w:ilvl="1">
      <w:lvl w:ilvl="1">
        <w:numFmt w:val="decimal"/>
        <w:lvlText w:val="%2."/>
        <w:lvlJc w:val="left"/>
      </w:lvl>
    </w:lvlOverride>
  </w:num>
  <w:num w:numId="58" w16cid:durableId="1926500627">
    <w:abstractNumId w:val="11"/>
    <w:lvlOverride w:ilvl="1">
      <w:lvl w:ilvl="1">
        <w:numFmt w:val="decimal"/>
        <w:lvlText w:val="%2."/>
        <w:lvlJc w:val="left"/>
      </w:lvl>
    </w:lvlOverride>
  </w:num>
  <w:num w:numId="59" w16cid:durableId="1337197263">
    <w:abstractNumId w:val="11"/>
    <w:lvlOverride w:ilvl="1">
      <w:lvl w:ilvl="1">
        <w:numFmt w:val="decimal"/>
        <w:lvlText w:val="%2."/>
        <w:lvlJc w:val="left"/>
      </w:lvl>
    </w:lvlOverride>
  </w:num>
  <w:num w:numId="60" w16cid:durableId="511409671">
    <w:abstractNumId w:val="11"/>
    <w:lvlOverride w:ilvl="1">
      <w:lvl w:ilvl="1">
        <w:numFmt w:val="decimal"/>
        <w:lvlText w:val="%2."/>
        <w:lvlJc w:val="left"/>
      </w:lvl>
    </w:lvlOverride>
  </w:num>
  <w:num w:numId="61" w16cid:durableId="432290712">
    <w:abstractNumId w:val="19"/>
  </w:num>
  <w:num w:numId="62" w16cid:durableId="705060243">
    <w:abstractNumId w:val="51"/>
  </w:num>
  <w:num w:numId="63" w16cid:durableId="835152691">
    <w:abstractNumId w:val="14"/>
  </w:num>
  <w:num w:numId="64" w16cid:durableId="210925688">
    <w:abstractNumId w:val="14"/>
    <w:lvlOverride w:ilvl="1">
      <w:lvl w:ilvl="1">
        <w:numFmt w:val="decimal"/>
        <w:lvlText w:val="%2."/>
        <w:lvlJc w:val="left"/>
      </w:lvl>
    </w:lvlOverride>
  </w:num>
  <w:num w:numId="65" w16cid:durableId="657535156">
    <w:abstractNumId w:val="14"/>
    <w:lvlOverride w:ilvl="1">
      <w:lvl w:ilvl="1">
        <w:numFmt w:val="decimal"/>
        <w:lvlText w:val="%2."/>
        <w:lvlJc w:val="left"/>
      </w:lvl>
    </w:lvlOverride>
  </w:num>
  <w:num w:numId="66" w16cid:durableId="1864513301">
    <w:abstractNumId w:val="14"/>
    <w:lvlOverride w:ilvl="1">
      <w:lvl w:ilvl="1">
        <w:numFmt w:val="decimal"/>
        <w:lvlText w:val="%2."/>
        <w:lvlJc w:val="left"/>
      </w:lvl>
    </w:lvlOverride>
  </w:num>
  <w:num w:numId="67" w16cid:durableId="910309257">
    <w:abstractNumId w:val="14"/>
    <w:lvlOverride w:ilvl="1">
      <w:lvl w:ilvl="1">
        <w:numFmt w:val="decimal"/>
        <w:lvlText w:val="%2."/>
        <w:lvlJc w:val="left"/>
      </w:lvl>
    </w:lvlOverride>
  </w:num>
  <w:num w:numId="68" w16cid:durableId="67655484">
    <w:abstractNumId w:val="14"/>
    <w:lvlOverride w:ilvl="1">
      <w:lvl w:ilvl="1">
        <w:numFmt w:val="decimal"/>
        <w:lvlText w:val="%2."/>
        <w:lvlJc w:val="left"/>
      </w:lvl>
    </w:lvlOverride>
  </w:num>
  <w:num w:numId="69" w16cid:durableId="1492137499">
    <w:abstractNumId w:val="48"/>
  </w:num>
  <w:num w:numId="70" w16cid:durableId="1008143665">
    <w:abstractNumId w:val="48"/>
    <w:lvlOverride w:ilvl="1">
      <w:lvl w:ilvl="1">
        <w:numFmt w:val="decimal"/>
        <w:lvlText w:val="%2."/>
        <w:lvlJc w:val="left"/>
      </w:lvl>
    </w:lvlOverride>
  </w:num>
  <w:num w:numId="71" w16cid:durableId="385492659">
    <w:abstractNumId w:val="48"/>
    <w:lvlOverride w:ilvl="1">
      <w:lvl w:ilvl="1">
        <w:numFmt w:val="decimal"/>
        <w:lvlText w:val="%2."/>
        <w:lvlJc w:val="left"/>
      </w:lvl>
    </w:lvlOverride>
  </w:num>
  <w:num w:numId="72" w16cid:durableId="1818376501">
    <w:abstractNumId w:val="12"/>
  </w:num>
  <w:num w:numId="73" w16cid:durableId="1260411357">
    <w:abstractNumId w:val="28"/>
  </w:num>
  <w:num w:numId="74" w16cid:durableId="1708676766">
    <w:abstractNumId w:val="34"/>
  </w:num>
  <w:num w:numId="75" w16cid:durableId="1566604859">
    <w:abstractNumId w:val="34"/>
    <w:lvlOverride w:ilvl="1">
      <w:lvl w:ilvl="1">
        <w:numFmt w:val="decimal"/>
        <w:lvlText w:val="%2."/>
        <w:lvlJc w:val="left"/>
      </w:lvl>
    </w:lvlOverride>
  </w:num>
  <w:num w:numId="76" w16cid:durableId="465782518">
    <w:abstractNumId w:val="34"/>
    <w:lvlOverride w:ilvl="1">
      <w:lvl w:ilvl="1">
        <w:numFmt w:val="decimal"/>
        <w:lvlText w:val="%2."/>
        <w:lvlJc w:val="left"/>
      </w:lvl>
    </w:lvlOverride>
  </w:num>
  <w:num w:numId="77" w16cid:durableId="1567300567">
    <w:abstractNumId w:val="34"/>
    <w:lvlOverride w:ilvl="1">
      <w:lvl w:ilvl="1">
        <w:numFmt w:val="decimal"/>
        <w:lvlText w:val="%2."/>
        <w:lvlJc w:val="left"/>
      </w:lvl>
    </w:lvlOverride>
  </w:num>
  <w:num w:numId="78" w16cid:durableId="1421873458">
    <w:abstractNumId w:val="64"/>
  </w:num>
  <w:num w:numId="79" w16cid:durableId="1783959163">
    <w:abstractNumId w:val="25"/>
  </w:num>
  <w:num w:numId="80" w16cid:durableId="1031341527">
    <w:abstractNumId w:val="6"/>
  </w:num>
  <w:num w:numId="81" w16cid:durableId="545064797">
    <w:abstractNumId w:val="6"/>
    <w:lvlOverride w:ilvl="1">
      <w:lvl w:ilvl="1">
        <w:numFmt w:val="decimal"/>
        <w:lvlText w:val="%2."/>
        <w:lvlJc w:val="left"/>
      </w:lvl>
    </w:lvlOverride>
  </w:num>
  <w:num w:numId="82" w16cid:durableId="1230072488">
    <w:abstractNumId w:val="6"/>
    <w:lvlOverride w:ilvl="1">
      <w:lvl w:ilvl="1">
        <w:numFmt w:val="decimal"/>
        <w:lvlText w:val="%2."/>
        <w:lvlJc w:val="left"/>
      </w:lvl>
    </w:lvlOverride>
  </w:num>
  <w:num w:numId="83" w16cid:durableId="291331099">
    <w:abstractNumId w:val="6"/>
    <w:lvlOverride w:ilvl="1">
      <w:lvl w:ilvl="1">
        <w:numFmt w:val="decimal"/>
        <w:lvlText w:val="%2."/>
        <w:lvlJc w:val="left"/>
      </w:lvl>
    </w:lvlOverride>
  </w:num>
  <w:num w:numId="84" w16cid:durableId="1302881284">
    <w:abstractNumId w:val="6"/>
    <w:lvlOverride w:ilvl="1">
      <w:lvl w:ilvl="1">
        <w:numFmt w:val="decimal"/>
        <w:lvlText w:val="%2."/>
        <w:lvlJc w:val="left"/>
      </w:lvl>
    </w:lvlOverride>
  </w:num>
  <w:num w:numId="85" w16cid:durableId="1674264250">
    <w:abstractNumId w:val="6"/>
    <w:lvlOverride w:ilvl="1">
      <w:lvl w:ilvl="1">
        <w:numFmt w:val="decimal"/>
        <w:lvlText w:val="%2."/>
        <w:lvlJc w:val="left"/>
      </w:lvl>
    </w:lvlOverride>
  </w:num>
  <w:num w:numId="86" w16cid:durableId="752513435">
    <w:abstractNumId w:val="6"/>
    <w:lvlOverride w:ilvl="1">
      <w:lvl w:ilvl="1">
        <w:numFmt w:val="decimal"/>
        <w:lvlText w:val="%2."/>
        <w:lvlJc w:val="left"/>
      </w:lvl>
    </w:lvlOverride>
  </w:num>
  <w:num w:numId="87" w16cid:durableId="687751830">
    <w:abstractNumId w:val="6"/>
    <w:lvlOverride w:ilvl="1">
      <w:lvl w:ilvl="1">
        <w:numFmt w:val="decimal"/>
        <w:lvlText w:val="%2."/>
        <w:lvlJc w:val="left"/>
      </w:lvl>
    </w:lvlOverride>
  </w:num>
  <w:num w:numId="88" w16cid:durableId="1178546402">
    <w:abstractNumId w:val="6"/>
    <w:lvlOverride w:ilvl="1">
      <w:lvl w:ilvl="1">
        <w:numFmt w:val="decimal"/>
        <w:lvlText w:val="%2."/>
        <w:lvlJc w:val="left"/>
      </w:lvl>
    </w:lvlOverride>
  </w:num>
  <w:num w:numId="89" w16cid:durableId="698942201">
    <w:abstractNumId w:val="6"/>
    <w:lvlOverride w:ilvl="1">
      <w:lvl w:ilvl="1">
        <w:numFmt w:val="decimal"/>
        <w:lvlText w:val="%2."/>
        <w:lvlJc w:val="left"/>
      </w:lvl>
    </w:lvlOverride>
  </w:num>
  <w:num w:numId="90" w16cid:durableId="1254583915">
    <w:abstractNumId w:val="18"/>
  </w:num>
  <w:num w:numId="91" w16cid:durableId="687294006">
    <w:abstractNumId w:val="46"/>
  </w:num>
  <w:num w:numId="92" w16cid:durableId="1507594499">
    <w:abstractNumId w:val="23"/>
  </w:num>
  <w:num w:numId="93" w16cid:durableId="1774593064">
    <w:abstractNumId w:val="13"/>
  </w:num>
  <w:num w:numId="94" w16cid:durableId="727802422">
    <w:abstractNumId w:val="24"/>
  </w:num>
  <w:num w:numId="95" w16cid:durableId="1950166051">
    <w:abstractNumId w:val="55"/>
  </w:num>
  <w:num w:numId="96" w16cid:durableId="714081143">
    <w:abstractNumId w:val="49"/>
  </w:num>
  <w:num w:numId="97" w16cid:durableId="451167962">
    <w:abstractNumId w:val="7"/>
  </w:num>
  <w:num w:numId="98" w16cid:durableId="1962610073">
    <w:abstractNumId w:val="47"/>
  </w:num>
  <w:num w:numId="99" w16cid:durableId="633871848">
    <w:abstractNumId w:val="47"/>
    <w:lvlOverride w:ilvl="1">
      <w:lvl w:ilvl="1">
        <w:numFmt w:val="decimal"/>
        <w:lvlText w:val="%2."/>
        <w:lvlJc w:val="left"/>
      </w:lvl>
    </w:lvlOverride>
  </w:num>
  <w:num w:numId="100" w16cid:durableId="1474634671">
    <w:abstractNumId w:val="47"/>
    <w:lvlOverride w:ilvl="1">
      <w:lvl w:ilvl="1">
        <w:numFmt w:val="decimal"/>
        <w:lvlText w:val="%2."/>
        <w:lvlJc w:val="left"/>
      </w:lvl>
    </w:lvlOverride>
  </w:num>
  <w:num w:numId="101" w16cid:durableId="679091208">
    <w:abstractNumId w:val="47"/>
    <w:lvlOverride w:ilvl="1">
      <w:lvl w:ilvl="1">
        <w:numFmt w:val="decimal"/>
        <w:lvlText w:val="%2."/>
        <w:lvlJc w:val="left"/>
      </w:lvl>
    </w:lvlOverride>
  </w:num>
  <w:num w:numId="102" w16cid:durableId="801920896">
    <w:abstractNumId w:val="47"/>
    <w:lvlOverride w:ilvl="1">
      <w:lvl w:ilvl="1">
        <w:numFmt w:val="decimal"/>
        <w:lvlText w:val="%2."/>
        <w:lvlJc w:val="left"/>
      </w:lvl>
    </w:lvlOverride>
  </w:num>
  <w:num w:numId="103" w16cid:durableId="1843619729">
    <w:abstractNumId w:val="47"/>
    <w:lvlOverride w:ilvl="1">
      <w:lvl w:ilvl="1">
        <w:numFmt w:val="decimal"/>
        <w:lvlText w:val="%2."/>
        <w:lvlJc w:val="left"/>
      </w:lvl>
    </w:lvlOverride>
  </w:num>
  <w:num w:numId="104" w16cid:durableId="173225752">
    <w:abstractNumId w:val="47"/>
    <w:lvlOverride w:ilvl="1">
      <w:lvl w:ilvl="1">
        <w:numFmt w:val="decimal"/>
        <w:lvlText w:val="%2."/>
        <w:lvlJc w:val="left"/>
      </w:lvl>
    </w:lvlOverride>
  </w:num>
  <w:num w:numId="105" w16cid:durableId="559831680">
    <w:abstractNumId w:val="47"/>
    <w:lvlOverride w:ilvl="1">
      <w:lvl w:ilvl="1">
        <w:numFmt w:val="decimal"/>
        <w:lvlText w:val="%2."/>
        <w:lvlJc w:val="left"/>
      </w:lvl>
    </w:lvlOverride>
  </w:num>
  <w:num w:numId="106" w16cid:durableId="818691723">
    <w:abstractNumId w:val="47"/>
    <w:lvlOverride w:ilvl="1">
      <w:lvl w:ilvl="1">
        <w:numFmt w:val="decimal"/>
        <w:lvlText w:val="%2."/>
        <w:lvlJc w:val="left"/>
      </w:lvl>
    </w:lvlOverride>
  </w:num>
  <w:num w:numId="107" w16cid:durableId="1490633382">
    <w:abstractNumId w:val="47"/>
    <w:lvlOverride w:ilvl="1">
      <w:lvl w:ilvl="1">
        <w:numFmt w:val="decimal"/>
        <w:lvlText w:val="%2."/>
        <w:lvlJc w:val="left"/>
      </w:lvl>
    </w:lvlOverride>
  </w:num>
  <w:num w:numId="108" w16cid:durableId="434641079">
    <w:abstractNumId w:val="39"/>
  </w:num>
  <w:num w:numId="109" w16cid:durableId="1533614487">
    <w:abstractNumId w:val="40"/>
    <w:lvlOverride w:ilvl="0">
      <w:lvl w:ilvl="0">
        <w:numFmt w:val="decimal"/>
        <w:lvlText w:val="%1."/>
        <w:lvlJc w:val="left"/>
      </w:lvl>
    </w:lvlOverride>
  </w:num>
  <w:num w:numId="110" w16cid:durableId="1996176648">
    <w:abstractNumId w:val="40"/>
    <w:lvlOverride w:ilvl="0">
      <w:lvl w:ilvl="0">
        <w:numFmt w:val="decimal"/>
        <w:lvlText w:val="%1."/>
        <w:lvlJc w:val="left"/>
      </w:lvl>
    </w:lvlOverride>
  </w:num>
  <w:num w:numId="111" w16cid:durableId="1932153047">
    <w:abstractNumId w:val="40"/>
    <w:lvlOverride w:ilvl="0">
      <w:lvl w:ilvl="0">
        <w:numFmt w:val="decimal"/>
        <w:lvlText w:val="%1."/>
        <w:lvlJc w:val="left"/>
      </w:lvl>
    </w:lvlOverride>
  </w:num>
  <w:num w:numId="112" w16cid:durableId="402870241">
    <w:abstractNumId w:val="42"/>
    <w:lvlOverride w:ilvl="0">
      <w:lvl w:ilvl="0">
        <w:numFmt w:val="decimal"/>
        <w:lvlText w:val="%1."/>
        <w:lvlJc w:val="left"/>
      </w:lvl>
    </w:lvlOverride>
  </w:num>
  <w:num w:numId="113" w16cid:durableId="534856058">
    <w:abstractNumId w:val="42"/>
    <w:lvlOverride w:ilvl="0">
      <w:lvl w:ilvl="0">
        <w:numFmt w:val="decimal"/>
        <w:lvlText w:val="%1."/>
        <w:lvlJc w:val="left"/>
      </w:lvl>
    </w:lvlOverride>
  </w:num>
  <w:num w:numId="114" w16cid:durableId="1308124590">
    <w:abstractNumId w:val="42"/>
    <w:lvlOverride w:ilvl="0">
      <w:lvl w:ilvl="0">
        <w:numFmt w:val="decimal"/>
        <w:lvlText w:val="%1."/>
        <w:lvlJc w:val="left"/>
      </w:lvl>
    </w:lvlOverride>
  </w:num>
  <w:num w:numId="115" w16cid:durableId="1472750604">
    <w:abstractNumId w:val="15"/>
  </w:num>
  <w:num w:numId="116" w16cid:durableId="1368096421">
    <w:abstractNumId w:val="53"/>
  </w:num>
  <w:num w:numId="117" w16cid:durableId="1006520387">
    <w:abstractNumId w:val="53"/>
    <w:lvlOverride w:ilvl="1">
      <w:lvl w:ilvl="1">
        <w:numFmt w:val="decimal"/>
        <w:lvlText w:val="%2."/>
        <w:lvlJc w:val="left"/>
      </w:lvl>
    </w:lvlOverride>
  </w:num>
  <w:num w:numId="118" w16cid:durableId="1627274718">
    <w:abstractNumId w:val="53"/>
    <w:lvlOverride w:ilvl="1">
      <w:lvl w:ilvl="1">
        <w:numFmt w:val="decimal"/>
        <w:lvlText w:val="%2."/>
        <w:lvlJc w:val="left"/>
      </w:lvl>
    </w:lvlOverride>
  </w:num>
  <w:num w:numId="119" w16cid:durableId="1735006563">
    <w:abstractNumId w:val="53"/>
    <w:lvlOverride w:ilvl="1">
      <w:lvl w:ilvl="1">
        <w:numFmt w:val="decimal"/>
        <w:lvlText w:val="%2."/>
        <w:lvlJc w:val="left"/>
      </w:lvl>
    </w:lvlOverride>
  </w:num>
  <w:num w:numId="120" w16cid:durableId="915167832">
    <w:abstractNumId w:val="53"/>
    <w:lvlOverride w:ilvl="1">
      <w:lvl w:ilvl="1">
        <w:numFmt w:val="decimal"/>
        <w:lvlText w:val="%2."/>
        <w:lvlJc w:val="left"/>
      </w:lvl>
    </w:lvlOverride>
  </w:num>
  <w:num w:numId="121" w16cid:durableId="1628927522">
    <w:abstractNumId w:val="53"/>
    <w:lvlOverride w:ilvl="1">
      <w:lvl w:ilvl="1">
        <w:numFmt w:val="decimal"/>
        <w:lvlText w:val="%2."/>
        <w:lvlJc w:val="left"/>
      </w:lvl>
    </w:lvlOverride>
  </w:num>
  <w:num w:numId="122" w16cid:durableId="313682466">
    <w:abstractNumId w:val="53"/>
    <w:lvlOverride w:ilvl="1">
      <w:lvl w:ilvl="1">
        <w:numFmt w:val="decimal"/>
        <w:lvlText w:val="%2."/>
        <w:lvlJc w:val="left"/>
      </w:lvl>
    </w:lvlOverride>
  </w:num>
  <w:num w:numId="123" w16cid:durableId="678509720">
    <w:abstractNumId w:val="53"/>
    <w:lvlOverride w:ilvl="1">
      <w:lvl w:ilvl="1">
        <w:numFmt w:val="decimal"/>
        <w:lvlText w:val="%2."/>
        <w:lvlJc w:val="left"/>
      </w:lvl>
    </w:lvlOverride>
  </w:num>
  <w:num w:numId="124" w16cid:durableId="841549905">
    <w:abstractNumId w:val="53"/>
    <w:lvlOverride w:ilvl="1">
      <w:lvl w:ilvl="1">
        <w:numFmt w:val="decimal"/>
        <w:lvlText w:val="%2."/>
        <w:lvlJc w:val="left"/>
      </w:lvl>
    </w:lvlOverride>
  </w:num>
  <w:num w:numId="125" w16cid:durableId="471799618">
    <w:abstractNumId w:val="53"/>
    <w:lvlOverride w:ilvl="1">
      <w:lvl w:ilvl="1">
        <w:numFmt w:val="decimal"/>
        <w:lvlText w:val="%2."/>
        <w:lvlJc w:val="left"/>
      </w:lvl>
    </w:lvlOverride>
  </w:num>
  <w:num w:numId="126" w16cid:durableId="222758812">
    <w:abstractNumId w:val="53"/>
    <w:lvlOverride w:ilvl="1">
      <w:lvl w:ilvl="1">
        <w:numFmt w:val="decimal"/>
        <w:lvlText w:val="%2."/>
        <w:lvlJc w:val="left"/>
      </w:lvl>
    </w:lvlOverride>
  </w:num>
  <w:num w:numId="127" w16cid:durableId="1145391269">
    <w:abstractNumId w:val="53"/>
    <w:lvlOverride w:ilvl="1">
      <w:lvl w:ilvl="1">
        <w:numFmt w:val="decimal"/>
        <w:lvlText w:val="%2."/>
        <w:lvlJc w:val="left"/>
      </w:lvl>
    </w:lvlOverride>
  </w:num>
  <w:num w:numId="128" w16cid:durableId="1804813315">
    <w:abstractNumId w:val="53"/>
    <w:lvlOverride w:ilvl="1">
      <w:lvl w:ilvl="1">
        <w:numFmt w:val="decimal"/>
        <w:lvlText w:val="%2."/>
        <w:lvlJc w:val="left"/>
      </w:lvl>
    </w:lvlOverride>
  </w:num>
  <w:num w:numId="129" w16cid:durableId="651448056">
    <w:abstractNumId w:val="53"/>
    <w:lvlOverride w:ilvl="1">
      <w:lvl w:ilvl="1">
        <w:numFmt w:val="decimal"/>
        <w:lvlText w:val="%2."/>
        <w:lvlJc w:val="left"/>
      </w:lvl>
    </w:lvlOverride>
  </w:num>
  <w:num w:numId="130" w16cid:durableId="1334449179">
    <w:abstractNumId w:val="53"/>
    <w:lvlOverride w:ilvl="1">
      <w:lvl w:ilvl="1">
        <w:numFmt w:val="decimal"/>
        <w:lvlText w:val="%2."/>
        <w:lvlJc w:val="left"/>
      </w:lvl>
    </w:lvlOverride>
  </w:num>
  <w:num w:numId="131" w16cid:durableId="1244801890">
    <w:abstractNumId w:val="53"/>
    <w:lvlOverride w:ilvl="1">
      <w:lvl w:ilvl="1">
        <w:numFmt w:val="decimal"/>
        <w:lvlText w:val="%2."/>
        <w:lvlJc w:val="left"/>
      </w:lvl>
    </w:lvlOverride>
  </w:num>
  <w:num w:numId="132" w16cid:durableId="1461151827">
    <w:abstractNumId w:val="53"/>
    <w:lvlOverride w:ilvl="1">
      <w:lvl w:ilvl="1">
        <w:numFmt w:val="decimal"/>
        <w:lvlText w:val="%2."/>
        <w:lvlJc w:val="left"/>
      </w:lvl>
    </w:lvlOverride>
  </w:num>
  <w:num w:numId="133" w16cid:durableId="1992171862">
    <w:abstractNumId w:val="53"/>
    <w:lvlOverride w:ilvl="1">
      <w:lvl w:ilvl="1">
        <w:numFmt w:val="decimal"/>
        <w:lvlText w:val="%2."/>
        <w:lvlJc w:val="left"/>
      </w:lvl>
    </w:lvlOverride>
  </w:num>
  <w:num w:numId="134" w16cid:durableId="1477185232">
    <w:abstractNumId w:val="53"/>
    <w:lvlOverride w:ilvl="1">
      <w:lvl w:ilvl="1">
        <w:numFmt w:val="decimal"/>
        <w:lvlText w:val="%2."/>
        <w:lvlJc w:val="left"/>
      </w:lvl>
    </w:lvlOverride>
  </w:num>
  <w:num w:numId="135" w16cid:durableId="15232889">
    <w:abstractNumId w:val="53"/>
    <w:lvlOverride w:ilvl="1">
      <w:lvl w:ilvl="1">
        <w:numFmt w:val="decimal"/>
        <w:lvlText w:val="%2."/>
        <w:lvlJc w:val="left"/>
      </w:lvl>
    </w:lvlOverride>
  </w:num>
  <w:num w:numId="136" w16cid:durableId="1142234633">
    <w:abstractNumId w:val="53"/>
    <w:lvlOverride w:ilvl="1">
      <w:lvl w:ilvl="1">
        <w:numFmt w:val="decimal"/>
        <w:lvlText w:val="%2."/>
        <w:lvlJc w:val="left"/>
      </w:lvl>
    </w:lvlOverride>
  </w:num>
  <w:num w:numId="137" w16cid:durableId="2069650108">
    <w:abstractNumId w:val="53"/>
    <w:lvlOverride w:ilvl="1">
      <w:lvl w:ilvl="1">
        <w:numFmt w:val="decimal"/>
        <w:lvlText w:val="%2."/>
        <w:lvlJc w:val="left"/>
      </w:lvl>
    </w:lvlOverride>
  </w:num>
  <w:num w:numId="138" w16cid:durableId="1520240040">
    <w:abstractNumId w:val="53"/>
    <w:lvlOverride w:ilvl="1">
      <w:lvl w:ilvl="1">
        <w:numFmt w:val="decimal"/>
        <w:lvlText w:val="%2."/>
        <w:lvlJc w:val="left"/>
      </w:lvl>
    </w:lvlOverride>
  </w:num>
  <w:num w:numId="139" w16cid:durableId="61761599">
    <w:abstractNumId w:val="60"/>
    <w:lvlOverride w:ilvl="0">
      <w:lvl w:ilvl="0">
        <w:numFmt w:val="decimal"/>
        <w:lvlText w:val="%1."/>
        <w:lvlJc w:val="left"/>
      </w:lvl>
    </w:lvlOverride>
  </w:num>
  <w:num w:numId="140" w16cid:durableId="15547835">
    <w:abstractNumId w:val="60"/>
    <w:lvlOverride w:ilvl="0">
      <w:lvl w:ilvl="0">
        <w:numFmt w:val="decimal"/>
        <w:lvlText w:val="%1."/>
        <w:lvlJc w:val="left"/>
      </w:lvl>
    </w:lvlOverride>
  </w:num>
  <w:num w:numId="141" w16cid:durableId="1735395251">
    <w:abstractNumId w:val="60"/>
    <w:lvlOverride w:ilvl="0">
      <w:lvl w:ilvl="0">
        <w:numFmt w:val="decimal"/>
        <w:lvlText w:val="%1."/>
        <w:lvlJc w:val="left"/>
      </w:lvl>
    </w:lvlOverride>
  </w:num>
  <w:num w:numId="142" w16cid:durableId="1270166810">
    <w:abstractNumId w:val="54"/>
    <w:lvlOverride w:ilvl="0">
      <w:lvl w:ilvl="0">
        <w:numFmt w:val="decimal"/>
        <w:lvlText w:val="%1."/>
        <w:lvlJc w:val="left"/>
      </w:lvl>
    </w:lvlOverride>
  </w:num>
  <w:num w:numId="143" w16cid:durableId="1481923039">
    <w:abstractNumId w:val="54"/>
    <w:lvlOverride w:ilvl="0">
      <w:lvl w:ilvl="0">
        <w:numFmt w:val="decimal"/>
        <w:lvlText w:val="%1."/>
        <w:lvlJc w:val="left"/>
      </w:lvl>
    </w:lvlOverride>
  </w:num>
  <w:num w:numId="144" w16cid:durableId="493765108">
    <w:abstractNumId w:val="54"/>
    <w:lvlOverride w:ilvl="0">
      <w:lvl w:ilvl="0">
        <w:numFmt w:val="decimal"/>
        <w:lvlText w:val="%1."/>
        <w:lvlJc w:val="left"/>
      </w:lvl>
    </w:lvlOverride>
  </w:num>
  <w:num w:numId="145" w16cid:durableId="1378160468">
    <w:abstractNumId w:val="21"/>
  </w:num>
  <w:num w:numId="146" w16cid:durableId="835265760">
    <w:abstractNumId w:val="21"/>
    <w:lvlOverride w:ilvl="1">
      <w:lvl w:ilvl="1">
        <w:numFmt w:val="decimal"/>
        <w:lvlText w:val="%2."/>
        <w:lvlJc w:val="left"/>
      </w:lvl>
    </w:lvlOverride>
  </w:num>
  <w:num w:numId="147" w16cid:durableId="1407726088">
    <w:abstractNumId w:val="21"/>
    <w:lvlOverride w:ilvl="1">
      <w:lvl w:ilvl="1">
        <w:numFmt w:val="decimal"/>
        <w:lvlText w:val="%2."/>
        <w:lvlJc w:val="left"/>
      </w:lvl>
    </w:lvlOverride>
  </w:num>
  <w:num w:numId="148" w16cid:durableId="343481277">
    <w:abstractNumId w:val="21"/>
    <w:lvlOverride w:ilvl="1">
      <w:lvl w:ilvl="1">
        <w:numFmt w:val="decimal"/>
        <w:lvlText w:val="%2."/>
        <w:lvlJc w:val="left"/>
      </w:lvl>
    </w:lvlOverride>
  </w:num>
  <w:num w:numId="149" w16cid:durableId="1152257944">
    <w:abstractNumId w:val="21"/>
    <w:lvlOverride w:ilvl="1">
      <w:lvl w:ilvl="1">
        <w:numFmt w:val="decimal"/>
        <w:lvlText w:val="%2."/>
        <w:lvlJc w:val="left"/>
      </w:lvl>
    </w:lvlOverride>
  </w:num>
  <w:num w:numId="150" w16cid:durableId="2052459685">
    <w:abstractNumId w:val="21"/>
    <w:lvlOverride w:ilvl="1">
      <w:lvl w:ilvl="1">
        <w:numFmt w:val="decimal"/>
        <w:lvlText w:val="%2."/>
        <w:lvlJc w:val="left"/>
      </w:lvl>
    </w:lvlOverride>
  </w:num>
  <w:num w:numId="151" w16cid:durableId="1519852054">
    <w:abstractNumId w:val="21"/>
    <w:lvlOverride w:ilvl="1">
      <w:lvl w:ilvl="1">
        <w:numFmt w:val="decimal"/>
        <w:lvlText w:val="%2."/>
        <w:lvlJc w:val="left"/>
      </w:lvl>
    </w:lvlOverride>
  </w:num>
  <w:num w:numId="152" w16cid:durableId="1289698875">
    <w:abstractNumId w:val="21"/>
    <w:lvlOverride w:ilvl="1">
      <w:lvl w:ilvl="1">
        <w:numFmt w:val="decimal"/>
        <w:lvlText w:val="%2."/>
        <w:lvlJc w:val="left"/>
      </w:lvl>
    </w:lvlOverride>
  </w:num>
  <w:num w:numId="153" w16cid:durableId="1569263299">
    <w:abstractNumId w:val="21"/>
    <w:lvlOverride w:ilvl="1">
      <w:lvl w:ilvl="1">
        <w:numFmt w:val="bullet"/>
        <w:lvlText w:val=""/>
        <w:lvlJc w:val="left"/>
        <w:pPr>
          <w:tabs>
            <w:tab w:val="num" w:pos="1440"/>
          </w:tabs>
          <w:ind w:left="1440" w:hanging="360"/>
        </w:pPr>
        <w:rPr>
          <w:rFonts w:ascii="Symbol" w:hAnsi="Symbol" w:hint="default"/>
          <w:sz w:val="20"/>
        </w:rPr>
      </w:lvl>
    </w:lvlOverride>
  </w:num>
  <w:num w:numId="154" w16cid:durableId="1617181086">
    <w:abstractNumId w:val="21"/>
    <w:lvlOverride w:ilvl="1">
      <w:lvl w:ilvl="1">
        <w:numFmt w:val="decimal"/>
        <w:lvlText w:val="%2."/>
        <w:lvlJc w:val="left"/>
      </w:lvl>
    </w:lvlOverride>
  </w:num>
  <w:num w:numId="155" w16cid:durableId="1080105088">
    <w:abstractNumId w:val="21"/>
    <w:lvlOverride w:ilvl="1">
      <w:lvl w:ilvl="1">
        <w:numFmt w:val="decimal"/>
        <w:lvlText w:val="%2."/>
        <w:lvlJc w:val="left"/>
      </w:lvl>
    </w:lvlOverride>
  </w:num>
  <w:num w:numId="156" w16cid:durableId="1842574820">
    <w:abstractNumId w:val="21"/>
    <w:lvlOverride w:ilvl="1">
      <w:lvl w:ilvl="1">
        <w:numFmt w:val="decimal"/>
        <w:lvlText w:val="%2."/>
        <w:lvlJc w:val="left"/>
      </w:lvl>
    </w:lvlOverride>
  </w:num>
  <w:num w:numId="157" w16cid:durableId="897208974">
    <w:abstractNumId w:val="21"/>
    <w:lvlOverride w:ilvl="1">
      <w:lvl w:ilvl="1">
        <w:numFmt w:val="decimal"/>
        <w:lvlText w:val="%2."/>
        <w:lvlJc w:val="left"/>
      </w:lvl>
    </w:lvlOverride>
  </w:num>
  <w:num w:numId="158" w16cid:durableId="656499078">
    <w:abstractNumId w:val="21"/>
    <w:lvlOverride w:ilvl="1">
      <w:lvl w:ilvl="1">
        <w:numFmt w:val="decimal"/>
        <w:lvlText w:val="%2."/>
        <w:lvlJc w:val="left"/>
      </w:lvl>
    </w:lvlOverride>
  </w:num>
  <w:num w:numId="159" w16cid:durableId="423109595">
    <w:abstractNumId w:val="21"/>
    <w:lvlOverride w:ilvl="1">
      <w:lvl w:ilvl="1">
        <w:numFmt w:val="decimal"/>
        <w:lvlText w:val="%2."/>
        <w:lvlJc w:val="left"/>
      </w:lvl>
    </w:lvlOverride>
  </w:num>
  <w:num w:numId="160" w16cid:durableId="1590575026">
    <w:abstractNumId w:val="21"/>
    <w:lvlOverride w:ilvl="1">
      <w:lvl w:ilvl="1">
        <w:numFmt w:val="decimal"/>
        <w:lvlText w:val="%2."/>
        <w:lvlJc w:val="left"/>
      </w:lvl>
    </w:lvlOverride>
  </w:num>
  <w:num w:numId="161" w16cid:durableId="791754664">
    <w:abstractNumId w:val="21"/>
    <w:lvlOverride w:ilvl="1">
      <w:lvl w:ilvl="1">
        <w:numFmt w:val="decimal"/>
        <w:lvlText w:val="%2."/>
        <w:lvlJc w:val="left"/>
      </w:lvl>
    </w:lvlOverride>
  </w:num>
  <w:num w:numId="162" w16cid:durableId="480584343">
    <w:abstractNumId w:val="21"/>
    <w:lvlOverride w:ilvl="1">
      <w:lvl w:ilvl="1">
        <w:numFmt w:val="decimal"/>
        <w:lvlText w:val="%2."/>
        <w:lvlJc w:val="left"/>
      </w:lvl>
    </w:lvlOverride>
  </w:num>
  <w:num w:numId="163" w16cid:durableId="608896073">
    <w:abstractNumId w:val="21"/>
    <w:lvlOverride w:ilvl="1">
      <w:lvl w:ilvl="1">
        <w:numFmt w:val="decimal"/>
        <w:lvlText w:val="%2."/>
        <w:lvlJc w:val="left"/>
      </w:lvl>
    </w:lvlOverride>
  </w:num>
  <w:num w:numId="164" w16cid:durableId="997073720">
    <w:abstractNumId w:val="21"/>
    <w:lvlOverride w:ilvl="1">
      <w:lvl w:ilvl="1">
        <w:numFmt w:val="decimal"/>
        <w:lvlText w:val="%2."/>
        <w:lvlJc w:val="left"/>
      </w:lvl>
    </w:lvlOverride>
  </w:num>
  <w:num w:numId="165" w16cid:durableId="1120298786">
    <w:abstractNumId w:val="21"/>
    <w:lvlOverride w:ilvl="1">
      <w:lvl w:ilvl="1">
        <w:numFmt w:val="decimal"/>
        <w:lvlText w:val="%2."/>
        <w:lvlJc w:val="left"/>
      </w:lvl>
    </w:lvlOverride>
  </w:num>
  <w:num w:numId="166" w16cid:durableId="1940945285">
    <w:abstractNumId w:val="21"/>
    <w:lvlOverride w:ilvl="1">
      <w:lvl w:ilvl="1">
        <w:numFmt w:val="decimal"/>
        <w:lvlText w:val="%2."/>
        <w:lvlJc w:val="left"/>
      </w:lvl>
    </w:lvlOverride>
  </w:num>
  <w:num w:numId="167" w16cid:durableId="2127000979">
    <w:abstractNumId w:val="21"/>
    <w:lvlOverride w:ilvl="1">
      <w:lvl w:ilvl="1">
        <w:numFmt w:val="decimal"/>
        <w:lvlText w:val="%2."/>
        <w:lvlJc w:val="left"/>
      </w:lvl>
    </w:lvlOverride>
  </w:num>
  <w:num w:numId="168" w16cid:durableId="359361066">
    <w:abstractNumId w:val="21"/>
    <w:lvlOverride w:ilvl="1">
      <w:lvl w:ilvl="1">
        <w:numFmt w:val="decimal"/>
        <w:lvlText w:val="%2."/>
        <w:lvlJc w:val="left"/>
      </w:lvl>
    </w:lvlOverride>
  </w:num>
  <w:num w:numId="169" w16cid:durableId="919171829">
    <w:abstractNumId w:val="21"/>
    <w:lvlOverride w:ilvl="1">
      <w:lvl w:ilvl="1">
        <w:numFmt w:val="decimal"/>
        <w:lvlText w:val="%2."/>
        <w:lvlJc w:val="left"/>
      </w:lvl>
    </w:lvlOverride>
  </w:num>
  <w:num w:numId="170" w16cid:durableId="485826687">
    <w:abstractNumId w:val="21"/>
    <w:lvlOverride w:ilvl="1">
      <w:lvl w:ilvl="1">
        <w:numFmt w:val="decimal"/>
        <w:lvlText w:val="%2."/>
        <w:lvlJc w:val="left"/>
      </w:lvl>
    </w:lvlOverride>
  </w:num>
  <w:num w:numId="171" w16cid:durableId="1440679099">
    <w:abstractNumId w:val="21"/>
    <w:lvlOverride w:ilvl="1">
      <w:lvl w:ilvl="1">
        <w:numFmt w:val="decimal"/>
        <w:lvlText w:val="%2."/>
        <w:lvlJc w:val="left"/>
      </w:lvl>
    </w:lvlOverride>
  </w:num>
  <w:num w:numId="172" w16cid:durableId="1014921970">
    <w:abstractNumId w:val="21"/>
    <w:lvlOverride w:ilvl="1">
      <w:lvl w:ilvl="1">
        <w:numFmt w:val="decimal"/>
        <w:lvlText w:val="%2."/>
        <w:lvlJc w:val="left"/>
      </w:lvl>
    </w:lvlOverride>
  </w:num>
  <w:num w:numId="173" w16cid:durableId="1739589307">
    <w:abstractNumId w:val="21"/>
    <w:lvlOverride w:ilvl="1">
      <w:lvl w:ilvl="1">
        <w:numFmt w:val="decimal"/>
        <w:lvlText w:val="%2."/>
        <w:lvlJc w:val="left"/>
      </w:lvl>
    </w:lvlOverride>
  </w:num>
  <w:num w:numId="174" w16cid:durableId="1598367865">
    <w:abstractNumId w:val="21"/>
    <w:lvlOverride w:ilvl="1">
      <w:lvl w:ilvl="1">
        <w:numFmt w:val="decimal"/>
        <w:lvlText w:val="%2."/>
        <w:lvlJc w:val="left"/>
      </w:lvl>
    </w:lvlOverride>
  </w:num>
  <w:num w:numId="175" w16cid:durableId="1681203536">
    <w:abstractNumId w:val="21"/>
    <w:lvlOverride w:ilvl="1">
      <w:lvl w:ilvl="1">
        <w:numFmt w:val="decimal"/>
        <w:lvlText w:val="%2."/>
        <w:lvlJc w:val="left"/>
      </w:lvl>
    </w:lvlOverride>
  </w:num>
  <w:num w:numId="176" w16cid:durableId="113838010">
    <w:abstractNumId w:val="56"/>
    <w:lvlOverride w:ilvl="0">
      <w:lvl w:ilvl="0">
        <w:numFmt w:val="decimal"/>
        <w:lvlText w:val="%1."/>
        <w:lvlJc w:val="left"/>
      </w:lvl>
    </w:lvlOverride>
  </w:num>
  <w:num w:numId="177" w16cid:durableId="1071083325">
    <w:abstractNumId w:val="56"/>
    <w:lvlOverride w:ilvl="0">
      <w:lvl w:ilvl="0">
        <w:numFmt w:val="decimal"/>
        <w:lvlText w:val="%1."/>
        <w:lvlJc w:val="left"/>
      </w:lvl>
    </w:lvlOverride>
  </w:num>
  <w:num w:numId="178" w16cid:durableId="518278422">
    <w:abstractNumId w:val="56"/>
    <w:lvlOverride w:ilvl="0">
      <w:lvl w:ilvl="0">
        <w:numFmt w:val="decimal"/>
        <w:lvlText w:val="%1."/>
        <w:lvlJc w:val="left"/>
      </w:lvl>
    </w:lvlOverride>
  </w:num>
  <w:num w:numId="179" w16cid:durableId="769280400">
    <w:abstractNumId w:val="41"/>
  </w:num>
  <w:num w:numId="180" w16cid:durableId="1149323563">
    <w:abstractNumId w:val="35"/>
  </w:num>
  <w:num w:numId="181" w16cid:durableId="834610065">
    <w:abstractNumId w:val="35"/>
    <w:lvlOverride w:ilvl="1">
      <w:lvl w:ilvl="1">
        <w:numFmt w:val="decimal"/>
        <w:lvlText w:val="%2."/>
        <w:lvlJc w:val="left"/>
      </w:lvl>
    </w:lvlOverride>
  </w:num>
  <w:num w:numId="182" w16cid:durableId="1546215138">
    <w:abstractNumId w:val="35"/>
    <w:lvlOverride w:ilvl="1">
      <w:lvl w:ilvl="1">
        <w:numFmt w:val="decimal"/>
        <w:lvlText w:val="%2."/>
        <w:lvlJc w:val="left"/>
      </w:lvl>
    </w:lvlOverride>
  </w:num>
  <w:num w:numId="183" w16cid:durableId="1300260120">
    <w:abstractNumId w:val="35"/>
    <w:lvlOverride w:ilvl="1">
      <w:lvl w:ilvl="1">
        <w:numFmt w:val="decimal"/>
        <w:lvlText w:val="%2."/>
        <w:lvlJc w:val="left"/>
      </w:lvl>
    </w:lvlOverride>
  </w:num>
  <w:num w:numId="184" w16cid:durableId="972295341">
    <w:abstractNumId w:val="35"/>
    <w:lvlOverride w:ilvl="1">
      <w:lvl w:ilvl="1">
        <w:numFmt w:val="decimal"/>
        <w:lvlText w:val="%2."/>
        <w:lvlJc w:val="left"/>
      </w:lvl>
    </w:lvlOverride>
  </w:num>
  <w:num w:numId="185" w16cid:durableId="1283415474">
    <w:abstractNumId w:val="35"/>
    <w:lvlOverride w:ilvl="1">
      <w:lvl w:ilvl="1">
        <w:numFmt w:val="decimal"/>
        <w:lvlText w:val="%2."/>
        <w:lvlJc w:val="left"/>
      </w:lvl>
    </w:lvlOverride>
  </w:num>
  <w:num w:numId="186" w16cid:durableId="8454540">
    <w:abstractNumId w:val="35"/>
    <w:lvlOverride w:ilvl="1">
      <w:lvl w:ilvl="1">
        <w:numFmt w:val="decimal"/>
        <w:lvlText w:val="%2."/>
        <w:lvlJc w:val="left"/>
      </w:lvl>
    </w:lvlOverride>
  </w:num>
  <w:num w:numId="187" w16cid:durableId="1815104315">
    <w:abstractNumId w:val="35"/>
    <w:lvlOverride w:ilvl="1">
      <w:lvl w:ilvl="1">
        <w:numFmt w:val="decimal"/>
        <w:lvlText w:val="%2."/>
        <w:lvlJc w:val="left"/>
      </w:lvl>
    </w:lvlOverride>
  </w:num>
  <w:num w:numId="188" w16cid:durableId="168838289">
    <w:abstractNumId w:val="35"/>
    <w:lvlOverride w:ilvl="1">
      <w:lvl w:ilvl="1">
        <w:numFmt w:val="decimal"/>
        <w:lvlText w:val="%2."/>
        <w:lvlJc w:val="left"/>
      </w:lvl>
    </w:lvlOverride>
  </w:num>
  <w:num w:numId="189" w16cid:durableId="704716845">
    <w:abstractNumId w:val="35"/>
    <w:lvlOverride w:ilvl="1">
      <w:lvl w:ilvl="1">
        <w:numFmt w:val="decimal"/>
        <w:lvlText w:val="%2."/>
        <w:lvlJc w:val="left"/>
      </w:lvl>
    </w:lvlOverride>
  </w:num>
  <w:num w:numId="190" w16cid:durableId="2081829410">
    <w:abstractNumId w:val="35"/>
    <w:lvlOverride w:ilvl="1">
      <w:lvl w:ilvl="1">
        <w:numFmt w:val="decimal"/>
        <w:lvlText w:val="%2."/>
        <w:lvlJc w:val="left"/>
      </w:lvl>
    </w:lvlOverride>
  </w:num>
  <w:num w:numId="191" w16cid:durableId="1878927848">
    <w:abstractNumId w:val="35"/>
    <w:lvlOverride w:ilvl="1">
      <w:lvl w:ilvl="1">
        <w:numFmt w:val="decimal"/>
        <w:lvlText w:val="%2."/>
        <w:lvlJc w:val="left"/>
      </w:lvl>
    </w:lvlOverride>
  </w:num>
  <w:num w:numId="192" w16cid:durableId="915439519">
    <w:abstractNumId w:val="35"/>
    <w:lvlOverride w:ilvl="1">
      <w:lvl w:ilvl="1">
        <w:numFmt w:val="decimal"/>
        <w:lvlText w:val="%2."/>
        <w:lvlJc w:val="left"/>
      </w:lvl>
    </w:lvlOverride>
  </w:num>
  <w:num w:numId="193" w16cid:durableId="524169764">
    <w:abstractNumId w:val="35"/>
    <w:lvlOverride w:ilvl="1">
      <w:lvl w:ilvl="1">
        <w:numFmt w:val="decimal"/>
        <w:lvlText w:val="%2."/>
        <w:lvlJc w:val="left"/>
      </w:lvl>
    </w:lvlOverride>
  </w:num>
  <w:num w:numId="194" w16cid:durableId="347028610">
    <w:abstractNumId w:val="35"/>
    <w:lvlOverride w:ilvl="1">
      <w:lvl w:ilvl="1">
        <w:numFmt w:val="decimal"/>
        <w:lvlText w:val="%2."/>
        <w:lvlJc w:val="left"/>
      </w:lvl>
    </w:lvlOverride>
  </w:num>
  <w:num w:numId="195" w16cid:durableId="2104296815">
    <w:abstractNumId w:val="35"/>
    <w:lvlOverride w:ilvl="1">
      <w:lvl w:ilvl="1">
        <w:numFmt w:val="decimal"/>
        <w:lvlText w:val="%2."/>
        <w:lvlJc w:val="left"/>
      </w:lvl>
    </w:lvlOverride>
  </w:num>
  <w:num w:numId="196" w16cid:durableId="998000843">
    <w:abstractNumId w:val="35"/>
    <w:lvlOverride w:ilvl="1">
      <w:lvl w:ilvl="1">
        <w:numFmt w:val="decimal"/>
        <w:lvlText w:val="%2."/>
        <w:lvlJc w:val="left"/>
      </w:lvl>
    </w:lvlOverride>
  </w:num>
  <w:num w:numId="197" w16cid:durableId="151996339">
    <w:abstractNumId w:val="35"/>
    <w:lvlOverride w:ilvl="1">
      <w:lvl w:ilvl="1">
        <w:numFmt w:val="decimal"/>
        <w:lvlText w:val="%2."/>
        <w:lvlJc w:val="left"/>
      </w:lvl>
    </w:lvlOverride>
  </w:num>
  <w:num w:numId="198" w16cid:durableId="862785603">
    <w:abstractNumId w:val="35"/>
    <w:lvlOverride w:ilvl="1">
      <w:lvl w:ilvl="1">
        <w:numFmt w:val="decimal"/>
        <w:lvlText w:val="%2."/>
        <w:lvlJc w:val="left"/>
      </w:lvl>
    </w:lvlOverride>
  </w:num>
  <w:num w:numId="199" w16cid:durableId="936446748">
    <w:abstractNumId w:val="35"/>
    <w:lvlOverride w:ilvl="1">
      <w:lvl w:ilvl="1">
        <w:numFmt w:val="decimal"/>
        <w:lvlText w:val="%2."/>
        <w:lvlJc w:val="left"/>
      </w:lvl>
    </w:lvlOverride>
  </w:num>
  <w:num w:numId="200" w16cid:durableId="424694579">
    <w:abstractNumId w:val="35"/>
    <w:lvlOverride w:ilvl="1">
      <w:lvl w:ilvl="1">
        <w:numFmt w:val="decimal"/>
        <w:lvlText w:val="%2."/>
        <w:lvlJc w:val="left"/>
      </w:lvl>
    </w:lvlOverride>
  </w:num>
  <w:num w:numId="201" w16cid:durableId="1277563369">
    <w:abstractNumId w:val="35"/>
    <w:lvlOverride w:ilvl="1">
      <w:lvl w:ilvl="1">
        <w:numFmt w:val="decimal"/>
        <w:lvlText w:val="%2."/>
        <w:lvlJc w:val="left"/>
      </w:lvl>
    </w:lvlOverride>
  </w:num>
  <w:num w:numId="202" w16cid:durableId="1281497260">
    <w:abstractNumId w:val="35"/>
    <w:lvlOverride w:ilvl="1">
      <w:lvl w:ilvl="1">
        <w:numFmt w:val="decimal"/>
        <w:lvlText w:val="%2."/>
        <w:lvlJc w:val="left"/>
      </w:lvl>
    </w:lvlOverride>
  </w:num>
  <w:num w:numId="203" w16cid:durableId="709038914">
    <w:abstractNumId w:val="35"/>
    <w:lvlOverride w:ilvl="1">
      <w:lvl w:ilvl="1">
        <w:numFmt w:val="decimal"/>
        <w:lvlText w:val="%2."/>
        <w:lvlJc w:val="left"/>
      </w:lvl>
    </w:lvlOverride>
  </w:num>
  <w:num w:numId="204" w16cid:durableId="1885748371">
    <w:abstractNumId w:val="35"/>
    <w:lvlOverride w:ilvl="1">
      <w:lvl w:ilvl="1">
        <w:numFmt w:val="decimal"/>
        <w:lvlText w:val="%2."/>
        <w:lvlJc w:val="left"/>
      </w:lvl>
    </w:lvlOverride>
  </w:num>
  <w:num w:numId="205" w16cid:durableId="178811526">
    <w:abstractNumId w:val="35"/>
    <w:lvlOverride w:ilvl="1">
      <w:lvl w:ilvl="1">
        <w:numFmt w:val="decimal"/>
        <w:lvlText w:val="%2."/>
        <w:lvlJc w:val="left"/>
      </w:lvl>
    </w:lvlOverride>
  </w:num>
  <w:num w:numId="206" w16cid:durableId="166671461">
    <w:abstractNumId w:val="35"/>
    <w:lvlOverride w:ilvl="1">
      <w:lvl w:ilvl="1">
        <w:numFmt w:val="decimal"/>
        <w:lvlText w:val="%2."/>
        <w:lvlJc w:val="left"/>
      </w:lvl>
    </w:lvlOverride>
  </w:num>
  <w:num w:numId="207" w16cid:durableId="1954703446">
    <w:abstractNumId w:val="35"/>
    <w:lvlOverride w:ilvl="1">
      <w:lvl w:ilvl="1">
        <w:numFmt w:val="decimal"/>
        <w:lvlText w:val="%2."/>
        <w:lvlJc w:val="left"/>
      </w:lvl>
    </w:lvlOverride>
  </w:num>
  <w:num w:numId="208" w16cid:durableId="1546140449">
    <w:abstractNumId w:val="57"/>
  </w:num>
  <w:num w:numId="209" w16cid:durableId="1378159266">
    <w:abstractNumId w:val="57"/>
    <w:lvlOverride w:ilvl="1">
      <w:lvl w:ilvl="1">
        <w:numFmt w:val="decimal"/>
        <w:lvlText w:val="%2."/>
        <w:lvlJc w:val="left"/>
      </w:lvl>
    </w:lvlOverride>
  </w:num>
  <w:num w:numId="210" w16cid:durableId="931669575">
    <w:abstractNumId w:val="57"/>
    <w:lvlOverride w:ilvl="1">
      <w:lvl w:ilvl="1">
        <w:numFmt w:val="decimal"/>
        <w:lvlText w:val="%2."/>
        <w:lvlJc w:val="left"/>
      </w:lvl>
    </w:lvlOverride>
  </w:num>
  <w:num w:numId="211" w16cid:durableId="584918156">
    <w:abstractNumId w:val="57"/>
    <w:lvlOverride w:ilvl="1">
      <w:lvl w:ilvl="1">
        <w:numFmt w:val="decimal"/>
        <w:lvlText w:val="%2."/>
        <w:lvlJc w:val="left"/>
      </w:lvl>
    </w:lvlOverride>
  </w:num>
  <w:num w:numId="212" w16cid:durableId="1473904818">
    <w:abstractNumId w:val="57"/>
    <w:lvlOverride w:ilvl="1">
      <w:lvl w:ilvl="1">
        <w:numFmt w:val="decimal"/>
        <w:lvlText w:val="%2."/>
        <w:lvlJc w:val="left"/>
      </w:lvl>
    </w:lvlOverride>
  </w:num>
  <w:num w:numId="213" w16cid:durableId="1211183945">
    <w:abstractNumId w:val="62"/>
  </w:num>
  <w:num w:numId="214" w16cid:durableId="46757170">
    <w:abstractNumId w:val="62"/>
    <w:lvlOverride w:ilvl="1">
      <w:lvl w:ilvl="1">
        <w:numFmt w:val="decimal"/>
        <w:lvlText w:val="%2."/>
        <w:lvlJc w:val="left"/>
      </w:lvl>
    </w:lvlOverride>
  </w:num>
  <w:num w:numId="215" w16cid:durableId="1104034682">
    <w:abstractNumId w:val="62"/>
    <w:lvlOverride w:ilvl="1">
      <w:lvl w:ilvl="1">
        <w:numFmt w:val="decimal"/>
        <w:lvlText w:val="%2."/>
        <w:lvlJc w:val="left"/>
      </w:lvl>
    </w:lvlOverride>
  </w:num>
  <w:num w:numId="216" w16cid:durableId="1744637965">
    <w:abstractNumId w:val="62"/>
    <w:lvlOverride w:ilvl="1">
      <w:lvl w:ilvl="1">
        <w:numFmt w:val="decimal"/>
        <w:lvlText w:val="%2."/>
        <w:lvlJc w:val="left"/>
      </w:lvl>
    </w:lvlOverride>
  </w:num>
  <w:num w:numId="217" w16cid:durableId="2134787363">
    <w:abstractNumId w:val="62"/>
    <w:lvlOverride w:ilvl="1">
      <w:lvl w:ilvl="1">
        <w:numFmt w:val="decimal"/>
        <w:lvlText w:val="%2."/>
        <w:lvlJc w:val="left"/>
      </w:lvl>
    </w:lvlOverride>
  </w:num>
  <w:num w:numId="218" w16cid:durableId="1629120694">
    <w:abstractNumId w:val="62"/>
    <w:lvlOverride w:ilvl="1">
      <w:lvl w:ilvl="1">
        <w:numFmt w:val="decimal"/>
        <w:lvlText w:val="%2."/>
        <w:lvlJc w:val="left"/>
      </w:lvl>
    </w:lvlOverride>
  </w:num>
  <w:num w:numId="219" w16cid:durableId="1158418684">
    <w:abstractNumId w:val="62"/>
    <w:lvlOverride w:ilvl="1">
      <w:lvl w:ilvl="1">
        <w:numFmt w:val="decimal"/>
        <w:lvlText w:val="%2."/>
        <w:lvlJc w:val="left"/>
      </w:lvl>
    </w:lvlOverride>
  </w:num>
  <w:num w:numId="220" w16cid:durableId="1802579090">
    <w:abstractNumId w:val="62"/>
    <w:lvlOverride w:ilvl="1">
      <w:lvl w:ilvl="1">
        <w:numFmt w:val="decimal"/>
        <w:lvlText w:val="%2."/>
        <w:lvlJc w:val="left"/>
      </w:lvl>
    </w:lvlOverride>
  </w:num>
  <w:num w:numId="221" w16cid:durableId="2082561053">
    <w:abstractNumId w:val="62"/>
    <w:lvlOverride w:ilvl="1">
      <w:lvl w:ilvl="1">
        <w:numFmt w:val="decimal"/>
        <w:lvlText w:val="%2."/>
        <w:lvlJc w:val="left"/>
      </w:lvl>
    </w:lvlOverride>
  </w:num>
  <w:num w:numId="222" w16cid:durableId="1399786274">
    <w:abstractNumId w:val="62"/>
    <w:lvlOverride w:ilvl="1">
      <w:lvl w:ilvl="1">
        <w:numFmt w:val="decimal"/>
        <w:lvlText w:val="%2."/>
        <w:lvlJc w:val="left"/>
      </w:lvl>
    </w:lvlOverride>
  </w:num>
  <w:num w:numId="223" w16cid:durableId="986083121">
    <w:abstractNumId w:val="62"/>
    <w:lvlOverride w:ilvl="1">
      <w:lvl w:ilvl="1">
        <w:numFmt w:val="decimal"/>
        <w:lvlText w:val="%2."/>
        <w:lvlJc w:val="left"/>
      </w:lvl>
    </w:lvlOverride>
  </w:num>
  <w:num w:numId="224" w16cid:durableId="1545411540">
    <w:abstractNumId w:val="62"/>
    <w:lvlOverride w:ilvl="1">
      <w:lvl w:ilvl="1">
        <w:numFmt w:val="decimal"/>
        <w:lvlText w:val="%2."/>
        <w:lvlJc w:val="left"/>
      </w:lvl>
    </w:lvlOverride>
  </w:num>
  <w:num w:numId="225" w16cid:durableId="64569730">
    <w:abstractNumId w:val="62"/>
    <w:lvlOverride w:ilvl="1">
      <w:lvl w:ilvl="1">
        <w:numFmt w:val="decimal"/>
        <w:lvlText w:val="%2."/>
        <w:lvlJc w:val="left"/>
      </w:lvl>
    </w:lvlOverride>
  </w:num>
  <w:num w:numId="226" w16cid:durableId="1605846970">
    <w:abstractNumId w:val="62"/>
    <w:lvlOverride w:ilvl="1">
      <w:lvl w:ilvl="1">
        <w:numFmt w:val="decimal"/>
        <w:lvlText w:val="%2."/>
        <w:lvlJc w:val="left"/>
      </w:lvl>
    </w:lvlOverride>
  </w:num>
  <w:num w:numId="227" w16cid:durableId="1754617858">
    <w:abstractNumId w:val="62"/>
    <w:lvlOverride w:ilvl="1">
      <w:lvl w:ilvl="1">
        <w:numFmt w:val="decimal"/>
        <w:lvlText w:val="%2."/>
        <w:lvlJc w:val="left"/>
      </w:lvl>
    </w:lvlOverride>
  </w:num>
  <w:num w:numId="228" w16cid:durableId="776174077">
    <w:abstractNumId w:val="62"/>
    <w:lvlOverride w:ilvl="1">
      <w:lvl w:ilvl="1">
        <w:numFmt w:val="decimal"/>
        <w:lvlText w:val="%2."/>
        <w:lvlJc w:val="left"/>
      </w:lvl>
    </w:lvlOverride>
  </w:num>
  <w:num w:numId="229" w16cid:durableId="967971939">
    <w:abstractNumId w:val="62"/>
    <w:lvlOverride w:ilvl="1">
      <w:lvl w:ilvl="1">
        <w:numFmt w:val="decimal"/>
        <w:lvlText w:val="%2."/>
        <w:lvlJc w:val="left"/>
      </w:lvl>
    </w:lvlOverride>
  </w:num>
  <w:num w:numId="230" w16cid:durableId="1101299030">
    <w:abstractNumId w:val="62"/>
    <w:lvlOverride w:ilvl="1">
      <w:lvl w:ilvl="1">
        <w:numFmt w:val="decimal"/>
        <w:lvlText w:val="%2."/>
        <w:lvlJc w:val="left"/>
      </w:lvl>
    </w:lvlOverride>
  </w:num>
  <w:num w:numId="231" w16cid:durableId="968706254">
    <w:abstractNumId w:val="62"/>
    <w:lvlOverride w:ilvl="1">
      <w:lvl w:ilvl="1">
        <w:numFmt w:val="decimal"/>
        <w:lvlText w:val="%2."/>
        <w:lvlJc w:val="left"/>
      </w:lvl>
    </w:lvlOverride>
  </w:num>
  <w:num w:numId="232" w16cid:durableId="1503082062">
    <w:abstractNumId w:val="62"/>
    <w:lvlOverride w:ilvl="1">
      <w:lvl w:ilvl="1">
        <w:numFmt w:val="decimal"/>
        <w:lvlText w:val="%2."/>
        <w:lvlJc w:val="left"/>
      </w:lvl>
    </w:lvlOverride>
  </w:num>
  <w:num w:numId="233" w16cid:durableId="363798547">
    <w:abstractNumId w:val="62"/>
    <w:lvlOverride w:ilvl="1">
      <w:lvl w:ilvl="1">
        <w:numFmt w:val="decimal"/>
        <w:lvlText w:val="%2."/>
        <w:lvlJc w:val="left"/>
      </w:lvl>
    </w:lvlOverride>
  </w:num>
  <w:num w:numId="234" w16cid:durableId="378210769">
    <w:abstractNumId w:val="62"/>
    <w:lvlOverride w:ilvl="1">
      <w:lvl w:ilvl="1">
        <w:numFmt w:val="decimal"/>
        <w:lvlText w:val="%2."/>
        <w:lvlJc w:val="left"/>
      </w:lvl>
    </w:lvlOverride>
  </w:num>
  <w:num w:numId="235" w16cid:durableId="1372996228">
    <w:abstractNumId w:val="62"/>
    <w:lvlOverride w:ilvl="1">
      <w:lvl w:ilvl="1">
        <w:numFmt w:val="decimal"/>
        <w:lvlText w:val="%2."/>
        <w:lvlJc w:val="left"/>
      </w:lvl>
    </w:lvlOverride>
  </w:num>
  <w:num w:numId="236" w16cid:durableId="794566660">
    <w:abstractNumId w:val="62"/>
    <w:lvlOverride w:ilvl="1">
      <w:lvl w:ilvl="1">
        <w:numFmt w:val="decimal"/>
        <w:lvlText w:val="%2."/>
        <w:lvlJc w:val="left"/>
      </w:lvl>
    </w:lvlOverride>
  </w:num>
  <w:num w:numId="237" w16cid:durableId="964775581">
    <w:abstractNumId w:val="37"/>
  </w:num>
  <w:num w:numId="238" w16cid:durableId="1275016227">
    <w:abstractNumId w:val="37"/>
    <w:lvlOverride w:ilvl="1">
      <w:lvl w:ilvl="1">
        <w:numFmt w:val="decimal"/>
        <w:lvlText w:val="%2."/>
        <w:lvlJc w:val="left"/>
      </w:lvl>
    </w:lvlOverride>
  </w:num>
  <w:num w:numId="239" w16cid:durableId="622346174">
    <w:abstractNumId w:val="37"/>
    <w:lvlOverride w:ilvl="1">
      <w:lvl w:ilvl="1">
        <w:numFmt w:val="decimal"/>
        <w:lvlText w:val="%2."/>
        <w:lvlJc w:val="left"/>
      </w:lvl>
    </w:lvlOverride>
  </w:num>
  <w:num w:numId="240" w16cid:durableId="1807431523">
    <w:abstractNumId w:val="37"/>
    <w:lvlOverride w:ilvl="1">
      <w:lvl w:ilvl="1">
        <w:numFmt w:val="decimal"/>
        <w:lvlText w:val="%2."/>
        <w:lvlJc w:val="left"/>
      </w:lvl>
    </w:lvlOverride>
  </w:num>
  <w:num w:numId="241" w16cid:durableId="182330422">
    <w:abstractNumId w:val="37"/>
    <w:lvlOverride w:ilvl="1">
      <w:lvl w:ilvl="1">
        <w:numFmt w:val="decimal"/>
        <w:lvlText w:val="%2."/>
        <w:lvlJc w:val="left"/>
      </w:lvl>
    </w:lvlOverride>
  </w:num>
  <w:num w:numId="242" w16cid:durableId="642393279">
    <w:abstractNumId w:val="37"/>
    <w:lvlOverride w:ilvl="1">
      <w:lvl w:ilvl="1">
        <w:numFmt w:val="decimal"/>
        <w:lvlText w:val="%2."/>
        <w:lvlJc w:val="left"/>
      </w:lvl>
    </w:lvlOverride>
  </w:num>
  <w:num w:numId="243" w16cid:durableId="233316999">
    <w:abstractNumId w:val="37"/>
    <w:lvlOverride w:ilvl="1">
      <w:lvl w:ilvl="1">
        <w:numFmt w:val="decimal"/>
        <w:lvlText w:val="%2."/>
        <w:lvlJc w:val="left"/>
      </w:lvl>
    </w:lvlOverride>
  </w:num>
  <w:num w:numId="244" w16cid:durableId="416561227">
    <w:abstractNumId w:val="37"/>
    <w:lvlOverride w:ilvl="1">
      <w:lvl w:ilvl="1">
        <w:numFmt w:val="decimal"/>
        <w:lvlText w:val="%2."/>
        <w:lvlJc w:val="left"/>
      </w:lvl>
    </w:lvlOverride>
  </w:num>
  <w:num w:numId="245" w16cid:durableId="1148670442">
    <w:abstractNumId w:val="37"/>
    <w:lvlOverride w:ilvl="1">
      <w:lvl w:ilvl="1">
        <w:numFmt w:val="decimal"/>
        <w:lvlText w:val="%2."/>
        <w:lvlJc w:val="left"/>
      </w:lvl>
    </w:lvlOverride>
  </w:num>
  <w:num w:numId="246" w16cid:durableId="449785361">
    <w:abstractNumId w:val="37"/>
    <w:lvlOverride w:ilvl="1">
      <w:lvl w:ilvl="1">
        <w:numFmt w:val="decimal"/>
        <w:lvlText w:val="%2."/>
        <w:lvlJc w:val="left"/>
      </w:lvl>
    </w:lvlOverride>
  </w:num>
  <w:num w:numId="247" w16cid:durableId="2053454111">
    <w:abstractNumId w:val="37"/>
    <w:lvlOverride w:ilvl="1">
      <w:lvl w:ilvl="1">
        <w:numFmt w:val="decimal"/>
        <w:lvlText w:val="%2."/>
        <w:lvlJc w:val="left"/>
      </w:lvl>
    </w:lvlOverride>
  </w:num>
  <w:num w:numId="248" w16cid:durableId="2103447167">
    <w:abstractNumId w:val="37"/>
    <w:lvlOverride w:ilvl="1">
      <w:lvl w:ilvl="1">
        <w:numFmt w:val="decimal"/>
        <w:lvlText w:val="%2."/>
        <w:lvlJc w:val="left"/>
      </w:lvl>
    </w:lvlOverride>
  </w:num>
  <w:num w:numId="249" w16cid:durableId="615404014">
    <w:abstractNumId w:val="37"/>
    <w:lvlOverride w:ilvl="1">
      <w:lvl w:ilvl="1">
        <w:numFmt w:val="decimal"/>
        <w:lvlText w:val="%2."/>
        <w:lvlJc w:val="left"/>
      </w:lvl>
    </w:lvlOverride>
  </w:num>
  <w:num w:numId="250" w16cid:durableId="1393776011">
    <w:abstractNumId w:val="37"/>
    <w:lvlOverride w:ilvl="1">
      <w:lvl w:ilvl="1">
        <w:numFmt w:val="decimal"/>
        <w:lvlText w:val="%2."/>
        <w:lvlJc w:val="left"/>
      </w:lvl>
    </w:lvlOverride>
  </w:num>
  <w:num w:numId="251" w16cid:durableId="944652020">
    <w:abstractNumId w:val="37"/>
    <w:lvlOverride w:ilvl="1">
      <w:lvl w:ilvl="1">
        <w:numFmt w:val="decimal"/>
        <w:lvlText w:val="%2."/>
        <w:lvlJc w:val="left"/>
      </w:lvl>
    </w:lvlOverride>
  </w:num>
  <w:num w:numId="252" w16cid:durableId="2131196604">
    <w:abstractNumId w:val="37"/>
    <w:lvlOverride w:ilvl="1">
      <w:lvl w:ilvl="1">
        <w:numFmt w:val="decimal"/>
        <w:lvlText w:val="%2."/>
        <w:lvlJc w:val="left"/>
      </w:lvl>
    </w:lvlOverride>
  </w:num>
  <w:num w:numId="253" w16cid:durableId="933901370">
    <w:abstractNumId w:val="37"/>
    <w:lvlOverride w:ilvl="1">
      <w:lvl w:ilvl="1">
        <w:numFmt w:val="decimal"/>
        <w:lvlText w:val="%2."/>
        <w:lvlJc w:val="left"/>
      </w:lvl>
    </w:lvlOverride>
  </w:num>
  <w:num w:numId="254" w16cid:durableId="205143214">
    <w:abstractNumId w:val="37"/>
    <w:lvlOverride w:ilvl="1">
      <w:lvl w:ilvl="1">
        <w:numFmt w:val="decimal"/>
        <w:lvlText w:val="%2."/>
        <w:lvlJc w:val="left"/>
      </w:lvl>
    </w:lvlOverride>
  </w:num>
  <w:num w:numId="255" w16cid:durableId="1292438214">
    <w:abstractNumId w:val="37"/>
    <w:lvlOverride w:ilvl="1">
      <w:lvl w:ilvl="1">
        <w:numFmt w:val="decimal"/>
        <w:lvlText w:val="%2."/>
        <w:lvlJc w:val="left"/>
      </w:lvl>
    </w:lvlOverride>
  </w:num>
  <w:num w:numId="256" w16cid:durableId="2067873973">
    <w:abstractNumId w:val="37"/>
    <w:lvlOverride w:ilvl="1">
      <w:lvl w:ilvl="1">
        <w:numFmt w:val="decimal"/>
        <w:lvlText w:val="%2."/>
        <w:lvlJc w:val="left"/>
      </w:lvl>
    </w:lvlOverride>
  </w:num>
  <w:num w:numId="257" w16cid:durableId="1717583584">
    <w:abstractNumId w:val="37"/>
    <w:lvlOverride w:ilvl="1">
      <w:lvl w:ilvl="1">
        <w:numFmt w:val="decimal"/>
        <w:lvlText w:val="%2."/>
        <w:lvlJc w:val="left"/>
      </w:lvl>
    </w:lvlOverride>
  </w:num>
  <w:num w:numId="258" w16cid:durableId="2106218513">
    <w:abstractNumId w:val="37"/>
    <w:lvlOverride w:ilvl="1">
      <w:lvl w:ilvl="1">
        <w:numFmt w:val="decimal"/>
        <w:lvlText w:val="%2."/>
        <w:lvlJc w:val="left"/>
      </w:lvl>
    </w:lvlOverride>
  </w:num>
  <w:num w:numId="259" w16cid:durableId="1678074808">
    <w:abstractNumId w:val="37"/>
    <w:lvlOverride w:ilvl="1">
      <w:lvl w:ilvl="1">
        <w:numFmt w:val="decimal"/>
        <w:lvlText w:val="%2."/>
        <w:lvlJc w:val="left"/>
      </w:lvl>
    </w:lvlOverride>
  </w:num>
  <w:num w:numId="260" w16cid:durableId="1650865786">
    <w:abstractNumId w:val="37"/>
    <w:lvlOverride w:ilvl="1">
      <w:lvl w:ilvl="1">
        <w:numFmt w:val="decimal"/>
        <w:lvlText w:val="%2."/>
        <w:lvlJc w:val="left"/>
      </w:lvl>
    </w:lvlOverride>
  </w:num>
  <w:num w:numId="261" w16cid:durableId="67777258">
    <w:abstractNumId w:val="37"/>
    <w:lvlOverride w:ilvl="1">
      <w:lvl w:ilvl="1">
        <w:numFmt w:val="decimal"/>
        <w:lvlText w:val="%2."/>
        <w:lvlJc w:val="left"/>
      </w:lvl>
    </w:lvlOverride>
  </w:num>
  <w:num w:numId="262" w16cid:durableId="209003705">
    <w:abstractNumId w:val="37"/>
    <w:lvlOverride w:ilvl="1">
      <w:lvl w:ilvl="1">
        <w:numFmt w:val="decimal"/>
        <w:lvlText w:val="%2."/>
        <w:lvlJc w:val="left"/>
      </w:lvl>
    </w:lvlOverride>
  </w:num>
  <w:num w:numId="263" w16cid:durableId="1565947285">
    <w:abstractNumId w:val="37"/>
    <w:lvlOverride w:ilvl="1">
      <w:lvl w:ilvl="1">
        <w:numFmt w:val="decimal"/>
        <w:lvlText w:val="%2."/>
        <w:lvlJc w:val="left"/>
      </w:lvl>
    </w:lvlOverride>
  </w:num>
  <w:num w:numId="264" w16cid:durableId="1209998908">
    <w:abstractNumId w:val="37"/>
    <w:lvlOverride w:ilvl="1">
      <w:lvl w:ilvl="1">
        <w:numFmt w:val="decimal"/>
        <w:lvlText w:val="%2."/>
        <w:lvlJc w:val="left"/>
      </w:lvl>
    </w:lvlOverride>
  </w:num>
  <w:num w:numId="265" w16cid:durableId="1689792286">
    <w:abstractNumId w:val="37"/>
    <w:lvlOverride w:ilvl="1">
      <w:lvl w:ilvl="1">
        <w:numFmt w:val="decimal"/>
        <w:lvlText w:val="%2."/>
        <w:lvlJc w:val="left"/>
      </w:lvl>
    </w:lvlOverride>
  </w:num>
  <w:num w:numId="266" w16cid:durableId="1226331126">
    <w:abstractNumId w:val="37"/>
    <w:lvlOverride w:ilvl="1">
      <w:lvl w:ilvl="1">
        <w:numFmt w:val="decimal"/>
        <w:lvlText w:val="%2."/>
        <w:lvlJc w:val="left"/>
      </w:lvl>
    </w:lvlOverride>
  </w:num>
  <w:num w:numId="267" w16cid:durableId="1224368062">
    <w:abstractNumId w:val="37"/>
    <w:lvlOverride w:ilvl="1">
      <w:lvl w:ilvl="1">
        <w:numFmt w:val="decimal"/>
        <w:lvlText w:val="%2."/>
        <w:lvlJc w:val="left"/>
      </w:lvl>
    </w:lvlOverride>
  </w:num>
  <w:num w:numId="268" w16cid:durableId="1481311002">
    <w:abstractNumId w:val="37"/>
    <w:lvlOverride w:ilvl="1">
      <w:lvl w:ilvl="1">
        <w:numFmt w:val="decimal"/>
        <w:lvlText w:val="%2."/>
        <w:lvlJc w:val="left"/>
      </w:lvl>
    </w:lvlOverride>
  </w:num>
  <w:num w:numId="269" w16cid:durableId="303004533">
    <w:abstractNumId w:val="37"/>
    <w:lvlOverride w:ilvl="1">
      <w:lvl w:ilvl="1">
        <w:numFmt w:val="decimal"/>
        <w:lvlText w:val="%2."/>
        <w:lvlJc w:val="left"/>
      </w:lvl>
    </w:lvlOverride>
  </w:num>
  <w:num w:numId="270" w16cid:durableId="577441200">
    <w:abstractNumId w:val="37"/>
    <w:lvlOverride w:ilvl="1">
      <w:lvl w:ilvl="1">
        <w:numFmt w:val="decimal"/>
        <w:lvlText w:val="%2."/>
        <w:lvlJc w:val="left"/>
      </w:lvl>
    </w:lvlOverride>
  </w:num>
  <w:num w:numId="271" w16cid:durableId="1585071461">
    <w:abstractNumId w:val="37"/>
    <w:lvlOverride w:ilvl="1">
      <w:lvl w:ilvl="1">
        <w:numFmt w:val="decimal"/>
        <w:lvlText w:val="%2."/>
        <w:lvlJc w:val="left"/>
      </w:lvl>
    </w:lvlOverride>
  </w:num>
  <w:num w:numId="272" w16cid:durableId="593318990">
    <w:abstractNumId w:val="37"/>
    <w:lvlOverride w:ilvl="1">
      <w:lvl w:ilvl="1">
        <w:numFmt w:val="decimal"/>
        <w:lvlText w:val="%2."/>
        <w:lvlJc w:val="left"/>
      </w:lvl>
    </w:lvlOverride>
  </w:num>
  <w:num w:numId="273" w16cid:durableId="123348309">
    <w:abstractNumId w:val="37"/>
    <w:lvlOverride w:ilvl="1">
      <w:lvl w:ilvl="1">
        <w:numFmt w:val="decimal"/>
        <w:lvlText w:val="%2."/>
        <w:lvlJc w:val="left"/>
      </w:lvl>
    </w:lvlOverride>
  </w:num>
  <w:num w:numId="274" w16cid:durableId="1153913998">
    <w:abstractNumId w:val="37"/>
    <w:lvlOverride w:ilvl="1">
      <w:lvl w:ilvl="1">
        <w:numFmt w:val="decimal"/>
        <w:lvlText w:val="%2."/>
        <w:lvlJc w:val="left"/>
      </w:lvl>
    </w:lvlOverride>
  </w:num>
  <w:num w:numId="275" w16cid:durableId="2100565807">
    <w:abstractNumId w:val="37"/>
    <w:lvlOverride w:ilvl="1">
      <w:lvl w:ilvl="1">
        <w:numFmt w:val="decimal"/>
        <w:lvlText w:val="%2."/>
        <w:lvlJc w:val="left"/>
      </w:lvl>
    </w:lvlOverride>
  </w:num>
  <w:num w:numId="276" w16cid:durableId="1659459257">
    <w:abstractNumId w:val="37"/>
    <w:lvlOverride w:ilvl="1">
      <w:lvl w:ilvl="1">
        <w:numFmt w:val="decimal"/>
        <w:lvlText w:val="%2."/>
        <w:lvlJc w:val="left"/>
      </w:lvl>
    </w:lvlOverride>
  </w:num>
  <w:num w:numId="277" w16cid:durableId="1135679806">
    <w:abstractNumId w:val="37"/>
    <w:lvlOverride w:ilvl="1">
      <w:lvl w:ilvl="1">
        <w:numFmt w:val="decimal"/>
        <w:lvlText w:val="%2."/>
        <w:lvlJc w:val="left"/>
      </w:lvl>
    </w:lvlOverride>
  </w:num>
  <w:num w:numId="278" w16cid:durableId="1204824447">
    <w:abstractNumId w:val="37"/>
    <w:lvlOverride w:ilvl="1">
      <w:lvl w:ilvl="1">
        <w:numFmt w:val="decimal"/>
        <w:lvlText w:val="%2."/>
        <w:lvlJc w:val="left"/>
      </w:lvl>
    </w:lvlOverride>
  </w:num>
  <w:num w:numId="279" w16cid:durableId="1051998901">
    <w:abstractNumId w:val="37"/>
    <w:lvlOverride w:ilvl="1">
      <w:lvl w:ilvl="1">
        <w:numFmt w:val="decimal"/>
        <w:lvlText w:val="%2."/>
        <w:lvlJc w:val="left"/>
      </w:lvl>
    </w:lvlOverride>
  </w:num>
  <w:num w:numId="280" w16cid:durableId="546067351">
    <w:abstractNumId w:val="37"/>
    <w:lvlOverride w:ilvl="1">
      <w:lvl w:ilvl="1">
        <w:numFmt w:val="decimal"/>
        <w:lvlText w:val="%2."/>
        <w:lvlJc w:val="left"/>
      </w:lvl>
    </w:lvlOverride>
  </w:num>
  <w:num w:numId="281" w16cid:durableId="1814181246">
    <w:abstractNumId w:val="37"/>
    <w:lvlOverride w:ilvl="1">
      <w:lvl w:ilvl="1">
        <w:numFmt w:val="decimal"/>
        <w:lvlText w:val="%2."/>
        <w:lvlJc w:val="left"/>
      </w:lvl>
    </w:lvlOverride>
  </w:num>
  <w:num w:numId="282" w16cid:durableId="607082496">
    <w:abstractNumId w:val="37"/>
    <w:lvlOverride w:ilvl="1">
      <w:lvl w:ilvl="1">
        <w:numFmt w:val="decimal"/>
        <w:lvlText w:val="%2."/>
        <w:lvlJc w:val="left"/>
      </w:lvl>
    </w:lvlOverride>
  </w:num>
  <w:num w:numId="283" w16cid:durableId="1766923799">
    <w:abstractNumId w:val="37"/>
    <w:lvlOverride w:ilvl="1">
      <w:lvl w:ilvl="1">
        <w:numFmt w:val="decimal"/>
        <w:lvlText w:val="%2."/>
        <w:lvlJc w:val="left"/>
      </w:lvl>
    </w:lvlOverride>
  </w:num>
  <w:num w:numId="284" w16cid:durableId="299847227">
    <w:abstractNumId w:val="37"/>
    <w:lvlOverride w:ilvl="1">
      <w:lvl w:ilvl="1">
        <w:numFmt w:val="decimal"/>
        <w:lvlText w:val="%2."/>
        <w:lvlJc w:val="left"/>
      </w:lvl>
    </w:lvlOverride>
  </w:num>
  <w:num w:numId="285" w16cid:durableId="825708657">
    <w:abstractNumId w:val="37"/>
    <w:lvlOverride w:ilvl="1">
      <w:lvl w:ilvl="1">
        <w:numFmt w:val="decimal"/>
        <w:lvlText w:val="%2."/>
        <w:lvlJc w:val="left"/>
      </w:lvl>
    </w:lvlOverride>
  </w:num>
  <w:num w:numId="286" w16cid:durableId="371611741">
    <w:abstractNumId w:val="37"/>
    <w:lvlOverride w:ilvl="1">
      <w:lvl w:ilvl="1">
        <w:numFmt w:val="decimal"/>
        <w:lvlText w:val="%2."/>
        <w:lvlJc w:val="left"/>
      </w:lvl>
    </w:lvlOverride>
  </w:num>
  <w:num w:numId="287" w16cid:durableId="1239749747">
    <w:abstractNumId w:val="37"/>
    <w:lvlOverride w:ilvl="1">
      <w:lvl w:ilvl="1">
        <w:numFmt w:val="decimal"/>
        <w:lvlText w:val="%2."/>
        <w:lvlJc w:val="left"/>
      </w:lvl>
    </w:lvlOverride>
  </w:num>
  <w:num w:numId="288" w16cid:durableId="2046439797">
    <w:abstractNumId w:val="37"/>
    <w:lvlOverride w:ilvl="1">
      <w:lvl w:ilvl="1">
        <w:numFmt w:val="decimal"/>
        <w:lvlText w:val="%2."/>
        <w:lvlJc w:val="left"/>
      </w:lvl>
    </w:lvlOverride>
  </w:num>
  <w:num w:numId="289" w16cid:durableId="508102496">
    <w:abstractNumId w:val="37"/>
    <w:lvlOverride w:ilvl="1">
      <w:lvl w:ilvl="1">
        <w:numFmt w:val="decimal"/>
        <w:lvlText w:val="%2."/>
        <w:lvlJc w:val="left"/>
      </w:lvl>
    </w:lvlOverride>
  </w:num>
  <w:num w:numId="290" w16cid:durableId="1244342016">
    <w:abstractNumId w:val="37"/>
    <w:lvlOverride w:ilvl="1">
      <w:lvl w:ilvl="1">
        <w:numFmt w:val="decimal"/>
        <w:lvlText w:val="%2."/>
        <w:lvlJc w:val="left"/>
      </w:lvl>
    </w:lvlOverride>
  </w:num>
  <w:num w:numId="291" w16cid:durableId="1778981186">
    <w:abstractNumId w:val="37"/>
    <w:lvlOverride w:ilvl="1">
      <w:lvl w:ilvl="1">
        <w:numFmt w:val="decimal"/>
        <w:lvlText w:val="%2."/>
        <w:lvlJc w:val="left"/>
      </w:lvl>
    </w:lvlOverride>
  </w:num>
  <w:num w:numId="292" w16cid:durableId="1521238048">
    <w:abstractNumId w:val="37"/>
    <w:lvlOverride w:ilvl="1">
      <w:lvl w:ilvl="1">
        <w:numFmt w:val="decimal"/>
        <w:lvlText w:val="%2."/>
        <w:lvlJc w:val="left"/>
      </w:lvl>
    </w:lvlOverride>
  </w:num>
  <w:num w:numId="293" w16cid:durableId="466046790">
    <w:abstractNumId w:val="37"/>
    <w:lvlOverride w:ilvl="1">
      <w:lvl w:ilvl="1">
        <w:numFmt w:val="decimal"/>
        <w:lvlText w:val="%2."/>
        <w:lvlJc w:val="left"/>
      </w:lvl>
    </w:lvlOverride>
  </w:num>
  <w:num w:numId="294" w16cid:durableId="1381636304">
    <w:abstractNumId w:val="37"/>
    <w:lvlOverride w:ilvl="1">
      <w:lvl w:ilvl="1">
        <w:numFmt w:val="decimal"/>
        <w:lvlText w:val="%2."/>
        <w:lvlJc w:val="left"/>
      </w:lvl>
    </w:lvlOverride>
  </w:num>
  <w:num w:numId="295" w16cid:durableId="2053461742">
    <w:abstractNumId w:val="37"/>
    <w:lvlOverride w:ilvl="1">
      <w:lvl w:ilvl="1">
        <w:numFmt w:val="decimal"/>
        <w:lvlText w:val="%2."/>
        <w:lvlJc w:val="left"/>
      </w:lvl>
    </w:lvlOverride>
  </w:num>
  <w:num w:numId="296" w16cid:durableId="1626501178">
    <w:abstractNumId w:val="37"/>
    <w:lvlOverride w:ilvl="1">
      <w:lvl w:ilvl="1">
        <w:numFmt w:val="decimal"/>
        <w:lvlText w:val="%2."/>
        <w:lvlJc w:val="left"/>
      </w:lvl>
    </w:lvlOverride>
  </w:num>
  <w:num w:numId="297" w16cid:durableId="1831948551">
    <w:abstractNumId w:val="37"/>
    <w:lvlOverride w:ilvl="1">
      <w:lvl w:ilvl="1">
        <w:numFmt w:val="decimal"/>
        <w:lvlText w:val="%2."/>
        <w:lvlJc w:val="left"/>
      </w:lvl>
    </w:lvlOverride>
  </w:num>
  <w:num w:numId="298" w16cid:durableId="116722070">
    <w:abstractNumId w:val="37"/>
    <w:lvlOverride w:ilvl="1">
      <w:lvl w:ilvl="1">
        <w:numFmt w:val="decimal"/>
        <w:lvlText w:val="%2."/>
        <w:lvlJc w:val="left"/>
      </w:lvl>
    </w:lvlOverride>
  </w:num>
  <w:num w:numId="299" w16cid:durableId="1226986445">
    <w:abstractNumId w:val="37"/>
    <w:lvlOverride w:ilvl="1">
      <w:lvl w:ilvl="1">
        <w:numFmt w:val="decimal"/>
        <w:lvlText w:val="%2."/>
        <w:lvlJc w:val="left"/>
      </w:lvl>
    </w:lvlOverride>
  </w:num>
  <w:num w:numId="300" w16cid:durableId="2110619576">
    <w:abstractNumId w:val="37"/>
    <w:lvlOverride w:ilvl="1">
      <w:lvl w:ilvl="1">
        <w:numFmt w:val="decimal"/>
        <w:lvlText w:val="%2."/>
        <w:lvlJc w:val="left"/>
      </w:lvl>
    </w:lvlOverride>
  </w:num>
  <w:num w:numId="301" w16cid:durableId="1992325568">
    <w:abstractNumId w:val="37"/>
    <w:lvlOverride w:ilvl="1">
      <w:lvl w:ilvl="1">
        <w:numFmt w:val="decimal"/>
        <w:lvlText w:val="%2."/>
        <w:lvlJc w:val="left"/>
      </w:lvl>
    </w:lvlOverride>
  </w:num>
  <w:num w:numId="302" w16cid:durableId="548153973">
    <w:abstractNumId w:val="37"/>
    <w:lvlOverride w:ilvl="1">
      <w:lvl w:ilvl="1">
        <w:numFmt w:val="decimal"/>
        <w:lvlText w:val="%2."/>
        <w:lvlJc w:val="left"/>
      </w:lvl>
    </w:lvlOverride>
  </w:num>
  <w:num w:numId="303" w16cid:durableId="161705608">
    <w:abstractNumId w:val="37"/>
    <w:lvlOverride w:ilvl="1">
      <w:lvl w:ilvl="1">
        <w:numFmt w:val="decimal"/>
        <w:lvlText w:val="%2."/>
        <w:lvlJc w:val="left"/>
      </w:lvl>
    </w:lvlOverride>
  </w:num>
  <w:num w:numId="304" w16cid:durableId="1517500704">
    <w:abstractNumId w:val="37"/>
    <w:lvlOverride w:ilvl="1">
      <w:lvl w:ilvl="1">
        <w:numFmt w:val="decimal"/>
        <w:lvlText w:val="%2."/>
        <w:lvlJc w:val="left"/>
      </w:lvl>
    </w:lvlOverride>
  </w:num>
  <w:num w:numId="305" w16cid:durableId="1503623651">
    <w:abstractNumId w:val="37"/>
    <w:lvlOverride w:ilvl="1">
      <w:lvl w:ilvl="1">
        <w:numFmt w:val="decimal"/>
        <w:lvlText w:val="%2."/>
        <w:lvlJc w:val="left"/>
      </w:lvl>
    </w:lvlOverride>
  </w:num>
  <w:num w:numId="306" w16cid:durableId="1598977206">
    <w:abstractNumId w:val="27"/>
  </w:num>
  <w:num w:numId="307" w16cid:durableId="1171025316">
    <w:abstractNumId w:val="31"/>
  </w:num>
  <w:num w:numId="308" w16cid:durableId="368578209">
    <w:abstractNumId w:val="3"/>
  </w:num>
  <w:num w:numId="309" w16cid:durableId="1516727006">
    <w:abstractNumId w:val="43"/>
  </w:num>
  <w:num w:numId="310" w16cid:durableId="1538539498">
    <w:abstractNumId w:val="4"/>
  </w:num>
  <w:num w:numId="311" w16cid:durableId="535703011">
    <w:abstractNumId w:val="32"/>
  </w:num>
  <w:num w:numId="312" w16cid:durableId="614404591">
    <w:abstractNumId w:val="32"/>
    <w:lvlOverride w:ilvl="1">
      <w:lvl w:ilvl="1">
        <w:numFmt w:val="decimal"/>
        <w:lvlText w:val="%2."/>
        <w:lvlJc w:val="left"/>
      </w:lvl>
    </w:lvlOverride>
  </w:num>
  <w:num w:numId="313" w16cid:durableId="45956820">
    <w:abstractNumId w:val="32"/>
    <w:lvlOverride w:ilvl="1">
      <w:lvl w:ilvl="1">
        <w:numFmt w:val="decimal"/>
        <w:lvlText w:val="%2."/>
        <w:lvlJc w:val="left"/>
      </w:lvl>
    </w:lvlOverride>
  </w:num>
  <w:num w:numId="314" w16cid:durableId="1052652201">
    <w:abstractNumId w:val="32"/>
    <w:lvlOverride w:ilvl="1">
      <w:lvl w:ilvl="1">
        <w:numFmt w:val="decimal"/>
        <w:lvlText w:val="%2."/>
        <w:lvlJc w:val="left"/>
      </w:lvl>
    </w:lvlOverride>
  </w:num>
  <w:num w:numId="315" w16cid:durableId="1238052221">
    <w:abstractNumId w:val="32"/>
    <w:lvlOverride w:ilvl="1">
      <w:lvl w:ilvl="1">
        <w:numFmt w:val="decimal"/>
        <w:lvlText w:val="%2."/>
        <w:lvlJc w:val="left"/>
      </w:lvl>
    </w:lvlOverride>
  </w:num>
  <w:num w:numId="316" w16cid:durableId="1559391791">
    <w:abstractNumId w:val="32"/>
    <w:lvlOverride w:ilvl="1">
      <w:lvl w:ilvl="1">
        <w:numFmt w:val="decimal"/>
        <w:lvlText w:val="%2."/>
        <w:lvlJc w:val="left"/>
      </w:lvl>
    </w:lvlOverride>
  </w:num>
  <w:num w:numId="317" w16cid:durableId="2118213563">
    <w:abstractNumId w:val="32"/>
    <w:lvlOverride w:ilvl="1">
      <w:lvl w:ilvl="1">
        <w:numFmt w:val="decimal"/>
        <w:lvlText w:val="%2."/>
        <w:lvlJc w:val="left"/>
      </w:lvl>
    </w:lvlOverride>
  </w:num>
  <w:num w:numId="318" w16cid:durableId="1437024720">
    <w:abstractNumId w:val="32"/>
    <w:lvlOverride w:ilvl="1">
      <w:lvl w:ilvl="1">
        <w:numFmt w:val="decimal"/>
        <w:lvlText w:val="%2."/>
        <w:lvlJc w:val="left"/>
      </w:lvl>
    </w:lvlOverride>
  </w:num>
  <w:num w:numId="319" w16cid:durableId="1872955793">
    <w:abstractNumId w:val="32"/>
    <w:lvlOverride w:ilvl="1">
      <w:lvl w:ilvl="1">
        <w:numFmt w:val="decimal"/>
        <w:lvlText w:val="%2."/>
        <w:lvlJc w:val="left"/>
      </w:lvl>
    </w:lvlOverride>
  </w:num>
  <w:num w:numId="320" w16cid:durableId="397944044">
    <w:abstractNumId w:val="32"/>
    <w:lvlOverride w:ilvl="1">
      <w:lvl w:ilvl="1">
        <w:numFmt w:val="decimal"/>
        <w:lvlText w:val="%2."/>
        <w:lvlJc w:val="left"/>
      </w:lvl>
    </w:lvlOverride>
  </w:num>
  <w:num w:numId="321" w16cid:durableId="1571192373">
    <w:abstractNumId w:val="30"/>
  </w:num>
  <w:num w:numId="322" w16cid:durableId="475490537">
    <w:abstractNumId w:val="8"/>
    <w:lvlOverride w:ilvl="0">
      <w:lvl w:ilvl="0">
        <w:numFmt w:val="decimal"/>
        <w:lvlText w:val="%1."/>
        <w:lvlJc w:val="left"/>
      </w:lvl>
    </w:lvlOverride>
  </w:num>
  <w:num w:numId="323" w16cid:durableId="1435514786">
    <w:abstractNumId w:val="8"/>
    <w:lvlOverride w:ilvl="0">
      <w:lvl w:ilvl="0">
        <w:numFmt w:val="decimal"/>
        <w:lvlText w:val="%1."/>
        <w:lvlJc w:val="left"/>
      </w:lvl>
    </w:lvlOverride>
  </w:num>
  <w:num w:numId="324" w16cid:durableId="1464469631">
    <w:abstractNumId w:val="8"/>
    <w:lvlOverride w:ilvl="0">
      <w:lvl w:ilvl="0">
        <w:numFmt w:val="decimal"/>
        <w:lvlText w:val="%1."/>
        <w:lvlJc w:val="left"/>
      </w:lvl>
    </w:lvlOverride>
  </w:num>
  <w:num w:numId="325" w16cid:durableId="1975213">
    <w:abstractNumId w:val="20"/>
    <w:lvlOverride w:ilvl="0">
      <w:lvl w:ilvl="0">
        <w:numFmt w:val="decimal"/>
        <w:lvlText w:val="%1."/>
        <w:lvlJc w:val="left"/>
      </w:lvl>
    </w:lvlOverride>
  </w:num>
  <w:num w:numId="326" w16cid:durableId="1162114744">
    <w:abstractNumId w:val="20"/>
    <w:lvlOverride w:ilvl="0">
      <w:lvl w:ilvl="0">
        <w:numFmt w:val="decimal"/>
        <w:lvlText w:val="%1."/>
        <w:lvlJc w:val="left"/>
      </w:lvl>
    </w:lvlOverride>
  </w:num>
  <w:num w:numId="327" w16cid:durableId="1125348881">
    <w:abstractNumId w:val="20"/>
    <w:lvlOverride w:ilvl="0">
      <w:lvl w:ilvl="0">
        <w:numFmt w:val="decimal"/>
        <w:lvlText w:val="%1."/>
        <w:lvlJc w:val="left"/>
      </w:lvl>
    </w:lvlOverride>
  </w:num>
  <w:num w:numId="328" w16cid:durableId="1466042216">
    <w:abstractNumId w:val="44"/>
  </w:num>
  <w:num w:numId="329" w16cid:durableId="2052418656">
    <w:abstractNumId w:val="38"/>
  </w:num>
  <w:num w:numId="330" w16cid:durableId="1956668905">
    <w:abstractNumId w:val="38"/>
    <w:lvlOverride w:ilvl="1">
      <w:lvl w:ilvl="1">
        <w:numFmt w:val="decimal"/>
        <w:lvlText w:val="%2."/>
        <w:lvlJc w:val="left"/>
      </w:lvl>
    </w:lvlOverride>
  </w:num>
  <w:num w:numId="331" w16cid:durableId="899755163">
    <w:abstractNumId w:val="38"/>
    <w:lvlOverride w:ilvl="1">
      <w:lvl w:ilvl="1">
        <w:numFmt w:val="decimal"/>
        <w:lvlText w:val="%2."/>
        <w:lvlJc w:val="left"/>
      </w:lvl>
    </w:lvlOverride>
  </w:num>
  <w:num w:numId="332" w16cid:durableId="961423027">
    <w:abstractNumId w:val="38"/>
    <w:lvlOverride w:ilvl="1">
      <w:lvl w:ilvl="1">
        <w:numFmt w:val="decimal"/>
        <w:lvlText w:val="%2."/>
        <w:lvlJc w:val="left"/>
      </w:lvl>
    </w:lvlOverride>
  </w:num>
  <w:num w:numId="333" w16cid:durableId="113209962">
    <w:abstractNumId w:val="38"/>
    <w:lvlOverride w:ilvl="1">
      <w:lvl w:ilvl="1">
        <w:numFmt w:val="decimal"/>
        <w:lvlText w:val="%2."/>
        <w:lvlJc w:val="left"/>
      </w:lvl>
    </w:lvlOverride>
  </w:num>
  <w:num w:numId="334" w16cid:durableId="832834798">
    <w:abstractNumId w:val="38"/>
    <w:lvlOverride w:ilvl="1">
      <w:lvl w:ilvl="1">
        <w:numFmt w:val="decimal"/>
        <w:lvlText w:val="%2."/>
        <w:lvlJc w:val="left"/>
      </w:lvl>
    </w:lvlOverride>
  </w:num>
  <w:num w:numId="335" w16cid:durableId="503864422">
    <w:abstractNumId w:val="38"/>
    <w:lvlOverride w:ilvl="1">
      <w:lvl w:ilvl="1">
        <w:numFmt w:val="decimal"/>
        <w:lvlText w:val="%2."/>
        <w:lvlJc w:val="left"/>
      </w:lvl>
    </w:lvlOverride>
  </w:num>
  <w:num w:numId="336" w16cid:durableId="767314550">
    <w:abstractNumId w:val="38"/>
    <w:lvlOverride w:ilvl="1">
      <w:lvl w:ilvl="1">
        <w:numFmt w:val="decimal"/>
        <w:lvlText w:val="%2."/>
        <w:lvlJc w:val="left"/>
      </w:lvl>
    </w:lvlOverride>
  </w:num>
  <w:num w:numId="337" w16cid:durableId="1327856902">
    <w:abstractNumId w:val="38"/>
    <w:lvlOverride w:ilvl="1">
      <w:lvl w:ilvl="1">
        <w:numFmt w:val="decimal"/>
        <w:lvlText w:val="%2."/>
        <w:lvlJc w:val="left"/>
      </w:lvl>
    </w:lvlOverride>
  </w:num>
  <w:num w:numId="338" w16cid:durableId="1999533228">
    <w:abstractNumId w:val="38"/>
    <w:lvlOverride w:ilvl="1">
      <w:lvl w:ilvl="1">
        <w:numFmt w:val="decimal"/>
        <w:lvlText w:val="%2."/>
        <w:lvlJc w:val="left"/>
      </w:lvl>
    </w:lvlOverride>
  </w:num>
  <w:num w:numId="339" w16cid:durableId="1761171121">
    <w:abstractNumId w:val="38"/>
    <w:lvlOverride w:ilvl="1">
      <w:lvl w:ilvl="1">
        <w:numFmt w:val="decimal"/>
        <w:lvlText w:val="%2."/>
        <w:lvlJc w:val="left"/>
      </w:lvl>
    </w:lvlOverride>
  </w:num>
  <w:num w:numId="340" w16cid:durableId="970672232">
    <w:abstractNumId w:val="38"/>
    <w:lvlOverride w:ilvl="1">
      <w:lvl w:ilvl="1">
        <w:numFmt w:val="decimal"/>
        <w:lvlText w:val="%2."/>
        <w:lvlJc w:val="left"/>
      </w:lvl>
    </w:lvlOverride>
  </w:num>
  <w:num w:numId="341" w16cid:durableId="766652216">
    <w:abstractNumId w:val="38"/>
    <w:lvlOverride w:ilvl="1">
      <w:lvl w:ilvl="1">
        <w:numFmt w:val="decimal"/>
        <w:lvlText w:val="%2."/>
        <w:lvlJc w:val="left"/>
      </w:lvl>
    </w:lvlOverride>
  </w:num>
  <w:num w:numId="342" w16cid:durableId="988021331">
    <w:abstractNumId w:val="38"/>
    <w:lvlOverride w:ilvl="1">
      <w:lvl w:ilvl="1">
        <w:numFmt w:val="decimal"/>
        <w:lvlText w:val="%2."/>
        <w:lvlJc w:val="left"/>
      </w:lvl>
    </w:lvlOverride>
  </w:num>
  <w:num w:numId="343" w16cid:durableId="1755126850">
    <w:abstractNumId w:val="38"/>
    <w:lvlOverride w:ilvl="1">
      <w:lvl w:ilvl="1">
        <w:numFmt w:val="decimal"/>
        <w:lvlText w:val="%2."/>
        <w:lvlJc w:val="left"/>
      </w:lvl>
    </w:lvlOverride>
  </w:num>
  <w:num w:numId="344" w16cid:durableId="1746416716">
    <w:abstractNumId w:val="38"/>
    <w:lvlOverride w:ilvl="1">
      <w:lvl w:ilvl="1">
        <w:numFmt w:val="decimal"/>
        <w:lvlText w:val="%2."/>
        <w:lvlJc w:val="left"/>
      </w:lvl>
    </w:lvlOverride>
  </w:num>
  <w:num w:numId="345" w16cid:durableId="1382360833">
    <w:abstractNumId w:val="38"/>
    <w:lvlOverride w:ilvl="1">
      <w:lvl w:ilvl="1">
        <w:numFmt w:val="decimal"/>
        <w:lvlText w:val="%2."/>
        <w:lvlJc w:val="left"/>
      </w:lvl>
    </w:lvlOverride>
  </w:num>
  <w:num w:numId="346" w16cid:durableId="1974478723">
    <w:abstractNumId w:val="38"/>
    <w:lvlOverride w:ilvl="1">
      <w:lvl w:ilvl="1">
        <w:numFmt w:val="decimal"/>
        <w:lvlText w:val="%2."/>
        <w:lvlJc w:val="left"/>
      </w:lvl>
    </w:lvlOverride>
  </w:num>
  <w:num w:numId="347" w16cid:durableId="618537483">
    <w:abstractNumId w:val="38"/>
    <w:lvlOverride w:ilvl="1">
      <w:lvl w:ilvl="1">
        <w:numFmt w:val="decimal"/>
        <w:lvlText w:val="%2."/>
        <w:lvlJc w:val="left"/>
      </w:lvl>
    </w:lvlOverride>
  </w:num>
  <w:num w:numId="348" w16cid:durableId="1614049478">
    <w:abstractNumId w:val="38"/>
    <w:lvlOverride w:ilvl="1">
      <w:lvl w:ilvl="1">
        <w:numFmt w:val="decimal"/>
        <w:lvlText w:val="%2."/>
        <w:lvlJc w:val="left"/>
      </w:lvl>
    </w:lvlOverride>
  </w:num>
  <w:num w:numId="349" w16cid:durableId="831944002">
    <w:abstractNumId w:val="38"/>
    <w:lvlOverride w:ilvl="1">
      <w:lvl w:ilvl="1">
        <w:numFmt w:val="decimal"/>
        <w:lvlText w:val="%2."/>
        <w:lvlJc w:val="left"/>
      </w:lvl>
    </w:lvlOverride>
  </w:num>
  <w:num w:numId="350" w16cid:durableId="1068069836">
    <w:abstractNumId w:val="38"/>
    <w:lvlOverride w:ilvl="1">
      <w:lvl w:ilvl="1">
        <w:numFmt w:val="decimal"/>
        <w:lvlText w:val="%2."/>
        <w:lvlJc w:val="left"/>
      </w:lvl>
    </w:lvlOverride>
  </w:num>
  <w:num w:numId="351" w16cid:durableId="678849792">
    <w:abstractNumId w:val="38"/>
    <w:lvlOverride w:ilvl="1">
      <w:lvl w:ilvl="1">
        <w:numFmt w:val="decimal"/>
        <w:lvlText w:val="%2."/>
        <w:lvlJc w:val="left"/>
      </w:lvl>
    </w:lvlOverride>
  </w:num>
  <w:num w:numId="352" w16cid:durableId="355011025">
    <w:abstractNumId w:val="17"/>
    <w:lvlOverride w:ilvl="0">
      <w:lvl w:ilvl="0">
        <w:numFmt w:val="decimal"/>
        <w:lvlText w:val="%1."/>
        <w:lvlJc w:val="left"/>
      </w:lvl>
    </w:lvlOverride>
  </w:num>
  <w:num w:numId="353" w16cid:durableId="866135416">
    <w:abstractNumId w:val="17"/>
    <w:lvlOverride w:ilvl="0">
      <w:lvl w:ilvl="0">
        <w:numFmt w:val="decimal"/>
        <w:lvlText w:val="%1."/>
        <w:lvlJc w:val="left"/>
      </w:lvl>
    </w:lvlOverride>
  </w:num>
  <w:num w:numId="354" w16cid:durableId="781921670">
    <w:abstractNumId w:val="17"/>
    <w:lvlOverride w:ilvl="0">
      <w:lvl w:ilvl="0">
        <w:numFmt w:val="decimal"/>
        <w:lvlText w:val="%1."/>
        <w:lvlJc w:val="left"/>
      </w:lvl>
    </w:lvlOverride>
  </w:num>
  <w:num w:numId="355" w16cid:durableId="1067190654">
    <w:abstractNumId w:val="58"/>
    <w:lvlOverride w:ilvl="0">
      <w:lvl w:ilvl="0">
        <w:numFmt w:val="decimal"/>
        <w:lvlText w:val="%1."/>
        <w:lvlJc w:val="left"/>
      </w:lvl>
    </w:lvlOverride>
  </w:num>
  <w:num w:numId="356" w16cid:durableId="509292465">
    <w:abstractNumId w:val="58"/>
    <w:lvlOverride w:ilvl="0">
      <w:lvl w:ilvl="0">
        <w:numFmt w:val="decimal"/>
        <w:lvlText w:val="%1."/>
        <w:lvlJc w:val="left"/>
      </w:lvl>
    </w:lvlOverride>
  </w:num>
  <w:num w:numId="357" w16cid:durableId="1766075570">
    <w:abstractNumId w:val="58"/>
    <w:lvlOverride w:ilvl="0">
      <w:lvl w:ilvl="0">
        <w:numFmt w:val="decimal"/>
        <w:lvlText w:val="%1."/>
        <w:lvlJc w:val="left"/>
      </w:lvl>
    </w:lvlOverride>
  </w:num>
  <w:num w:numId="358" w16cid:durableId="414205240">
    <w:abstractNumId w:val="1"/>
  </w:num>
  <w:num w:numId="359" w16cid:durableId="366754700">
    <w:abstractNumId w:val="1"/>
    <w:lvlOverride w:ilvl="1">
      <w:lvl w:ilvl="1">
        <w:numFmt w:val="decimal"/>
        <w:lvlText w:val="%2."/>
        <w:lvlJc w:val="left"/>
      </w:lvl>
    </w:lvlOverride>
  </w:num>
  <w:num w:numId="360" w16cid:durableId="1726446724">
    <w:abstractNumId w:val="1"/>
    <w:lvlOverride w:ilvl="1">
      <w:lvl w:ilvl="1">
        <w:numFmt w:val="decimal"/>
        <w:lvlText w:val="%2."/>
        <w:lvlJc w:val="left"/>
      </w:lvl>
    </w:lvlOverride>
  </w:num>
  <w:num w:numId="361" w16cid:durableId="122235732">
    <w:abstractNumId w:val="1"/>
    <w:lvlOverride w:ilvl="1">
      <w:lvl w:ilvl="1">
        <w:numFmt w:val="decimal"/>
        <w:lvlText w:val="%2."/>
        <w:lvlJc w:val="left"/>
      </w:lvl>
    </w:lvlOverride>
  </w:num>
  <w:num w:numId="362" w16cid:durableId="1994599796">
    <w:abstractNumId w:val="1"/>
    <w:lvlOverride w:ilvl="1">
      <w:lvl w:ilvl="1">
        <w:numFmt w:val="decimal"/>
        <w:lvlText w:val="%2."/>
        <w:lvlJc w:val="left"/>
      </w:lvl>
    </w:lvlOverride>
  </w:num>
  <w:num w:numId="363" w16cid:durableId="1065449105">
    <w:abstractNumId w:val="1"/>
    <w:lvlOverride w:ilvl="1">
      <w:lvl w:ilvl="1">
        <w:numFmt w:val="decimal"/>
        <w:lvlText w:val="%2."/>
        <w:lvlJc w:val="left"/>
      </w:lvl>
    </w:lvlOverride>
  </w:num>
  <w:num w:numId="364" w16cid:durableId="307981347">
    <w:abstractNumId w:val="1"/>
    <w:lvlOverride w:ilvl="1">
      <w:lvl w:ilvl="1">
        <w:numFmt w:val="decimal"/>
        <w:lvlText w:val="%2."/>
        <w:lvlJc w:val="left"/>
      </w:lvl>
    </w:lvlOverride>
  </w:num>
  <w:num w:numId="365" w16cid:durableId="43726370">
    <w:abstractNumId w:val="1"/>
    <w:lvlOverride w:ilvl="1">
      <w:lvl w:ilvl="1">
        <w:numFmt w:val="decimal"/>
        <w:lvlText w:val="%2."/>
        <w:lvlJc w:val="left"/>
      </w:lvl>
    </w:lvlOverride>
  </w:num>
  <w:num w:numId="366" w16cid:durableId="53356343">
    <w:abstractNumId w:val="1"/>
    <w:lvlOverride w:ilvl="1">
      <w:lvl w:ilvl="1">
        <w:numFmt w:val="bullet"/>
        <w:lvlText w:val=""/>
        <w:lvlJc w:val="left"/>
        <w:pPr>
          <w:tabs>
            <w:tab w:val="num" w:pos="1440"/>
          </w:tabs>
          <w:ind w:left="1440" w:hanging="360"/>
        </w:pPr>
        <w:rPr>
          <w:rFonts w:ascii="Symbol" w:hAnsi="Symbol" w:hint="default"/>
          <w:sz w:val="20"/>
        </w:rPr>
      </w:lvl>
    </w:lvlOverride>
  </w:num>
  <w:num w:numId="367" w16cid:durableId="819423867">
    <w:abstractNumId w:val="1"/>
    <w:lvlOverride w:ilvl="1">
      <w:lvl w:ilvl="1">
        <w:numFmt w:val="decimal"/>
        <w:lvlText w:val="%2."/>
        <w:lvlJc w:val="left"/>
      </w:lvl>
    </w:lvlOverride>
  </w:num>
  <w:num w:numId="368" w16cid:durableId="1952784579">
    <w:abstractNumId w:val="1"/>
    <w:lvlOverride w:ilvl="1">
      <w:lvl w:ilvl="1">
        <w:numFmt w:val="decimal"/>
        <w:lvlText w:val="%2."/>
        <w:lvlJc w:val="left"/>
      </w:lvl>
    </w:lvlOverride>
  </w:num>
  <w:num w:numId="369" w16cid:durableId="2015297786">
    <w:abstractNumId w:val="1"/>
    <w:lvlOverride w:ilvl="1">
      <w:lvl w:ilvl="1">
        <w:numFmt w:val="decimal"/>
        <w:lvlText w:val="%2."/>
        <w:lvlJc w:val="left"/>
      </w:lvl>
    </w:lvlOverride>
  </w:num>
  <w:num w:numId="370" w16cid:durableId="1479613229">
    <w:abstractNumId w:val="1"/>
    <w:lvlOverride w:ilvl="1">
      <w:lvl w:ilvl="1">
        <w:numFmt w:val="decimal"/>
        <w:lvlText w:val="%2."/>
        <w:lvlJc w:val="left"/>
      </w:lvl>
    </w:lvlOverride>
  </w:num>
  <w:num w:numId="371" w16cid:durableId="507789384">
    <w:abstractNumId w:val="1"/>
    <w:lvlOverride w:ilvl="1">
      <w:lvl w:ilvl="1">
        <w:numFmt w:val="decimal"/>
        <w:lvlText w:val="%2."/>
        <w:lvlJc w:val="left"/>
      </w:lvl>
    </w:lvlOverride>
  </w:num>
  <w:num w:numId="372" w16cid:durableId="455373740">
    <w:abstractNumId w:val="1"/>
    <w:lvlOverride w:ilvl="1">
      <w:lvl w:ilvl="1">
        <w:numFmt w:val="decimal"/>
        <w:lvlText w:val="%2."/>
        <w:lvlJc w:val="left"/>
      </w:lvl>
    </w:lvlOverride>
  </w:num>
  <w:num w:numId="373" w16cid:durableId="1147432542">
    <w:abstractNumId w:val="1"/>
    <w:lvlOverride w:ilvl="1">
      <w:lvl w:ilvl="1">
        <w:numFmt w:val="decimal"/>
        <w:lvlText w:val="%2."/>
        <w:lvlJc w:val="left"/>
      </w:lvl>
    </w:lvlOverride>
  </w:num>
  <w:num w:numId="374" w16cid:durableId="779565520">
    <w:abstractNumId w:val="1"/>
    <w:lvlOverride w:ilvl="1">
      <w:lvl w:ilvl="1">
        <w:numFmt w:val="decimal"/>
        <w:lvlText w:val="%2."/>
        <w:lvlJc w:val="left"/>
      </w:lvl>
    </w:lvlOverride>
  </w:num>
  <w:num w:numId="375" w16cid:durableId="220410481">
    <w:abstractNumId w:val="1"/>
    <w:lvlOverride w:ilvl="1">
      <w:lvl w:ilvl="1">
        <w:numFmt w:val="decimal"/>
        <w:lvlText w:val="%2."/>
        <w:lvlJc w:val="left"/>
      </w:lvl>
    </w:lvlOverride>
  </w:num>
  <w:num w:numId="376" w16cid:durableId="682589846">
    <w:abstractNumId w:val="1"/>
    <w:lvlOverride w:ilvl="1">
      <w:lvl w:ilvl="1">
        <w:numFmt w:val="decimal"/>
        <w:lvlText w:val="%2."/>
        <w:lvlJc w:val="left"/>
      </w:lvl>
    </w:lvlOverride>
  </w:num>
  <w:num w:numId="377" w16cid:durableId="367031885">
    <w:abstractNumId w:val="1"/>
    <w:lvlOverride w:ilvl="1">
      <w:lvl w:ilvl="1">
        <w:numFmt w:val="decimal"/>
        <w:lvlText w:val="%2."/>
        <w:lvlJc w:val="left"/>
      </w:lvl>
    </w:lvlOverride>
  </w:num>
  <w:num w:numId="378" w16cid:durableId="697122098">
    <w:abstractNumId w:val="1"/>
    <w:lvlOverride w:ilvl="1">
      <w:lvl w:ilvl="1">
        <w:numFmt w:val="decimal"/>
        <w:lvlText w:val="%2."/>
        <w:lvlJc w:val="left"/>
      </w:lvl>
    </w:lvlOverride>
  </w:num>
  <w:num w:numId="379" w16cid:durableId="1943344734">
    <w:abstractNumId w:val="1"/>
    <w:lvlOverride w:ilvl="1">
      <w:lvl w:ilvl="1">
        <w:numFmt w:val="decimal"/>
        <w:lvlText w:val="%2."/>
        <w:lvlJc w:val="left"/>
      </w:lvl>
    </w:lvlOverride>
  </w:num>
  <w:num w:numId="380" w16cid:durableId="1449740391">
    <w:abstractNumId w:val="1"/>
    <w:lvlOverride w:ilvl="1">
      <w:lvl w:ilvl="1">
        <w:numFmt w:val="decimal"/>
        <w:lvlText w:val="%2."/>
        <w:lvlJc w:val="left"/>
      </w:lvl>
    </w:lvlOverride>
  </w:num>
  <w:num w:numId="381" w16cid:durableId="244264991">
    <w:abstractNumId w:val="1"/>
    <w:lvlOverride w:ilvl="1">
      <w:lvl w:ilvl="1">
        <w:numFmt w:val="decimal"/>
        <w:lvlText w:val="%2."/>
        <w:lvlJc w:val="left"/>
      </w:lvl>
    </w:lvlOverride>
  </w:num>
  <w:num w:numId="382" w16cid:durableId="1409883131">
    <w:abstractNumId w:val="1"/>
    <w:lvlOverride w:ilvl="1">
      <w:lvl w:ilvl="1">
        <w:numFmt w:val="decimal"/>
        <w:lvlText w:val="%2."/>
        <w:lvlJc w:val="left"/>
      </w:lvl>
    </w:lvlOverride>
  </w:num>
  <w:num w:numId="383" w16cid:durableId="1832718859">
    <w:abstractNumId w:val="1"/>
    <w:lvlOverride w:ilvl="1">
      <w:lvl w:ilvl="1">
        <w:numFmt w:val="decimal"/>
        <w:lvlText w:val="%2."/>
        <w:lvlJc w:val="left"/>
      </w:lvl>
    </w:lvlOverride>
  </w:num>
  <w:num w:numId="384" w16cid:durableId="1590113079">
    <w:abstractNumId w:val="1"/>
    <w:lvlOverride w:ilvl="1">
      <w:lvl w:ilvl="1">
        <w:numFmt w:val="decimal"/>
        <w:lvlText w:val="%2."/>
        <w:lvlJc w:val="left"/>
      </w:lvl>
    </w:lvlOverride>
  </w:num>
  <w:num w:numId="385" w16cid:durableId="1761829769">
    <w:abstractNumId w:val="1"/>
    <w:lvlOverride w:ilvl="1">
      <w:lvl w:ilvl="1">
        <w:numFmt w:val="decimal"/>
        <w:lvlText w:val="%2."/>
        <w:lvlJc w:val="left"/>
      </w:lvl>
    </w:lvlOverride>
  </w:num>
  <w:num w:numId="386" w16cid:durableId="802500404">
    <w:abstractNumId w:val="1"/>
    <w:lvlOverride w:ilvl="1">
      <w:lvl w:ilvl="1">
        <w:numFmt w:val="decimal"/>
        <w:lvlText w:val="%2."/>
        <w:lvlJc w:val="left"/>
      </w:lvl>
    </w:lvlOverride>
  </w:num>
  <w:num w:numId="387" w16cid:durableId="1229800632">
    <w:abstractNumId w:val="1"/>
    <w:lvlOverride w:ilvl="1">
      <w:lvl w:ilvl="1">
        <w:numFmt w:val="decimal"/>
        <w:lvlText w:val="%2."/>
        <w:lvlJc w:val="left"/>
      </w:lvl>
    </w:lvlOverride>
  </w:num>
  <w:num w:numId="388" w16cid:durableId="1555849625">
    <w:abstractNumId w:val="1"/>
    <w:lvlOverride w:ilvl="1">
      <w:lvl w:ilvl="1">
        <w:numFmt w:val="decimal"/>
        <w:lvlText w:val="%2."/>
        <w:lvlJc w:val="left"/>
      </w:lvl>
    </w:lvlOverride>
  </w:num>
  <w:num w:numId="389" w16cid:durableId="1546791453">
    <w:abstractNumId w:val="16"/>
    <w:lvlOverride w:ilvl="0">
      <w:lvl w:ilvl="0">
        <w:numFmt w:val="decimal"/>
        <w:lvlText w:val="%1."/>
        <w:lvlJc w:val="left"/>
      </w:lvl>
    </w:lvlOverride>
  </w:num>
  <w:num w:numId="390" w16cid:durableId="1531651007">
    <w:abstractNumId w:val="16"/>
    <w:lvlOverride w:ilvl="0">
      <w:lvl w:ilvl="0">
        <w:numFmt w:val="decimal"/>
        <w:lvlText w:val="%1."/>
        <w:lvlJc w:val="left"/>
      </w:lvl>
    </w:lvlOverride>
  </w:num>
  <w:num w:numId="391" w16cid:durableId="475877672">
    <w:abstractNumId w:val="16"/>
    <w:lvlOverride w:ilvl="0">
      <w:lvl w:ilvl="0">
        <w:numFmt w:val="decimal"/>
        <w:lvlText w:val="%1."/>
        <w:lvlJc w:val="left"/>
      </w:lvl>
    </w:lvlOverride>
  </w:num>
  <w:num w:numId="392" w16cid:durableId="1109081133">
    <w:abstractNumId w:val="36"/>
  </w:num>
  <w:num w:numId="393" w16cid:durableId="525603094">
    <w:abstractNumId w:val="33"/>
  </w:num>
  <w:num w:numId="394" w16cid:durableId="1125663889">
    <w:abstractNumId w:val="33"/>
    <w:lvlOverride w:ilvl="1">
      <w:lvl w:ilvl="1">
        <w:numFmt w:val="decimal"/>
        <w:lvlText w:val="%2."/>
        <w:lvlJc w:val="left"/>
      </w:lvl>
    </w:lvlOverride>
  </w:num>
  <w:num w:numId="395" w16cid:durableId="1669745070">
    <w:abstractNumId w:val="33"/>
    <w:lvlOverride w:ilvl="1">
      <w:lvl w:ilvl="1">
        <w:numFmt w:val="decimal"/>
        <w:lvlText w:val="%2."/>
        <w:lvlJc w:val="left"/>
      </w:lvl>
    </w:lvlOverride>
  </w:num>
  <w:num w:numId="396" w16cid:durableId="906763373">
    <w:abstractNumId w:val="33"/>
    <w:lvlOverride w:ilvl="1">
      <w:lvl w:ilvl="1">
        <w:numFmt w:val="decimal"/>
        <w:lvlText w:val="%2."/>
        <w:lvlJc w:val="left"/>
      </w:lvl>
    </w:lvlOverride>
  </w:num>
  <w:num w:numId="397" w16cid:durableId="1011764511">
    <w:abstractNumId w:val="33"/>
    <w:lvlOverride w:ilvl="1">
      <w:lvl w:ilvl="1">
        <w:numFmt w:val="decimal"/>
        <w:lvlText w:val="%2."/>
        <w:lvlJc w:val="left"/>
      </w:lvl>
    </w:lvlOverride>
  </w:num>
  <w:num w:numId="398" w16cid:durableId="712729135">
    <w:abstractNumId w:val="33"/>
    <w:lvlOverride w:ilvl="1">
      <w:lvl w:ilvl="1">
        <w:numFmt w:val="decimal"/>
        <w:lvlText w:val="%2."/>
        <w:lvlJc w:val="left"/>
      </w:lvl>
    </w:lvlOverride>
  </w:num>
  <w:num w:numId="399" w16cid:durableId="334768445">
    <w:abstractNumId w:val="33"/>
    <w:lvlOverride w:ilvl="1">
      <w:lvl w:ilvl="1">
        <w:numFmt w:val="decimal"/>
        <w:lvlText w:val="%2."/>
        <w:lvlJc w:val="left"/>
      </w:lvl>
    </w:lvlOverride>
  </w:num>
  <w:num w:numId="400" w16cid:durableId="47001896">
    <w:abstractNumId w:val="33"/>
    <w:lvlOverride w:ilvl="1">
      <w:lvl w:ilvl="1">
        <w:numFmt w:val="decimal"/>
        <w:lvlText w:val="%2."/>
        <w:lvlJc w:val="left"/>
      </w:lvl>
    </w:lvlOverride>
  </w:num>
  <w:num w:numId="401" w16cid:durableId="882207435">
    <w:abstractNumId w:val="33"/>
    <w:lvlOverride w:ilvl="1">
      <w:lvl w:ilvl="1">
        <w:numFmt w:val="decimal"/>
        <w:lvlText w:val="%2."/>
        <w:lvlJc w:val="left"/>
      </w:lvl>
    </w:lvlOverride>
  </w:num>
  <w:num w:numId="402" w16cid:durableId="1385790483">
    <w:abstractNumId w:val="33"/>
    <w:lvlOverride w:ilvl="1">
      <w:lvl w:ilvl="1">
        <w:numFmt w:val="decimal"/>
        <w:lvlText w:val="%2."/>
        <w:lvlJc w:val="left"/>
      </w:lvl>
    </w:lvlOverride>
  </w:num>
  <w:num w:numId="403" w16cid:durableId="937837315">
    <w:abstractNumId w:val="33"/>
    <w:lvlOverride w:ilvl="1">
      <w:lvl w:ilvl="1">
        <w:numFmt w:val="decimal"/>
        <w:lvlText w:val="%2."/>
        <w:lvlJc w:val="left"/>
      </w:lvl>
    </w:lvlOverride>
  </w:num>
  <w:num w:numId="404" w16cid:durableId="490677899">
    <w:abstractNumId w:val="33"/>
    <w:lvlOverride w:ilvl="1">
      <w:lvl w:ilvl="1">
        <w:numFmt w:val="decimal"/>
        <w:lvlText w:val="%2."/>
        <w:lvlJc w:val="left"/>
      </w:lvl>
    </w:lvlOverride>
  </w:num>
  <w:num w:numId="405" w16cid:durableId="1101679352">
    <w:abstractNumId w:val="33"/>
    <w:lvlOverride w:ilvl="1">
      <w:lvl w:ilvl="1">
        <w:numFmt w:val="decimal"/>
        <w:lvlText w:val="%2."/>
        <w:lvlJc w:val="left"/>
      </w:lvl>
    </w:lvlOverride>
  </w:num>
  <w:num w:numId="406" w16cid:durableId="744452510">
    <w:abstractNumId w:val="33"/>
    <w:lvlOverride w:ilvl="1">
      <w:lvl w:ilvl="1">
        <w:numFmt w:val="decimal"/>
        <w:lvlText w:val="%2."/>
        <w:lvlJc w:val="left"/>
      </w:lvl>
    </w:lvlOverride>
  </w:num>
  <w:num w:numId="407" w16cid:durableId="1853371350">
    <w:abstractNumId w:val="33"/>
    <w:lvlOverride w:ilvl="1">
      <w:lvl w:ilvl="1">
        <w:numFmt w:val="decimal"/>
        <w:lvlText w:val="%2."/>
        <w:lvlJc w:val="left"/>
      </w:lvl>
    </w:lvlOverride>
  </w:num>
  <w:num w:numId="408" w16cid:durableId="1219050752">
    <w:abstractNumId w:val="33"/>
    <w:lvlOverride w:ilvl="1">
      <w:lvl w:ilvl="1">
        <w:numFmt w:val="decimal"/>
        <w:lvlText w:val="%2."/>
        <w:lvlJc w:val="left"/>
      </w:lvl>
    </w:lvlOverride>
  </w:num>
  <w:num w:numId="409" w16cid:durableId="1589919650">
    <w:abstractNumId w:val="33"/>
    <w:lvlOverride w:ilvl="1">
      <w:lvl w:ilvl="1">
        <w:numFmt w:val="decimal"/>
        <w:lvlText w:val="%2."/>
        <w:lvlJc w:val="left"/>
      </w:lvl>
    </w:lvlOverride>
  </w:num>
  <w:num w:numId="410" w16cid:durableId="1601719591">
    <w:abstractNumId w:val="33"/>
    <w:lvlOverride w:ilvl="1">
      <w:lvl w:ilvl="1">
        <w:numFmt w:val="decimal"/>
        <w:lvlText w:val="%2."/>
        <w:lvlJc w:val="left"/>
      </w:lvl>
    </w:lvlOverride>
  </w:num>
  <w:num w:numId="411" w16cid:durableId="424573902">
    <w:abstractNumId w:val="33"/>
    <w:lvlOverride w:ilvl="1">
      <w:lvl w:ilvl="1">
        <w:numFmt w:val="decimal"/>
        <w:lvlText w:val="%2."/>
        <w:lvlJc w:val="left"/>
      </w:lvl>
    </w:lvlOverride>
  </w:num>
  <w:num w:numId="412" w16cid:durableId="2084372489">
    <w:abstractNumId w:val="33"/>
    <w:lvlOverride w:ilvl="1">
      <w:lvl w:ilvl="1">
        <w:numFmt w:val="decimal"/>
        <w:lvlText w:val="%2."/>
        <w:lvlJc w:val="left"/>
      </w:lvl>
    </w:lvlOverride>
  </w:num>
  <w:num w:numId="413" w16cid:durableId="772477468">
    <w:abstractNumId w:val="33"/>
    <w:lvlOverride w:ilvl="1">
      <w:lvl w:ilvl="1">
        <w:numFmt w:val="decimal"/>
        <w:lvlText w:val="%2."/>
        <w:lvlJc w:val="left"/>
      </w:lvl>
    </w:lvlOverride>
  </w:num>
  <w:num w:numId="414" w16cid:durableId="1965500177">
    <w:abstractNumId w:val="33"/>
    <w:lvlOverride w:ilvl="1">
      <w:lvl w:ilvl="1">
        <w:numFmt w:val="decimal"/>
        <w:lvlText w:val="%2."/>
        <w:lvlJc w:val="left"/>
      </w:lvl>
    </w:lvlOverride>
  </w:num>
  <w:num w:numId="415" w16cid:durableId="2083477932">
    <w:abstractNumId w:val="33"/>
    <w:lvlOverride w:ilvl="1">
      <w:lvl w:ilvl="1">
        <w:numFmt w:val="decimal"/>
        <w:lvlText w:val="%2."/>
        <w:lvlJc w:val="left"/>
      </w:lvl>
    </w:lvlOverride>
  </w:num>
  <w:num w:numId="416" w16cid:durableId="2030911941">
    <w:abstractNumId w:val="33"/>
    <w:lvlOverride w:ilvl="1">
      <w:lvl w:ilvl="1">
        <w:numFmt w:val="decimal"/>
        <w:lvlText w:val="%2."/>
        <w:lvlJc w:val="left"/>
      </w:lvl>
    </w:lvlOverride>
  </w:num>
  <w:num w:numId="417" w16cid:durableId="1044060539">
    <w:abstractNumId w:val="33"/>
    <w:lvlOverride w:ilvl="1">
      <w:lvl w:ilvl="1">
        <w:numFmt w:val="decimal"/>
        <w:lvlText w:val="%2."/>
        <w:lvlJc w:val="left"/>
      </w:lvl>
    </w:lvlOverride>
  </w:num>
  <w:num w:numId="418" w16cid:durableId="433289638">
    <w:abstractNumId w:val="33"/>
    <w:lvlOverride w:ilvl="1">
      <w:lvl w:ilvl="1">
        <w:numFmt w:val="decimal"/>
        <w:lvlText w:val="%2."/>
        <w:lvlJc w:val="left"/>
      </w:lvl>
    </w:lvlOverride>
  </w:num>
  <w:num w:numId="419" w16cid:durableId="49890631">
    <w:abstractNumId w:val="33"/>
    <w:lvlOverride w:ilvl="1">
      <w:lvl w:ilvl="1">
        <w:numFmt w:val="decimal"/>
        <w:lvlText w:val="%2."/>
        <w:lvlJc w:val="left"/>
      </w:lvl>
    </w:lvlOverride>
  </w:num>
  <w:num w:numId="420" w16cid:durableId="503326115">
    <w:abstractNumId w:val="33"/>
    <w:lvlOverride w:ilvl="1">
      <w:lvl w:ilvl="1">
        <w:numFmt w:val="decimal"/>
        <w:lvlText w:val="%2."/>
        <w:lvlJc w:val="left"/>
      </w:lvl>
    </w:lvlOverride>
  </w:num>
  <w:num w:numId="421" w16cid:durableId="1165976823">
    <w:abstractNumId w:val="2"/>
  </w:num>
  <w:num w:numId="422" w16cid:durableId="1226725723">
    <w:abstractNumId w:val="2"/>
    <w:lvlOverride w:ilvl="1">
      <w:lvl w:ilvl="1">
        <w:numFmt w:val="decimal"/>
        <w:lvlText w:val="%2."/>
        <w:lvlJc w:val="left"/>
      </w:lvl>
    </w:lvlOverride>
  </w:num>
  <w:num w:numId="423" w16cid:durableId="1883204441">
    <w:abstractNumId w:val="2"/>
    <w:lvlOverride w:ilvl="1">
      <w:lvl w:ilvl="1">
        <w:numFmt w:val="decimal"/>
        <w:lvlText w:val="%2."/>
        <w:lvlJc w:val="left"/>
      </w:lvl>
    </w:lvlOverride>
  </w:num>
  <w:num w:numId="424" w16cid:durableId="2081051956">
    <w:abstractNumId w:val="2"/>
    <w:lvlOverride w:ilvl="1">
      <w:lvl w:ilvl="1">
        <w:numFmt w:val="decimal"/>
        <w:lvlText w:val="%2."/>
        <w:lvlJc w:val="left"/>
      </w:lvl>
    </w:lvlOverride>
  </w:num>
  <w:num w:numId="425" w16cid:durableId="701713643">
    <w:abstractNumId w:val="2"/>
    <w:lvlOverride w:ilvl="1">
      <w:lvl w:ilvl="1">
        <w:numFmt w:val="decimal"/>
        <w:lvlText w:val="%2."/>
        <w:lvlJc w:val="left"/>
      </w:lvl>
    </w:lvlOverride>
  </w:num>
  <w:num w:numId="426" w16cid:durableId="1785610268">
    <w:abstractNumId w:val="9"/>
  </w:num>
  <w:num w:numId="427" w16cid:durableId="2008361623">
    <w:abstractNumId w:val="9"/>
    <w:lvlOverride w:ilvl="1">
      <w:lvl w:ilvl="1">
        <w:numFmt w:val="decimal"/>
        <w:lvlText w:val="%2."/>
        <w:lvlJc w:val="left"/>
      </w:lvl>
    </w:lvlOverride>
  </w:num>
  <w:num w:numId="428" w16cid:durableId="1306160156">
    <w:abstractNumId w:val="9"/>
    <w:lvlOverride w:ilvl="1">
      <w:lvl w:ilvl="1">
        <w:numFmt w:val="decimal"/>
        <w:lvlText w:val="%2."/>
        <w:lvlJc w:val="left"/>
      </w:lvl>
    </w:lvlOverride>
  </w:num>
  <w:num w:numId="429" w16cid:durableId="924725240">
    <w:abstractNumId w:val="9"/>
    <w:lvlOverride w:ilvl="1">
      <w:lvl w:ilvl="1">
        <w:numFmt w:val="decimal"/>
        <w:lvlText w:val="%2."/>
        <w:lvlJc w:val="left"/>
      </w:lvl>
    </w:lvlOverride>
  </w:num>
  <w:num w:numId="430" w16cid:durableId="152838195">
    <w:abstractNumId w:val="9"/>
    <w:lvlOverride w:ilvl="1">
      <w:lvl w:ilvl="1">
        <w:numFmt w:val="decimal"/>
        <w:lvlText w:val="%2."/>
        <w:lvlJc w:val="left"/>
      </w:lvl>
    </w:lvlOverride>
  </w:num>
  <w:num w:numId="431" w16cid:durableId="1598248511">
    <w:abstractNumId w:val="9"/>
    <w:lvlOverride w:ilvl="1">
      <w:lvl w:ilvl="1">
        <w:numFmt w:val="decimal"/>
        <w:lvlText w:val="%2."/>
        <w:lvlJc w:val="left"/>
      </w:lvl>
    </w:lvlOverride>
  </w:num>
  <w:num w:numId="432" w16cid:durableId="2093626180">
    <w:abstractNumId w:val="9"/>
    <w:lvlOverride w:ilvl="1">
      <w:lvl w:ilvl="1">
        <w:numFmt w:val="decimal"/>
        <w:lvlText w:val="%2."/>
        <w:lvlJc w:val="left"/>
      </w:lvl>
    </w:lvlOverride>
  </w:num>
  <w:num w:numId="433" w16cid:durableId="1693065903">
    <w:abstractNumId w:val="9"/>
    <w:lvlOverride w:ilvl="1">
      <w:lvl w:ilvl="1">
        <w:numFmt w:val="decimal"/>
        <w:lvlText w:val="%2."/>
        <w:lvlJc w:val="left"/>
      </w:lvl>
    </w:lvlOverride>
  </w:num>
  <w:num w:numId="434" w16cid:durableId="186991730">
    <w:abstractNumId w:val="9"/>
    <w:lvlOverride w:ilvl="1">
      <w:lvl w:ilvl="1">
        <w:numFmt w:val="decimal"/>
        <w:lvlText w:val="%2."/>
        <w:lvlJc w:val="left"/>
      </w:lvl>
    </w:lvlOverride>
  </w:num>
  <w:num w:numId="435" w16cid:durableId="2013218550">
    <w:abstractNumId w:val="9"/>
    <w:lvlOverride w:ilvl="1">
      <w:lvl w:ilvl="1">
        <w:numFmt w:val="decimal"/>
        <w:lvlText w:val="%2."/>
        <w:lvlJc w:val="left"/>
      </w:lvl>
    </w:lvlOverride>
  </w:num>
  <w:num w:numId="436" w16cid:durableId="984897373">
    <w:abstractNumId w:val="9"/>
    <w:lvlOverride w:ilvl="1">
      <w:lvl w:ilvl="1">
        <w:numFmt w:val="decimal"/>
        <w:lvlText w:val="%2."/>
        <w:lvlJc w:val="left"/>
      </w:lvl>
    </w:lvlOverride>
  </w:num>
  <w:num w:numId="437" w16cid:durableId="261836357">
    <w:abstractNumId w:val="9"/>
    <w:lvlOverride w:ilvl="1">
      <w:lvl w:ilvl="1">
        <w:numFmt w:val="decimal"/>
        <w:lvlText w:val="%2."/>
        <w:lvlJc w:val="left"/>
      </w:lvl>
    </w:lvlOverride>
  </w:num>
  <w:num w:numId="438" w16cid:durableId="1348826956">
    <w:abstractNumId w:val="9"/>
    <w:lvlOverride w:ilvl="1">
      <w:lvl w:ilvl="1">
        <w:numFmt w:val="decimal"/>
        <w:lvlText w:val="%2."/>
        <w:lvlJc w:val="left"/>
      </w:lvl>
    </w:lvlOverride>
  </w:num>
  <w:num w:numId="439" w16cid:durableId="1470710029">
    <w:abstractNumId w:val="9"/>
    <w:lvlOverride w:ilvl="1">
      <w:lvl w:ilvl="1">
        <w:numFmt w:val="decimal"/>
        <w:lvlText w:val="%2."/>
        <w:lvlJc w:val="left"/>
      </w:lvl>
    </w:lvlOverride>
  </w:num>
  <w:num w:numId="440" w16cid:durableId="101809300">
    <w:abstractNumId w:val="9"/>
    <w:lvlOverride w:ilvl="1">
      <w:lvl w:ilvl="1">
        <w:numFmt w:val="decimal"/>
        <w:lvlText w:val="%2."/>
        <w:lvlJc w:val="left"/>
      </w:lvl>
    </w:lvlOverride>
  </w:num>
  <w:num w:numId="441" w16cid:durableId="1206672146">
    <w:abstractNumId w:val="9"/>
    <w:lvlOverride w:ilvl="1">
      <w:lvl w:ilvl="1">
        <w:numFmt w:val="decimal"/>
        <w:lvlText w:val="%2."/>
        <w:lvlJc w:val="left"/>
      </w:lvl>
    </w:lvlOverride>
  </w:num>
  <w:num w:numId="442" w16cid:durableId="1024671487">
    <w:abstractNumId w:val="9"/>
    <w:lvlOverride w:ilvl="1">
      <w:lvl w:ilvl="1">
        <w:numFmt w:val="decimal"/>
        <w:lvlText w:val="%2."/>
        <w:lvlJc w:val="left"/>
      </w:lvl>
    </w:lvlOverride>
  </w:num>
  <w:num w:numId="443" w16cid:durableId="375394746">
    <w:abstractNumId w:val="9"/>
    <w:lvlOverride w:ilvl="1">
      <w:lvl w:ilvl="1">
        <w:numFmt w:val="decimal"/>
        <w:lvlText w:val="%2."/>
        <w:lvlJc w:val="left"/>
      </w:lvl>
    </w:lvlOverride>
  </w:num>
  <w:num w:numId="444" w16cid:durableId="1241325864">
    <w:abstractNumId w:val="9"/>
    <w:lvlOverride w:ilvl="1">
      <w:lvl w:ilvl="1">
        <w:numFmt w:val="decimal"/>
        <w:lvlText w:val="%2."/>
        <w:lvlJc w:val="left"/>
      </w:lvl>
    </w:lvlOverride>
  </w:num>
  <w:num w:numId="445" w16cid:durableId="1718704912">
    <w:abstractNumId w:val="9"/>
    <w:lvlOverride w:ilvl="1">
      <w:lvl w:ilvl="1">
        <w:numFmt w:val="decimal"/>
        <w:lvlText w:val="%2."/>
        <w:lvlJc w:val="left"/>
      </w:lvl>
    </w:lvlOverride>
  </w:num>
  <w:num w:numId="446" w16cid:durableId="180555673">
    <w:abstractNumId w:val="9"/>
    <w:lvlOverride w:ilvl="1">
      <w:lvl w:ilvl="1">
        <w:numFmt w:val="decimal"/>
        <w:lvlText w:val="%2."/>
        <w:lvlJc w:val="left"/>
      </w:lvl>
    </w:lvlOverride>
  </w:num>
  <w:num w:numId="447" w16cid:durableId="2043749766">
    <w:abstractNumId w:val="9"/>
    <w:lvlOverride w:ilvl="1">
      <w:lvl w:ilvl="1">
        <w:numFmt w:val="decimal"/>
        <w:lvlText w:val="%2."/>
        <w:lvlJc w:val="left"/>
      </w:lvl>
    </w:lvlOverride>
  </w:num>
  <w:num w:numId="448" w16cid:durableId="823358555">
    <w:abstractNumId w:val="9"/>
    <w:lvlOverride w:ilvl="1">
      <w:lvl w:ilvl="1">
        <w:numFmt w:val="decimal"/>
        <w:lvlText w:val="%2."/>
        <w:lvlJc w:val="left"/>
      </w:lvl>
    </w:lvlOverride>
  </w:num>
  <w:num w:numId="449" w16cid:durableId="973947413">
    <w:abstractNumId w:val="9"/>
    <w:lvlOverride w:ilvl="1">
      <w:lvl w:ilvl="1">
        <w:numFmt w:val="decimal"/>
        <w:lvlText w:val="%2."/>
        <w:lvlJc w:val="left"/>
      </w:lvl>
    </w:lvlOverride>
  </w:num>
  <w:num w:numId="450" w16cid:durableId="1155418230">
    <w:abstractNumId w:val="61"/>
  </w:num>
  <w:num w:numId="451" w16cid:durableId="1317608092">
    <w:abstractNumId w:val="61"/>
    <w:lvlOverride w:ilvl="1">
      <w:lvl w:ilvl="1">
        <w:numFmt w:val="decimal"/>
        <w:lvlText w:val="%2."/>
        <w:lvlJc w:val="left"/>
      </w:lvl>
    </w:lvlOverride>
  </w:num>
  <w:num w:numId="452" w16cid:durableId="1199274450">
    <w:abstractNumId w:val="61"/>
    <w:lvlOverride w:ilvl="1">
      <w:lvl w:ilvl="1">
        <w:numFmt w:val="decimal"/>
        <w:lvlText w:val="%2."/>
        <w:lvlJc w:val="left"/>
      </w:lvl>
    </w:lvlOverride>
  </w:num>
  <w:num w:numId="453" w16cid:durableId="1755273834">
    <w:abstractNumId w:val="61"/>
    <w:lvlOverride w:ilvl="1">
      <w:lvl w:ilvl="1">
        <w:numFmt w:val="decimal"/>
        <w:lvlText w:val="%2."/>
        <w:lvlJc w:val="left"/>
      </w:lvl>
    </w:lvlOverride>
  </w:num>
  <w:num w:numId="454" w16cid:durableId="1534885047">
    <w:abstractNumId w:val="61"/>
    <w:lvlOverride w:ilvl="1">
      <w:lvl w:ilvl="1">
        <w:numFmt w:val="decimal"/>
        <w:lvlText w:val="%2."/>
        <w:lvlJc w:val="left"/>
      </w:lvl>
    </w:lvlOverride>
  </w:num>
  <w:num w:numId="455" w16cid:durableId="555243828">
    <w:abstractNumId w:val="61"/>
    <w:lvlOverride w:ilvl="1">
      <w:lvl w:ilvl="1">
        <w:numFmt w:val="decimal"/>
        <w:lvlText w:val="%2."/>
        <w:lvlJc w:val="left"/>
      </w:lvl>
    </w:lvlOverride>
  </w:num>
  <w:num w:numId="456" w16cid:durableId="181164844">
    <w:abstractNumId w:val="61"/>
    <w:lvlOverride w:ilvl="1">
      <w:lvl w:ilvl="1">
        <w:numFmt w:val="decimal"/>
        <w:lvlText w:val="%2."/>
        <w:lvlJc w:val="left"/>
      </w:lvl>
    </w:lvlOverride>
  </w:num>
  <w:num w:numId="457" w16cid:durableId="1426073257">
    <w:abstractNumId w:val="61"/>
    <w:lvlOverride w:ilvl="1">
      <w:lvl w:ilvl="1">
        <w:numFmt w:val="decimal"/>
        <w:lvlText w:val="%2."/>
        <w:lvlJc w:val="left"/>
      </w:lvl>
    </w:lvlOverride>
  </w:num>
  <w:num w:numId="458" w16cid:durableId="677971032">
    <w:abstractNumId w:val="61"/>
    <w:lvlOverride w:ilvl="1">
      <w:lvl w:ilvl="1">
        <w:numFmt w:val="decimal"/>
        <w:lvlText w:val="%2."/>
        <w:lvlJc w:val="left"/>
      </w:lvl>
    </w:lvlOverride>
  </w:num>
  <w:num w:numId="459" w16cid:durableId="1355426043">
    <w:abstractNumId w:val="61"/>
    <w:lvlOverride w:ilvl="1">
      <w:lvl w:ilvl="1">
        <w:numFmt w:val="decimal"/>
        <w:lvlText w:val="%2."/>
        <w:lvlJc w:val="left"/>
      </w:lvl>
    </w:lvlOverride>
  </w:num>
  <w:num w:numId="460" w16cid:durableId="147477471">
    <w:abstractNumId w:val="61"/>
    <w:lvlOverride w:ilvl="1">
      <w:lvl w:ilvl="1">
        <w:numFmt w:val="decimal"/>
        <w:lvlText w:val="%2."/>
        <w:lvlJc w:val="left"/>
      </w:lvl>
    </w:lvlOverride>
  </w:num>
  <w:num w:numId="461" w16cid:durableId="1210723110">
    <w:abstractNumId w:val="61"/>
    <w:lvlOverride w:ilvl="1">
      <w:lvl w:ilvl="1">
        <w:numFmt w:val="decimal"/>
        <w:lvlText w:val="%2."/>
        <w:lvlJc w:val="left"/>
      </w:lvl>
    </w:lvlOverride>
  </w:num>
  <w:num w:numId="462" w16cid:durableId="922301901">
    <w:abstractNumId w:val="61"/>
    <w:lvlOverride w:ilvl="1">
      <w:lvl w:ilvl="1">
        <w:numFmt w:val="decimal"/>
        <w:lvlText w:val="%2."/>
        <w:lvlJc w:val="left"/>
      </w:lvl>
    </w:lvlOverride>
  </w:num>
  <w:num w:numId="463" w16cid:durableId="355619943">
    <w:abstractNumId w:val="61"/>
    <w:lvlOverride w:ilvl="1">
      <w:lvl w:ilvl="1">
        <w:numFmt w:val="decimal"/>
        <w:lvlText w:val="%2."/>
        <w:lvlJc w:val="left"/>
      </w:lvl>
    </w:lvlOverride>
  </w:num>
  <w:num w:numId="464" w16cid:durableId="1646277056">
    <w:abstractNumId w:val="61"/>
    <w:lvlOverride w:ilvl="1">
      <w:lvl w:ilvl="1">
        <w:numFmt w:val="decimal"/>
        <w:lvlText w:val="%2."/>
        <w:lvlJc w:val="left"/>
      </w:lvl>
    </w:lvlOverride>
  </w:num>
  <w:num w:numId="465" w16cid:durableId="1423913809">
    <w:abstractNumId w:val="61"/>
    <w:lvlOverride w:ilvl="1">
      <w:lvl w:ilvl="1">
        <w:numFmt w:val="decimal"/>
        <w:lvlText w:val="%2."/>
        <w:lvlJc w:val="left"/>
      </w:lvl>
    </w:lvlOverride>
  </w:num>
  <w:num w:numId="466" w16cid:durableId="1854110128">
    <w:abstractNumId w:val="61"/>
    <w:lvlOverride w:ilvl="1">
      <w:lvl w:ilvl="1">
        <w:numFmt w:val="decimal"/>
        <w:lvlText w:val="%2."/>
        <w:lvlJc w:val="left"/>
      </w:lvl>
    </w:lvlOverride>
  </w:num>
  <w:num w:numId="467" w16cid:durableId="1933976276">
    <w:abstractNumId w:val="61"/>
    <w:lvlOverride w:ilvl="1">
      <w:lvl w:ilvl="1">
        <w:numFmt w:val="decimal"/>
        <w:lvlText w:val="%2."/>
        <w:lvlJc w:val="left"/>
      </w:lvl>
    </w:lvlOverride>
  </w:num>
  <w:num w:numId="468" w16cid:durableId="729184856">
    <w:abstractNumId w:val="61"/>
    <w:lvlOverride w:ilvl="1">
      <w:lvl w:ilvl="1">
        <w:numFmt w:val="decimal"/>
        <w:lvlText w:val="%2."/>
        <w:lvlJc w:val="left"/>
      </w:lvl>
    </w:lvlOverride>
  </w:num>
  <w:num w:numId="469" w16cid:durableId="1091968849">
    <w:abstractNumId w:val="61"/>
    <w:lvlOverride w:ilvl="1">
      <w:lvl w:ilvl="1">
        <w:numFmt w:val="decimal"/>
        <w:lvlText w:val="%2."/>
        <w:lvlJc w:val="left"/>
      </w:lvl>
    </w:lvlOverride>
  </w:num>
  <w:num w:numId="470" w16cid:durableId="2024821427">
    <w:abstractNumId w:val="61"/>
    <w:lvlOverride w:ilvl="1">
      <w:lvl w:ilvl="1">
        <w:numFmt w:val="decimal"/>
        <w:lvlText w:val="%2."/>
        <w:lvlJc w:val="left"/>
      </w:lvl>
    </w:lvlOverride>
  </w:num>
  <w:num w:numId="471" w16cid:durableId="264264501">
    <w:abstractNumId w:val="61"/>
    <w:lvlOverride w:ilvl="1">
      <w:lvl w:ilvl="1">
        <w:numFmt w:val="decimal"/>
        <w:lvlText w:val="%2."/>
        <w:lvlJc w:val="left"/>
      </w:lvl>
    </w:lvlOverride>
  </w:num>
  <w:num w:numId="472" w16cid:durableId="10959932">
    <w:abstractNumId w:val="61"/>
    <w:lvlOverride w:ilvl="1">
      <w:lvl w:ilvl="1">
        <w:numFmt w:val="decimal"/>
        <w:lvlText w:val="%2."/>
        <w:lvlJc w:val="left"/>
      </w:lvl>
    </w:lvlOverride>
  </w:num>
  <w:num w:numId="473" w16cid:durableId="882139716">
    <w:abstractNumId w:val="61"/>
    <w:lvlOverride w:ilvl="1">
      <w:lvl w:ilvl="1">
        <w:numFmt w:val="decimal"/>
        <w:lvlText w:val="%2."/>
        <w:lvlJc w:val="left"/>
      </w:lvl>
    </w:lvlOverride>
  </w:num>
  <w:num w:numId="474" w16cid:durableId="1724255375">
    <w:abstractNumId w:val="61"/>
    <w:lvlOverride w:ilvl="1">
      <w:lvl w:ilvl="1">
        <w:numFmt w:val="decimal"/>
        <w:lvlText w:val="%2."/>
        <w:lvlJc w:val="left"/>
      </w:lvl>
    </w:lvlOverride>
  </w:num>
  <w:num w:numId="475" w16cid:durableId="2130734401">
    <w:abstractNumId w:val="61"/>
    <w:lvlOverride w:ilvl="1">
      <w:lvl w:ilvl="1">
        <w:numFmt w:val="decimal"/>
        <w:lvlText w:val="%2."/>
        <w:lvlJc w:val="left"/>
      </w:lvl>
    </w:lvlOverride>
  </w:num>
  <w:num w:numId="476" w16cid:durableId="886379754">
    <w:abstractNumId w:val="61"/>
    <w:lvlOverride w:ilvl="1">
      <w:lvl w:ilvl="1">
        <w:numFmt w:val="decimal"/>
        <w:lvlText w:val="%2."/>
        <w:lvlJc w:val="left"/>
      </w:lvl>
    </w:lvlOverride>
  </w:num>
  <w:num w:numId="477" w16cid:durableId="17970702">
    <w:abstractNumId w:val="61"/>
    <w:lvlOverride w:ilvl="1">
      <w:lvl w:ilvl="1">
        <w:numFmt w:val="decimal"/>
        <w:lvlText w:val="%2."/>
        <w:lvlJc w:val="left"/>
      </w:lvl>
    </w:lvlOverride>
  </w:num>
  <w:num w:numId="478" w16cid:durableId="1980183555">
    <w:abstractNumId w:val="61"/>
    <w:lvlOverride w:ilvl="1">
      <w:lvl w:ilvl="1">
        <w:numFmt w:val="decimal"/>
        <w:lvlText w:val="%2."/>
        <w:lvlJc w:val="left"/>
      </w:lvl>
    </w:lvlOverride>
  </w:num>
  <w:num w:numId="479" w16cid:durableId="1059935869">
    <w:abstractNumId w:val="61"/>
    <w:lvlOverride w:ilvl="1">
      <w:lvl w:ilvl="1">
        <w:numFmt w:val="decimal"/>
        <w:lvlText w:val="%2."/>
        <w:lvlJc w:val="left"/>
      </w:lvl>
    </w:lvlOverride>
  </w:num>
  <w:num w:numId="480" w16cid:durableId="942685141">
    <w:abstractNumId w:val="61"/>
    <w:lvlOverride w:ilvl="1">
      <w:lvl w:ilvl="1">
        <w:numFmt w:val="decimal"/>
        <w:lvlText w:val="%2."/>
        <w:lvlJc w:val="left"/>
      </w:lvl>
    </w:lvlOverride>
  </w:num>
  <w:num w:numId="481" w16cid:durableId="1477259752">
    <w:abstractNumId w:val="61"/>
    <w:lvlOverride w:ilvl="1">
      <w:lvl w:ilvl="1">
        <w:numFmt w:val="decimal"/>
        <w:lvlText w:val="%2."/>
        <w:lvlJc w:val="left"/>
      </w:lvl>
    </w:lvlOverride>
  </w:num>
  <w:num w:numId="482" w16cid:durableId="676543042">
    <w:abstractNumId w:val="61"/>
    <w:lvlOverride w:ilvl="1">
      <w:lvl w:ilvl="1">
        <w:numFmt w:val="decimal"/>
        <w:lvlText w:val="%2."/>
        <w:lvlJc w:val="left"/>
      </w:lvl>
    </w:lvlOverride>
  </w:num>
  <w:num w:numId="483" w16cid:durableId="1744568421">
    <w:abstractNumId w:val="61"/>
    <w:lvlOverride w:ilvl="1">
      <w:lvl w:ilvl="1">
        <w:numFmt w:val="decimal"/>
        <w:lvlText w:val="%2."/>
        <w:lvlJc w:val="left"/>
      </w:lvl>
    </w:lvlOverride>
  </w:num>
  <w:num w:numId="484" w16cid:durableId="41179341">
    <w:abstractNumId w:val="61"/>
    <w:lvlOverride w:ilvl="1">
      <w:lvl w:ilvl="1">
        <w:numFmt w:val="decimal"/>
        <w:lvlText w:val="%2."/>
        <w:lvlJc w:val="left"/>
      </w:lvl>
    </w:lvlOverride>
  </w:num>
  <w:num w:numId="485" w16cid:durableId="699281542">
    <w:abstractNumId w:val="61"/>
    <w:lvlOverride w:ilvl="1">
      <w:lvl w:ilvl="1">
        <w:numFmt w:val="decimal"/>
        <w:lvlText w:val="%2."/>
        <w:lvlJc w:val="left"/>
      </w:lvl>
    </w:lvlOverride>
  </w:num>
  <w:num w:numId="486" w16cid:durableId="54473580">
    <w:abstractNumId w:val="61"/>
    <w:lvlOverride w:ilvl="1">
      <w:lvl w:ilvl="1">
        <w:numFmt w:val="decimal"/>
        <w:lvlText w:val="%2."/>
        <w:lvlJc w:val="left"/>
      </w:lvl>
    </w:lvlOverride>
  </w:num>
  <w:num w:numId="487" w16cid:durableId="1109543065">
    <w:abstractNumId w:val="61"/>
    <w:lvlOverride w:ilvl="1">
      <w:lvl w:ilvl="1">
        <w:numFmt w:val="decimal"/>
        <w:lvlText w:val="%2."/>
        <w:lvlJc w:val="left"/>
      </w:lvl>
    </w:lvlOverride>
  </w:num>
  <w:num w:numId="488" w16cid:durableId="1564289411">
    <w:abstractNumId w:val="61"/>
    <w:lvlOverride w:ilvl="1">
      <w:lvl w:ilvl="1">
        <w:numFmt w:val="decimal"/>
        <w:lvlText w:val="%2."/>
        <w:lvlJc w:val="left"/>
      </w:lvl>
    </w:lvlOverride>
  </w:num>
  <w:num w:numId="489" w16cid:durableId="240801416">
    <w:abstractNumId w:val="61"/>
    <w:lvlOverride w:ilvl="1">
      <w:lvl w:ilvl="1">
        <w:numFmt w:val="decimal"/>
        <w:lvlText w:val="%2."/>
        <w:lvlJc w:val="left"/>
      </w:lvl>
    </w:lvlOverride>
  </w:num>
  <w:num w:numId="490" w16cid:durableId="77797662">
    <w:abstractNumId w:val="61"/>
    <w:lvlOverride w:ilvl="1">
      <w:lvl w:ilvl="1">
        <w:numFmt w:val="decimal"/>
        <w:lvlText w:val="%2."/>
        <w:lvlJc w:val="left"/>
      </w:lvl>
    </w:lvlOverride>
  </w:num>
  <w:num w:numId="491" w16cid:durableId="1957953923">
    <w:abstractNumId w:val="61"/>
    <w:lvlOverride w:ilvl="1">
      <w:lvl w:ilvl="1">
        <w:numFmt w:val="decimal"/>
        <w:lvlText w:val="%2."/>
        <w:lvlJc w:val="left"/>
      </w:lvl>
    </w:lvlOverride>
  </w:num>
  <w:num w:numId="492" w16cid:durableId="624506494">
    <w:abstractNumId w:val="61"/>
    <w:lvlOverride w:ilvl="1">
      <w:lvl w:ilvl="1">
        <w:numFmt w:val="decimal"/>
        <w:lvlText w:val="%2."/>
        <w:lvlJc w:val="left"/>
      </w:lvl>
    </w:lvlOverride>
  </w:num>
  <w:num w:numId="493" w16cid:durableId="1111433778">
    <w:abstractNumId w:val="61"/>
    <w:lvlOverride w:ilvl="1">
      <w:lvl w:ilvl="1">
        <w:numFmt w:val="decimal"/>
        <w:lvlText w:val="%2."/>
        <w:lvlJc w:val="left"/>
      </w:lvl>
    </w:lvlOverride>
  </w:num>
  <w:num w:numId="494" w16cid:durableId="518012414">
    <w:abstractNumId w:val="61"/>
    <w:lvlOverride w:ilvl="1">
      <w:lvl w:ilvl="1">
        <w:numFmt w:val="decimal"/>
        <w:lvlText w:val="%2."/>
        <w:lvlJc w:val="left"/>
      </w:lvl>
    </w:lvlOverride>
  </w:num>
  <w:num w:numId="495" w16cid:durableId="2126194824">
    <w:abstractNumId w:val="61"/>
    <w:lvlOverride w:ilvl="1">
      <w:lvl w:ilvl="1">
        <w:numFmt w:val="decimal"/>
        <w:lvlText w:val="%2."/>
        <w:lvlJc w:val="left"/>
      </w:lvl>
    </w:lvlOverride>
  </w:num>
  <w:num w:numId="496" w16cid:durableId="216090057">
    <w:abstractNumId w:val="61"/>
    <w:lvlOverride w:ilvl="1">
      <w:lvl w:ilvl="1">
        <w:numFmt w:val="decimal"/>
        <w:lvlText w:val="%2."/>
        <w:lvlJc w:val="left"/>
      </w:lvl>
    </w:lvlOverride>
  </w:num>
  <w:num w:numId="497" w16cid:durableId="606083235">
    <w:abstractNumId w:val="61"/>
    <w:lvlOverride w:ilvl="1">
      <w:lvl w:ilvl="1">
        <w:numFmt w:val="decimal"/>
        <w:lvlText w:val="%2."/>
        <w:lvlJc w:val="left"/>
      </w:lvl>
    </w:lvlOverride>
  </w:num>
  <w:num w:numId="498" w16cid:durableId="1573545033">
    <w:abstractNumId w:val="61"/>
    <w:lvlOverride w:ilvl="1">
      <w:lvl w:ilvl="1">
        <w:numFmt w:val="decimal"/>
        <w:lvlText w:val="%2."/>
        <w:lvlJc w:val="left"/>
      </w:lvl>
    </w:lvlOverride>
  </w:num>
  <w:num w:numId="499" w16cid:durableId="1091782790">
    <w:abstractNumId w:val="61"/>
    <w:lvlOverride w:ilvl="1">
      <w:lvl w:ilvl="1">
        <w:numFmt w:val="decimal"/>
        <w:lvlText w:val="%2."/>
        <w:lvlJc w:val="left"/>
      </w:lvl>
    </w:lvlOverride>
  </w:num>
  <w:num w:numId="500" w16cid:durableId="647440917">
    <w:abstractNumId w:val="61"/>
    <w:lvlOverride w:ilvl="1">
      <w:lvl w:ilvl="1">
        <w:numFmt w:val="decimal"/>
        <w:lvlText w:val="%2."/>
        <w:lvlJc w:val="left"/>
      </w:lvl>
    </w:lvlOverride>
  </w:num>
  <w:num w:numId="501" w16cid:durableId="2113429964">
    <w:abstractNumId w:val="61"/>
    <w:lvlOverride w:ilvl="1">
      <w:lvl w:ilvl="1">
        <w:numFmt w:val="decimal"/>
        <w:lvlText w:val="%2."/>
        <w:lvlJc w:val="left"/>
      </w:lvl>
    </w:lvlOverride>
  </w:num>
  <w:num w:numId="502" w16cid:durableId="986201488">
    <w:abstractNumId w:val="61"/>
    <w:lvlOverride w:ilvl="1">
      <w:lvl w:ilvl="1">
        <w:numFmt w:val="decimal"/>
        <w:lvlText w:val="%2."/>
        <w:lvlJc w:val="left"/>
      </w:lvl>
    </w:lvlOverride>
  </w:num>
  <w:num w:numId="503" w16cid:durableId="78648489">
    <w:abstractNumId w:val="61"/>
    <w:lvlOverride w:ilvl="1">
      <w:lvl w:ilvl="1">
        <w:numFmt w:val="decimal"/>
        <w:lvlText w:val="%2."/>
        <w:lvlJc w:val="left"/>
      </w:lvl>
    </w:lvlOverride>
  </w:num>
  <w:num w:numId="504" w16cid:durableId="43796044">
    <w:abstractNumId w:val="61"/>
    <w:lvlOverride w:ilvl="1">
      <w:lvl w:ilvl="1">
        <w:numFmt w:val="decimal"/>
        <w:lvlText w:val="%2."/>
        <w:lvlJc w:val="left"/>
      </w:lvl>
    </w:lvlOverride>
  </w:num>
  <w:num w:numId="505" w16cid:durableId="2080981549">
    <w:abstractNumId w:val="61"/>
    <w:lvlOverride w:ilvl="1">
      <w:lvl w:ilvl="1">
        <w:numFmt w:val="decimal"/>
        <w:lvlText w:val="%2."/>
        <w:lvlJc w:val="left"/>
      </w:lvl>
    </w:lvlOverride>
  </w:num>
  <w:num w:numId="506" w16cid:durableId="978923493">
    <w:abstractNumId w:val="61"/>
    <w:lvlOverride w:ilvl="1">
      <w:lvl w:ilvl="1">
        <w:numFmt w:val="decimal"/>
        <w:lvlText w:val="%2."/>
        <w:lvlJc w:val="left"/>
      </w:lvl>
    </w:lvlOverride>
  </w:num>
  <w:num w:numId="507" w16cid:durableId="1253315873">
    <w:abstractNumId w:val="61"/>
    <w:lvlOverride w:ilvl="1">
      <w:lvl w:ilvl="1">
        <w:numFmt w:val="decimal"/>
        <w:lvlText w:val="%2."/>
        <w:lvlJc w:val="left"/>
      </w:lvl>
    </w:lvlOverride>
  </w:num>
  <w:num w:numId="508" w16cid:durableId="1570967499">
    <w:abstractNumId w:val="61"/>
    <w:lvlOverride w:ilvl="1">
      <w:lvl w:ilvl="1">
        <w:numFmt w:val="decimal"/>
        <w:lvlText w:val="%2."/>
        <w:lvlJc w:val="left"/>
      </w:lvl>
    </w:lvlOverride>
  </w:num>
  <w:num w:numId="509" w16cid:durableId="722555767">
    <w:abstractNumId w:val="61"/>
    <w:lvlOverride w:ilvl="1">
      <w:lvl w:ilvl="1">
        <w:numFmt w:val="decimal"/>
        <w:lvlText w:val="%2."/>
        <w:lvlJc w:val="left"/>
      </w:lvl>
    </w:lvlOverride>
  </w:num>
  <w:num w:numId="510" w16cid:durableId="59639727">
    <w:abstractNumId w:val="61"/>
    <w:lvlOverride w:ilvl="1">
      <w:lvl w:ilvl="1">
        <w:numFmt w:val="decimal"/>
        <w:lvlText w:val="%2."/>
        <w:lvlJc w:val="left"/>
      </w:lvl>
    </w:lvlOverride>
  </w:num>
  <w:num w:numId="511" w16cid:durableId="1262682795">
    <w:abstractNumId w:val="61"/>
    <w:lvlOverride w:ilvl="1">
      <w:lvl w:ilvl="1">
        <w:numFmt w:val="decimal"/>
        <w:lvlText w:val="%2."/>
        <w:lvlJc w:val="left"/>
      </w:lvl>
    </w:lvlOverride>
  </w:num>
  <w:num w:numId="512" w16cid:durableId="471214847">
    <w:abstractNumId w:val="61"/>
    <w:lvlOverride w:ilvl="1">
      <w:lvl w:ilvl="1">
        <w:numFmt w:val="decimal"/>
        <w:lvlText w:val="%2."/>
        <w:lvlJc w:val="left"/>
      </w:lvl>
    </w:lvlOverride>
  </w:num>
  <w:num w:numId="513" w16cid:durableId="1026103441">
    <w:abstractNumId w:val="61"/>
    <w:lvlOverride w:ilvl="1">
      <w:lvl w:ilvl="1">
        <w:numFmt w:val="decimal"/>
        <w:lvlText w:val="%2."/>
        <w:lvlJc w:val="left"/>
      </w:lvl>
    </w:lvlOverride>
  </w:num>
  <w:num w:numId="514" w16cid:durableId="52584596">
    <w:abstractNumId w:val="61"/>
    <w:lvlOverride w:ilvl="1">
      <w:lvl w:ilvl="1">
        <w:numFmt w:val="decimal"/>
        <w:lvlText w:val="%2."/>
        <w:lvlJc w:val="left"/>
      </w:lvl>
    </w:lvlOverride>
  </w:num>
  <w:num w:numId="515" w16cid:durableId="1261992331">
    <w:abstractNumId w:val="61"/>
    <w:lvlOverride w:ilvl="1">
      <w:lvl w:ilvl="1">
        <w:numFmt w:val="decimal"/>
        <w:lvlText w:val="%2."/>
        <w:lvlJc w:val="left"/>
      </w:lvl>
    </w:lvlOverride>
  </w:num>
  <w:num w:numId="516" w16cid:durableId="623972583">
    <w:abstractNumId w:val="61"/>
    <w:lvlOverride w:ilvl="1">
      <w:lvl w:ilvl="1">
        <w:numFmt w:val="decimal"/>
        <w:lvlText w:val="%2."/>
        <w:lvlJc w:val="left"/>
      </w:lvl>
    </w:lvlOverride>
  </w:num>
  <w:num w:numId="517" w16cid:durableId="1288852858">
    <w:abstractNumId w:val="61"/>
    <w:lvlOverride w:ilvl="1">
      <w:lvl w:ilvl="1">
        <w:numFmt w:val="decimal"/>
        <w:lvlText w:val="%2."/>
        <w:lvlJc w:val="left"/>
      </w:lvl>
    </w:lvlOverride>
  </w:num>
  <w:num w:numId="518" w16cid:durableId="285702349">
    <w:abstractNumId w:val="61"/>
    <w:lvlOverride w:ilvl="1">
      <w:lvl w:ilvl="1">
        <w:numFmt w:val="decimal"/>
        <w:lvlText w:val="%2."/>
        <w:lvlJc w:val="left"/>
      </w:lvl>
    </w:lvlOverride>
  </w:num>
  <w:num w:numId="519" w16cid:durableId="470708769">
    <w:abstractNumId w:val="10"/>
  </w:num>
  <w:num w:numId="520" w16cid:durableId="13012289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715"/>
    <w:rsid w:val="00176715"/>
    <w:rsid w:val="00205876"/>
    <w:rsid w:val="00871756"/>
    <w:rsid w:val="009D1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56FCF"/>
  <w15:chartTrackingRefBased/>
  <w15:docId w15:val="{7DD51BD1-CB6A-4B62-A039-07AD07683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67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767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767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767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67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67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67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67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67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7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767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767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767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67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67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67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67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6715"/>
    <w:rPr>
      <w:rFonts w:eastAsiaTheme="majorEastAsia" w:cstheme="majorBidi"/>
      <w:color w:val="272727" w:themeColor="text1" w:themeTint="D8"/>
    </w:rPr>
  </w:style>
  <w:style w:type="paragraph" w:styleId="Title">
    <w:name w:val="Title"/>
    <w:basedOn w:val="Normal"/>
    <w:next w:val="Normal"/>
    <w:link w:val="TitleChar"/>
    <w:uiPriority w:val="10"/>
    <w:qFormat/>
    <w:rsid w:val="001767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67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67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67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6715"/>
    <w:pPr>
      <w:spacing w:before="160"/>
      <w:jc w:val="center"/>
    </w:pPr>
    <w:rPr>
      <w:i/>
      <w:iCs/>
      <w:color w:val="404040" w:themeColor="text1" w:themeTint="BF"/>
    </w:rPr>
  </w:style>
  <w:style w:type="character" w:customStyle="1" w:styleId="QuoteChar">
    <w:name w:val="Quote Char"/>
    <w:basedOn w:val="DefaultParagraphFont"/>
    <w:link w:val="Quote"/>
    <w:uiPriority w:val="29"/>
    <w:rsid w:val="00176715"/>
    <w:rPr>
      <w:i/>
      <w:iCs/>
      <w:color w:val="404040" w:themeColor="text1" w:themeTint="BF"/>
    </w:rPr>
  </w:style>
  <w:style w:type="paragraph" w:styleId="ListParagraph">
    <w:name w:val="List Paragraph"/>
    <w:basedOn w:val="Normal"/>
    <w:uiPriority w:val="34"/>
    <w:qFormat/>
    <w:rsid w:val="00176715"/>
    <w:pPr>
      <w:ind w:left="720"/>
      <w:contextualSpacing/>
    </w:pPr>
  </w:style>
  <w:style w:type="character" w:styleId="IntenseEmphasis">
    <w:name w:val="Intense Emphasis"/>
    <w:basedOn w:val="DefaultParagraphFont"/>
    <w:uiPriority w:val="21"/>
    <w:qFormat/>
    <w:rsid w:val="00176715"/>
    <w:rPr>
      <w:i/>
      <w:iCs/>
      <w:color w:val="0F4761" w:themeColor="accent1" w:themeShade="BF"/>
    </w:rPr>
  </w:style>
  <w:style w:type="paragraph" w:styleId="IntenseQuote">
    <w:name w:val="Intense Quote"/>
    <w:basedOn w:val="Normal"/>
    <w:next w:val="Normal"/>
    <w:link w:val="IntenseQuoteChar"/>
    <w:uiPriority w:val="30"/>
    <w:qFormat/>
    <w:rsid w:val="001767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6715"/>
    <w:rPr>
      <w:i/>
      <w:iCs/>
      <w:color w:val="0F4761" w:themeColor="accent1" w:themeShade="BF"/>
    </w:rPr>
  </w:style>
  <w:style w:type="character" w:styleId="IntenseReference">
    <w:name w:val="Intense Reference"/>
    <w:basedOn w:val="DefaultParagraphFont"/>
    <w:uiPriority w:val="32"/>
    <w:qFormat/>
    <w:rsid w:val="00176715"/>
    <w:rPr>
      <w:b/>
      <w:bCs/>
      <w:smallCaps/>
      <w:color w:val="0F4761" w:themeColor="accent1" w:themeShade="BF"/>
      <w:spacing w:val="5"/>
    </w:rPr>
  </w:style>
  <w:style w:type="character" w:styleId="Hyperlink">
    <w:name w:val="Hyperlink"/>
    <w:basedOn w:val="DefaultParagraphFont"/>
    <w:uiPriority w:val="99"/>
    <w:unhideWhenUsed/>
    <w:rsid w:val="00176715"/>
    <w:rPr>
      <w:color w:val="467886" w:themeColor="hyperlink"/>
      <w:u w:val="single"/>
    </w:rPr>
  </w:style>
  <w:style w:type="character" w:styleId="UnresolvedMention">
    <w:name w:val="Unresolved Mention"/>
    <w:basedOn w:val="DefaultParagraphFont"/>
    <w:uiPriority w:val="99"/>
    <w:semiHidden/>
    <w:unhideWhenUsed/>
    <w:rsid w:val="00176715"/>
    <w:rPr>
      <w:color w:val="605E5C"/>
      <w:shd w:val="clear" w:color="auto" w:fill="E1DFDD"/>
    </w:rPr>
  </w:style>
  <w:style w:type="paragraph" w:customStyle="1" w:styleId="msonormal0">
    <w:name w:val="msonormal"/>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text">
    <w:name w:val="text"/>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176715"/>
    <w:rPr>
      <w:color w:val="800080"/>
      <w:u w:val="single"/>
    </w:rPr>
  </w:style>
  <w:style w:type="paragraph" w:customStyle="1" w:styleId="center">
    <w:name w:val="center"/>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textindent">
    <w:name w:val="textindent"/>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caption">
    <w:name w:val="caption"/>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boxtitle">
    <w:name w:val="boxtitle"/>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left">
    <w:name w:val="left"/>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footnote">
    <w:name w:val="footnote"/>
    <w:basedOn w:val="Normal"/>
    <w:rsid w:val="00176715"/>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99" Type="http://schemas.openxmlformats.org/officeDocument/2006/relationships/image" Target="media/image168.jpeg"/><Relationship Id="rId21" Type="http://schemas.openxmlformats.org/officeDocument/2006/relationships/image" Target="media/image4.jpeg"/><Relationship Id="rId63" Type="http://schemas.openxmlformats.org/officeDocument/2006/relationships/hyperlink" Target="https://learning.oreilly.com/library/view/business-statistics-for/9781118213957/10_chapter02.html" TargetMode="External"/><Relationship Id="rId159" Type="http://schemas.openxmlformats.org/officeDocument/2006/relationships/image" Target="media/image67.jpeg"/><Relationship Id="rId324" Type="http://schemas.openxmlformats.org/officeDocument/2006/relationships/image" Target="media/image188.jpeg"/><Relationship Id="rId366" Type="http://schemas.openxmlformats.org/officeDocument/2006/relationships/hyperlink" Target="https://learning.oreilly.com/library/view/business-statistics-for/9781118213957/12_chapter04.html" TargetMode="External"/><Relationship Id="rId170" Type="http://schemas.openxmlformats.org/officeDocument/2006/relationships/image" Target="media/image77.jpeg"/><Relationship Id="rId226" Type="http://schemas.openxmlformats.org/officeDocument/2006/relationships/image" Target="media/image109.jpeg"/><Relationship Id="rId268" Type="http://schemas.openxmlformats.org/officeDocument/2006/relationships/image" Target="media/image142.jpeg"/><Relationship Id="rId32" Type="http://schemas.openxmlformats.org/officeDocument/2006/relationships/hyperlink" Target="https://learning.oreilly.com/library/view/business-statistics-for/9781118213957/28_chapter16.html" TargetMode="External"/><Relationship Id="rId74" Type="http://schemas.openxmlformats.org/officeDocument/2006/relationships/hyperlink" Target="https://learning.oreilly.com/library/view/business-statistics-for/9781118213957/10_chapter02.html" TargetMode="External"/><Relationship Id="rId128" Type="http://schemas.openxmlformats.org/officeDocument/2006/relationships/image" Target="media/image46.jpeg"/><Relationship Id="rId335" Type="http://schemas.openxmlformats.org/officeDocument/2006/relationships/hyperlink" Target="https://learning.oreilly.com/library/view/business-statistics-for/9781118213957/12_chapter04.html" TargetMode="External"/><Relationship Id="rId5" Type="http://schemas.openxmlformats.org/officeDocument/2006/relationships/hyperlink" Target="https://learning.oreilly.com/library/view/business-statistics-for/9781118213957/08_part01.html" TargetMode="External"/><Relationship Id="rId181" Type="http://schemas.openxmlformats.org/officeDocument/2006/relationships/image" Target="media/image83.jpeg"/><Relationship Id="rId237" Type="http://schemas.openxmlformats.org/officeDocument/2006/relationships/image" Target="media/image117.jpeg"/><Relationship Id="rId279" Type="http://schemas.openxmlformats.org/officeDocument/2006/relationships/image" Target="media/image150.jpeg"/><Relationship Id="rId43" Type="http://schemas.openxmlformats.org/officeDocument/2006/relationships/hyperlink" Target="http://media.corporateir.net/media_files/nys/kft/presentations/kft_050510c.pdf" TargetMode="External"/><Relationship Id="rId139" Type="http://schemas.openxmlformats.org/officeDocument/2006/relationships/hyperlink" Target="https://learning.oreilly.com/library/view/business-statistics-for/9781118213957/10_chapter02.html" TargetMode="External"/><Relationship Id="rId290" Type="http://schemas.openxmlformats.org/officeDocument/2006/relationships/hyperlink" Target="https://learning.oreilly.com/library/view/business-statistics-for/9781118213957/12_chapter04.html" TargetMode="External"/><Relationship Id="rId304" Type="http://schemas.openxmlformats.org/officeDocument/2006/relationships/hyperlink" Target="https://learning.oreilly.com/library/view/business-statistics-for/9781118213957/12_chapter04.html" TargetMode="External"/><Relationship Id="rId346" Type="http://schemas.openxmlformats.org/officeDocument/2006/relationships/hyperlink" Target="https://learning.oreilly.com/library/view/business-statistics-for/9781118213957/12_chapter04.html" TargetMode="External"/><Relationship Id="rId85" Type="http://schemas.openxmlformats.org/officeDocument/2006/relationships/hyperlink" Target="https://learning.oreilly.com/library/view/business-statistics-for/9781118213957/10_chapter02.html" TargetMode="External"/><Relationship Id="rId150" Type="http://schemas.openxmlformats.org/officeDocument/2006/relationships/image" Target="media/image61.jpeg"/><Relationship Id="rId192" Type="http://schemas.openxmlformats.org/officeDocument/2006/relationships/hyperlink" Target="https://learning.oreilly.com/library/view/business-statistics-for/9781118213957/12_chapter04.html" TargetMode="External"/><Relationship Id="rId206" Type="http://schemas.openxmlformats.org/officeDocument/2006/relationships/image" Target="media/image97.jpeg"/><Relationship Id="rId248" Type="http://schemas.openxmlformats.org/officeDocument/2006/relationships/image" Target="media/image125.jpeg"/><Relationship Id="rId12" Type="http://schemas.openxmlformats.org/officeDocument/2006/relationships/image" Target="media/image2.jpeg"/><Relationship Id="rId108" Type="http://schemas.openxmlformats.org/officeDocument/2006/relationships/image" Target="media/image34.jpeg"/><Relationship Id="rId315" Type="http://schemas.openxmlformats.org/officeDocument/2006/relationships/image" Target="media/image179.jpeg"/><Relationship Id="rId357" Type="http://schemas.openxmlformats.org/officeDocument/2006/relationships/hyperlink" Target="https://learning.oreilly.com/library/view/business-statistics-for/9781118213957/12_chapter04.html" TargetMode="External"/><Relationship Id="rId54" Type="http://schemas.openxmlformats.org/officeDocument/2006/relationships/hyperlink" Target="https://learning.oreilly.com/library/view/business-statistics-for/9781118213957/10_chapter02.html" TargetMode="External"/><Relationship Id="rId96" Type="http://schemas.openxmlformats.org/officeDocument/2006/relationships/hyperlink" Target="https://learning.oreilly.com/library/view/business-statistics-for/9781118213957/10_chapter02.html" TargetMode="External"/><Relationship Id="rId161" Type="http://schemas.openxmlformats.org/officeDocument/2006/relationships/image" Target="media/image69.jpeg"/><Relationship Id="rId217" Type="http://schemas.openxmlformats.org/officeDocument/2006/relationships/hyperlink" Target="https://learning.oreilly.com/library/view/business-statistics-for/9781118213957/12_chapter04.html" TargetMode="External"/><Relationship Id="rId259" Type="http://schemas.openxmlformats.org/officeDocument/2006/relationships/image" Target="media/image134.jpeg"/><Relationship Id="rId23" Type="http://schemas.openxmlformats.org/officeDocument/2006/relationships/hyperlink" Target="https://learning.oreilly.com/library/view/business-statistics-for/9781118213957/16_chapter07.html" TargetMode="External"/><Relationship Id="rId119" Type="http://schemas.openxmlformats.org/officeDocument/2006/relationships/image" Target="media/image41.jpeg"/><Relationship Id="rId270" Type="http://schemas.openxmlformats.org/officeDocument/2006/relationships/image" Target="media/image143.jpeg"/><Relationship Id="rId326" Type="http://schemas.openxmlformats.org/officeDocument/2006/relationships/hyperlink" Target="https://learning.oreilly.com/library/view/business-statistics-for/9781118213957/09_chapter01.html" TargetMode="External"/><Relationship Id="rId65" Type="http://schemas.openxmlformats.org/officeDocument/2006/relationships/hyperlink" Target="https://learning.oreilly.com/library/view/business-statistics-for/9781118213957/10_chapter02.html" TargetMode="External"/><Relationship Id="rId130" Type="http://schemas.openxmlformats.org/officeDocument/2006/relationships/hyperlink" Target="https://learning.oreilly.com/library/view/business-statistics-for/9781118213957/10_chapter02.html" TargetMode="External"/><Relationship Id="rId368" Type="http://schemas.openxmlformats.org/officeDocument/2006/relationships/hyperlink" Target="https://learning.oreilly.com/library/view/business-statistics-for/9781118213957/12_chapter04.html" TargetMode="External"/><Relationship Id="rId172" Type="http://schemas.openxmlformats.org/officeDocument/2006/relationships/hyperlink" Target="https://learning.oreilly.com/library/view/business-statistics-for/9781118213957/09_chapter01.html" TargetMode="External"/><Relationship Id="rId228" Type="http://schemas.openxmlformats.org/officeDocument/2006/relationships/image" Target="media/image111.jpeg"/><Relationship Id="rId281" Type="http://schemas.openxmlformats.org/officeDocument/2006/relationships/image" Target="media/image152.jpeg"/><Relationship Id="rId337" Type="http://schemas.openxmlformats.org/officeDocument/2006/relationships/hyperlink" Target="https://learning.oreilly.com/library/view/business-statistics-for/9781118213957/12_chapter04.html" TargetMode="External"/><Relationship Id="rId34" Type="http://schemas.openxmlformats.org/officeDocument/2006/relationships/image" Target="media/image11.jpeg"/><Relationship Id="rId76" Type="http://schemas.openxmlformats.org/officeDocument/2006/relationships/hyperlink" Target="https://learning.oreilly.com/library/view/business-statistics-for/9781118213957/10_chapter02.html" TargetMode="External"/><Relationship Id="rId141" Type="http://schemas.openxmlformats.org/officeDocument/2006/relationships/image" Target="media/image55.jpeg"/><Relationship Id="rId7" Type="http://schemas.openxmlformats.org/officeDocument/2006/relationships/hyperlink" Target="https://learning.oreilly.com/library/view/business-statistics-for/9781118213957/10_chapter02.html" TargetMode="External"/><Relationship Id="rId183" Type="http://schemas.openxmlformats.org/officeDocument/2006/relationships/hyperlink" Target="https://learning.oreilly.com/library/view/business-statistics-for/9781118213957/12_chapter04.html" TargetMode="External"/><Relationship Id="rId239" Type="http://schemas.openxmlformats.org/officeDocument/2006/relationships/image" Target="media/image119.jpeg"/><Relationship Id="rId250" Type="http://schemas.openxmlformats.org/officeDocument/2006/relationships/image" Target="media/image127.jpeg"/><Relationship Id="rId292" Type="http://schemas.openxmlformats.org/officeDocument/2006/relationships/image" Target="media/image162.jpeg"/><Relationship Id="rId306" Type="http://schemas.openxmlformats.org/officeDocument/2006/relationships/image" Target="media/image171.jpeg"/><Relationship Id="rId45" Type="http://schemas.openxmlformats.org/officeDocument/2006/relationships/hyperlink" Target="https://learning.oreilly.com/library/view/business-statistics-for/9781118213957/10_chapter02.html" TargetMode="External"/><Relationship Id="rId87" Type="http://schemas.openxmlformats.org/officeDocument/2006/relationships/image" Target="media/image28.jpeg"/><Relationship Id="rId110" Type="http://schemas.openxmlformats.org/officeDocument/2006/relationships/hyperlink" Target="https://learning.oreilly.com/library/view/business-statistics-for/9781118213957/10_chapter02.html" TargetMode="External"/><Relationship Id="rId348" Type="http://schemas.openxmlformats.org/officeDocument/2006/relationships/hyperlink" Target="https://learning.oreilly.com/library/view/business-statistics-for/9781118213957/12_chapter04.html" TargetMode="External"/><Relationship Id="rId152" Type="http://schemas.openxmlformats.org/officeDocument/2006/relationships/hyperlink" Target="https://learning.oreilly.com/library/view/business-statistics-for/9781118213957/10_chapter02.html" TargetMode="External"/><Relationship Id="rId194" Type="http://schemas.openxmlformats.org/officeDocument/2006/relationships/image" Target="media/image89.jpeg"/><Relationship Id="rId208" Type="http://schemas.openxmlformats.org/officeDocument/2006/relationships/image" Target="media/image99.jpeg"/><Relationship Id="rId261" Type="http://schemas.openxmlformats.org/officeDocument/2006/relationships/image" Target="media/image135.jpeg"/><Relationship Id="rId14" Type="http://schemas.openxmlformats.org/officeDocument/2006/relationships/hyperlink" Target="http://www.indiainfoline.com;/" TargetMode="External"/><Relationship Id="rId56" Type="http://schemas.openxmlformats.org/officeDocument/2006/relationships/image" Target="media/image19.jpeg"/><Relationship Id="rId317" Type="http://schemas.openxmlformats.org/officeDocument/2006/relationships/image" Target="media/image181.jpeg"/><Relationship Id="rId359" Type="http://schemas.openxmlformats.org/officeDocument/2006/relationships/hyperlink" Target="https://learning.oreilly.com/library/view/business-statistics-for/9781118213957/12_chapter04.html" TargetMode="External"/><Relationship Id="rId98" Type="http://schemas.openxmlformats.org/officeDocument/2006/relationships/hyperlink" Target="https://learning.oreilly.com/library/view/business-statistics-for/9781118213957/10_chapter02.html" TargetMode="External"/><Relationship Id="rId121" Type="http://schemas.openxmlformats.org/officeDocument/2006/relationships/image" Target="media/image43.jpeg"/><Relationship Id="rId163" Type="http://schemas.openxmlformats.org/officeDocument/2006/relationships/hyperlink" Target="https://learning.oreilly.com/library/view/business-statistics-for/9781118213957/15_chapter06.html" TargetMode="External"/><Relationship Id="rId219" Type="http://schemas.openxmlformats.org/officeDocument/2006/relationships/hyperlink" Target="https://learning.oreilly.com/library/view/business-statistics-for/9781118213957/12_chapter04.html" TargetMode="External"/><Relationship Id="rId370" Type="http://schemas.openxmlformats.org/officeDocument/2006/relationships/hyperlink" Target="https://learning.oreilly.com/library/view/business-statistics-for/9781118213957/09_chapter01.html" TargetMode="External"/><Relationship Id="rId230" Type="http://schemas.openxmlformats.org/officeDocument/2006/relationships/image" Target="media/image113.jpeg"/><Relationship Id="rId25" Type="http://schemas.openxmlformats.org/officeDocument/2006/relationships/hyperlink" Target="https://learning.oreilly.com/library/view/business-statistics-for/9781118213957/09_chapter01.html" TargetMode="External"/><Relationship Id="rId67" Type="http://schemas.openxmlformats.org/officeDocument/2006/relationships/hyperlink" Target="https://learning.oreilly.com/library/view/business-statistics-for/9781118213957/10_chapter02.html" TargetMode="External"/><Relationship Id="rId272" Type="http://schemas.openxmlformats.org/officeDocument/2006/relationships/image" Target="media/image144.jpeg"/><Relationship Id="rId328" Type="http://schemas.openxmlformats.org/officeDocument/2006/relationships/hyperlink" Target="http://www.colgate.com/app/ColgateTotal/US/EN/Products.cvsp" TargetMode="External"/><Relationship Id="rId132" Type="http://schemas.openxmlformats.org/officeDocument/2006/relationships/image" Target="media/image48.jpeg"/><Relationship Id="rId174" Type="http://schemas.openxmlformats.org/officeDocument/2006/relationships/image" Target="media/image80.jpeg"/><Relationship Id="rId241" Type="http://schemas.openxmlformats.org/officeDocument/2006/relationships/hyperlink" Target="https://learning.oreilly.com/library/view/business-statistics-for/9781118213957/12_chapter04.html" TargetMode="External"/><Relationship Id="rId36" Type="http://schemas.openxmlformats.org/officeDocument/2006/relationships/hyperlink" Target="http://www.wirelesswatch.jp/docs/CIAJ_0808.doc" TargetMode="External"/><Relationship Id="rId283" Type="http://schemas.openxmlformats.org/officeDocument/2006/relationships/image" Target="media/image154.jpeg"/><Relationship Id="rId339" Type="http://schemas.openxmlformats.org/officeDocument/2006/relationships/hyperlink" Target="https://learning.oreilly.com/library/view/business-statistics-for/9781118213957/12_chapter04.html" TargetMode="External"/><Relationship Id="rId78" Type="http://schemas.openxmlformats.org/officeDocument/2006/relationships/hyperlink" Target="https://learning.oreilly.com/library/view/business-statistics-for/9781118213957/10_chapter02.html" TargetMode="External"/><Relationship Id="rId99" Type="http://schemas.openxmlformats.org/officeDocument/2006/relationships/hyperlink" Target="https://learning.oreilly.com/library/view/business-statistics-for/9781118213957/10_chapter02.html" TargetMode="External"/><Relationship Id="rId101" Type="http://schemas.openxmlformats.org/officeDocument/2006/relationships/hyperlink" Target="https://learning.oreilly.com/library/view/business-statistics-for/9781118213957/10_chapter02.html" TargetMode="External"/><Relationship Id="rId122" Type="http://schemas.openxmlformats.org/officeDocument/2006/relationships/image" Target="media/image44.jpeg"/><Relationship Id="rId143" Type="http://schemas.openxmlformats.org/officeDocument/2006/relationships/image" Target="media/image57.jpeg"/><Relationship Id="rId164" Type="http://schemas.openxmlformats.org/officeDocument/2006/relationships/image" Target="media/image71.jpeg"/><Relationship Id="rId185" Type="http://schemas.openxmlformats.org/officeDocument/2006/relationships/image" Target="media/image85.jpeg"/><Relationship Id="rId350" Type="http://schemas.openxmlformats.org/officeDocument/2006/relationships/hyperlink" Target="https://learning.oreilly.com/library/view/business-statistics-for/9781118213957/12_chapter04.html" TargetMode="External"/><Relationship Id="rId371" Type="http://schemas.openxmlformats.org/officeDocument/2006/relationships/hyperlink" Target="http://www.colgate.com/app/colgate/us/homepage.cvsp" TargetMode="External"/><Relationship Id="rId9" Type="http://schemas.openxmlformats.org/officeDocument/2006/relationships/hyperlink" Target="https://learning.oreilly.com/library/view/business-statistics-for/9781118213957/08_part01.html" TargetMode="External"/><Relationship Id="rId210" Type="http://schemas.openxmlformats.org/officeDocument/2006/relationships/hyperlink" Target="https://learning.oreilly.com/library/view/business-statistics-for/9781118213957/12_chapter04.html" TargetMode="External"/><Relationship Id="rId26" Type="http://schemas.openxmlformats.org/officeDocument/2006/relationships/hyperlink" Target="https://learning.oreilly.com/library/view/business-statistics-for/9781118213957/12_chapter04.html" TargetMode="External"/><Relationship Id="rId231" Type="http://schemas.openxmlformats.org/officeDocument/2006/relationships/hyperlink" Target="https://learning.oreilly.com/library/view/business-statistics-for/9781118213957/12_chapter04.html" TargetMode="External"/><Relationship Id="rId252" Type="http://schemas.openxmlformats.org/officeDocument/2006/relationships/image" Target="media/image129.jpeg"/><Relationship Id="rId273" Type="http://schemas.openxmlformats.org/officeDocument/2006/relationships/image" Target="media/image145.jpeg"/><Relationship Id="rId294" Type="http://schemas.openxmlformats.org/officeDocument/2006/relationships/image" Target="media/image163.jpeg"/><Relationship Id="rId308" Type="http://schemas.openxmlformats.org/officeDocument/2006/relationships/image" Target="media/image172.jpeg"/><Relationship Id="rId329" Type="http://schemas.openxmlformats.org/officeDocument/2006/relationships/hyperlink" Target="http://www.colgate.com/app/ColgateTotal/US/EN/HomePage.cwsp" TargetMode="External"/><Relationship Id="rId47" Type="http://schemas.openxmlformats.org/officeDocument/2006/relationships/image" Target="media/image18.jpeg"/><Relationship Id="rId68" Type="http://schemas.openxmlformats.org/officeDocument/2006/relationships/image" Target="media/image21.jpeg"/><Relationship Id="rId89" Type="http://schemas.openxmlformats.org/officeDocument/2006/relationships/hyperlink" Target="https://learning.oreilly.com/library/view/business-statistics-for/9781118213957/10_chapter02.html" TargetMode="External"/><Relationship Id="rId112" Type="http://schemas.openxmlformats.org/officeDocument/2006/relationships/hyperlink" Target="https://learning.oreilly.com/library/view/business-statistics-for/9781118213957/10_chapter02.html" TargetMode="External"/><Relationship Id="rId133" Type="http://schemas.openxmlformats.org/officeDocument/2006/relationships/image" Target="media/image49.jpeg"/><Relationship Id="rId154" Type="http://schemas.openxmlformats.org/officeDocument/2006/relationships/image" Target="media/image63.jpeg"/><Relationship Id="rId175" Type="http://schemas.openxmlformats.org/officeDocument/2006/relationships/hyperlink" Target="http://www.cincypost.com.business/pg022599.html" TargetMode="External"/><Relationship Id="rId340" Type="http://schemas.openxmlformats.org/officeDocument/2006/relationships/hyperlink" Target="https://learning.oreilly.com/library/view/business-statistics-for/9781118213957/12_chapter04.html" TargetMode="External"/><Relationship Id="rId361" Type="http://schemas.openxmlformats.org/officeDocument/2006/relationships/hyperlink" Target="https://learning.oreilly.com/library/view/business-statistics-for/9781118213957/12_chapter04.html" TargetMode="External"/><Relationship Id="rId196" Type="http://schemas.openxmlformats.org/officeDocument/2006/relationships/hyperlink" Target="https://learning.oreilly.com/library/view/business-statistics-for/9781118213957/12_chapter04.html" TargetMode="External"/><Relationship Id="rId200" Type="http://schemas.openxmlformats.org/officeDocument/2006/relationships/image" Target="media/image93.jpeg"/><Relationship Id="rId16" Type="http://schemas.openxmlformats.org/officeDocument/2006/relationships/hyperlink" Target="http://www.rediff.com/money/2003/aug/21rural.htm;" TargetMode="External"/><Relationship Id="rId221" Type="http://schemas.openxmlformats.org/officeDocument/2006/relationships/image" Target="media/image106.jpeg"/><Relationship Id="rId242" Type="http://schemas.openxmlformats.org/officeDocument/2006/relationships/image" Target="media/image121.jpeg"/><Relationship Id="rId263" Type="http://schemas.openxmlformats.org/officeDocument/2006/relationships/image" Target="media/image137.jpeg"/><Relationship Id="rId284" Type="http://schemas.openxmlformats.org/officeDocument/2006/relationships/image" Target="media/image155.jpeg"/><Relationship Id="rId319" Type="http://schemas.openxmlformats.org/officeDocument/2006/relationships/image" Target="media/image183.jpeg"/><Relationship Id="rId37" Type="http://schemas.openxmlformats.org/officeDocument/2006/relationships/image" Target="media/image13.jpeg"/><Relationship Id="rId58" Type="http://schemas.openxmlformats.org/officeDocument/2006/relationships/hyperlink" Target="https://learning.oreilly.com/library/view/business-statistics-for/9781118213957/10_chapter02.html" TargetMode="External"/><Relationship Id="rId79" Type="http://schemas.openxmlformats.org/officeDocument/2006/relationships/image" Target="media/image22.jpeg"/><Relationship Id="rId102" Type="http://schemas.openxmlformats.org/officeDocument/2006/relationships/hyperlink" Target="https://learning.oreilly.com/library/view/business-statistics-for/9781118213957/10_chapter02.html" TargetMode="External"/><Relationship Id="rId123" Type="http://schemas.openxmlformats.org/officeDocument/2006/relationships/hyperlink" Target="https://learning.oreilly.com/library/view/business-statistics-for/9781118213957/10_chapter02.html" TargetMode="External"/><Relationship Id="rId144" Type="http://schemas.openxmlformats.org/officeDocument/2006/relationships/hyperlink" Target="https://learning.oreilly.com/library/view/business-statistics-for/9781118213957/10_chapter02.html" TargetMode="External"/><Relationship Id="rId330" Type="http://schemas.openxmlformats.org/officeDocument/2006/relationships/hyperlink" Target="https://learning.oreilly.com/library/view/business-statistics-for/9781118213957/12_chapter04.html" TargetMode="External"/><Relationship Id="rId90" Type="http://schemas.openxmlformats.org/officeDocument/2006/relationships/hyperlink" Target="https://learning.oreilly.com/library/view/business-statistics-for/9781118213957/10_chapter02.html" TargetMode="External"/><Relationship Id="rId165" Type="http://schemas.openxmlformats.org/officeDocument/2006/relationships/image" Target="media/image72.jpeg"/><Relationship Id="rId186" Type="http://schemas.openxmlformats.org/officeDocument/2006/relationships/image" Target="media/image86.jpeg"/><Relationship Id="rId351" Type="http://schemas.openxmlformats.org/officeDocument/2006/relationships/hyperlink" Target="https://learning.oreilly.com/library/view/business-statistics-for/9781118213957/12_chapter04.html" TargetMode="External"/><Relationship Id="rId372" Type="http://schemas.openxmlformats.org/officeDocument/2006/relationships/hyperlink" Target="http://www.colgate.com/app/ColgateTotal/US/EN/Products.cvsp" TargetMode="External"/><Relationship Id="rId211" Type="http://schemas.openxmlformats.org/officeDocument/2006/relationships/image" Target="media/image101.jpeg"/><Relationship Id="rId232" Type="http://schemas.openxmlformats.org/officeDocument/2006/relationships/hyperlink" Target="https://learning.oreilly.com/library/view/business-statistics-for/9781118213957/12_chapter04.html" TargetMode="External"/><Relationship Id="rId253" Type="http://schemas.openxmlformats.org/officeDocument/2006/relationships/image" Target="media/image130.jpeg"/><Relationship Id="rId274" Type="http://schemas.openxmlformats.org/officeDocument/2006/relationships/hyperlink" Target="https://learning.oreilly.com/library/view/business-statistics-for/9781118213957/12_chapter04.html" TargetMode="External"/><Relationship Id="rId295" Type="http://schemas.openxmlformats.org/officeDocument/2006/relationships/image" Target="media/image164.jpeg"/><Relationship Id="rId309" Type="http://schemas.openxmlformats.org/officeDocument/2006/relationships/image" Target="media/image173.jpeg"/><Relationship Id="rId27" Type="http://schemas.openxmlformats.org/officeDocument/2006/relationships/image" Target="media/image7.jpeg"/><Relationship Id="rId48" Type="http://schemas.openxmlformats.org/officeDocument/2006/relationships/hyperlink" Target="http://www.emase.co.uk/data/cont.html" TargetMode="External"/><Relationship Id="rId69" Type="http://schemas.openxmlformats.org/officeDocument/2006/relationships/hyperlink" Target="https://learning.oreilly.com/library/view/business-statistics-for/9781118213957/10_chapter02.html" TargetMode="External"/><Relationship Id="rId113" Type="http://schemas.openxmlformats.org/officeDocument/2006/relationships/image" Target="media/image35.jpeg"/><Relationship Id="rId134" Type="http://schemas.openxmlformats.org/officeDocument/2006/relationships/image" Target="media/image50.jpeg"/><Relationship Id="rId320" Type="http://schemas.openxmlformats.org/officeDocument/2006/relationships/image" Target="media/image184.jpeg"/><Relationship Id="rId80" Type="http://schemas.openxmlformats.org/officeDocument/2006/relationships/image" Target="media/image23.jpeg"/><Relationship Id="rId155" Type="http://schemas.openxmlformats.org/officeDocument/2006/relationships/image" Target="media/image64.jpeg"/><Relationship Id="rId176" Type="http://schemas.openxmlformats.org/officeDocument/2006/relationships/hyperlink" Target="https://learning.oreilly.com/library/view/business-statistics-for/9781118213957/10_chapter02.html" TargetMode="External"/><Relationship Id="rId197" Type="http://schemas.openxmlformats.org/officeDocument/2006/relationships/image" Target="media/image91.jpeg"/><Relationship Id="rId341" Type="http://schemas.openxmlformats.org/officeDocument/2006/relationships/hyperlink" Target="https://learning.oreilly.com/library/view/business-statistics-for/9781118213957/12_chapter04.html" TargetMode="External"/><Relationship Id="rId362" Type="http://schemas.openxmlformats.org/officeDocument/2006/relationships/hyperlink" Target="https://learning.oreilly.com/library/view/business-statistics-for/9781118213957/12_chapter04.html" TargetMode="External"/><Relationship Id="rId201" Type="http://schemas.openxmlformats.org/officeDocument/2006/relationships/image" Target="media/image94.jpeg"/><Relationship Id="rId222" Type="http://schemas.openxmlformats.org/officeDocument/2006/relationships/hyperlink" Target="https://learning.oreilly.com/library/view/business-statistics-for/9781118213957/12_chapter04.html" TargetMode="External"/><Relationship Id="rId243" Type="http://schemas.openxmlformats.org/officeDocument/2006/relationships/hyperlink" Target="https://learning.oreilly.com/library/view/business-statistics-for/9781118213957/12_chapter04.html" TargetMode="External"/><Relationship Id="rId264" Type="http://schemas.openxmlformats.org/officeDocument/2006/relationships/image" Target="media/image138.jpeg"/><Relationship Id="rId285" Type="http://schemas.openxmlformats.org/officeDocument/2006/relationships/image" Target="media/image156.jpeg"/><Relationship Id="rId17" Type="http://schemas.openxmlformats.org/officeDocument/2006/relationships/hyperlink" Target="http://www.emergic.org/archives/indi/005721.php;" TargetMode="External"/><Relationship Id="rId38" Type="http://schemas.openxmlformats.org/officeDocument/2006/relationships/image" Target="media/image14.jpeg"/><Relationship Id="rId59" Type="http://schemas.openxmlformats.org/officeDocument/2006/relationships/hyperlink" Target="https://learning.oreilly.com/library/view/business-statistics-for/9781118213957/10_chapter02.html" TargetMode="External"/><Relationship Id="rId103" Type="http://schemas.openxmlformats.org/officeDocument/2006/relationships/image" Target="media/image32.jpeg"/><Relationship Id="rId124" Type="http://schemas.openxmlformats.org/officeDocument/2006/relationships/hyperlink" Target="https://learning.oreilly.com/library/view/business-statistics-for/9781118213957/10_chapter02.html" TargetMode="External"/><Relationship Id="rId310" Type="http://schemas.openxmlformats.org/officeDocument/2006/relationships/image" Target="media/image174.jpeg"/><Relationship Id="rId70" Type="http://schemas.openxmlformats.org/officeDocument/2006/relationships/hyperlink" Target="https://learning.oreilly.com/library/view/business-statistics-for/9781118213957/10_chapter02.html" TargetMode="External"/><Relationship Id="rId91" Type="http://schemas.openxmlformats.org/officeDocument/2006/relationships/hyperlink" Target="https://learning.oreilly.com/library/view/business-statistics-for/9781118213957/10_chapter02.html" TargetMode="External"/><Relationship Id="rId145" Type="http://schemas.openxmlformats.org/officeDocument/2006/relationships/image" Target="media/image58.jpeg"/><Relationship Id="rId166" Type="http://schemas.openxmlformats.org/officeDocument/2006/relationships/image" Target="media/image73.jpeg"/><Relationship Id="rId187" Type="http://schemas.openxmlformats.org/officeDocument/2006/relationships/image" Target="media/image87.jpeg"/><Relationship Id="rId331" Type="http://schemas.openxmlformats.org/officeDocument/2006/relationships/hyperlink" Target="https://learning.oreilly.com/library/view/business-statistics-for/9781118213957/09_chapter01.html" TargetMode="External"/><Relationship Id="rId352" Type="http://schemas.openxmlformats.org/officeDocument/2006/relationships/hyperlink" Target="https://learning.oreilly.com/library/view/business-statistics-for/9781118213957/12_chapter04.html" TargetMode="External"/><Relationship Id="rId373" Type="http://schemas.openxmlformats.org/officeDocument/2006/relationships/hyperlink" Target="http://www.colgate.com/app/ColgateTotal/US/EN/HomePage.cwsp" TargetMode="External"/><Relationship Id="rId1" Type="http://schemas.openxmlformats.org/officeDocument/2006/relationships/numbering" Target="numbering.xml"/><Relationship Id="rId212" Type="http://schemas.openxmlformats.org/officeDocument/2006/relationships/image" Target="media/image102.jpeg"/><Relationship Id="rId233" Type="http://schemas.openxmlformats.org/officeDocument/2006/relationships/image" Target="media/image114.jpeg"/><Relationship Id="rId254" Type="http://schemas.openxmlformats.org/officeDocument/2006/relationships/image" Target="media/image131.jpeg"/><Relationship Id="rId28" Type="http://schemas.openxmlformats.org/officeDocument/2006/relationships/image" Target="media/image8.jpeg"/><Relationship Id="rId49" Type="http://schemas.openxmlformats.org/officeDocument/2006/relationships/hyperlink" Target="http://www.alphaliner.com/top100/index.php" TargetMode="External"/><Relationship Id="rId114" Type="http://schemas.openxmlformats.org/officeDocument/2006/relationships/image" Target="media/image36.jpeg"/><Relationship Id="rId275" Type="http://schemas.openxmlformats.org/officeDocument/2006/relationships/image" Target="media/image146.jpeg"/><Relationship Id="rId296" Type="http://schemas.openxmlformats.org/officeDocument/2006/relationships/image" Target="media/image165.jpeg"/><Relationship Id="rId300" Type="http://schemas.openxmlformats.org/officeDocument/2006/relationships/image" Target="media/image169.jpeg"/><Relationship Id="rId60" Type="http://schemas.openxmlformats.org/officeDocument/2006/relationships/hyperlink" Target="https://learning.oreilly.com/library/view/business-statistics-for/9781118213957/10_chapter02.html" TargetMode="External"/><Relationship Id="rId81" Type="http://schemas.openxmlformats.org/officeDocument/2006/relationships/image" Target="media/image24.jpeg"/><Relationship Id="rId135" Type="http://schemas.openxmlformats.org/officeDocument/2006/relationships/image" Target="media/image51.jpeg"/><Relationship Id="rId156" Type="http://schemas.openxmlformats.org/officeDocument/2006/relationships/image" Target="media/image65.jpeg"/><Relationship Id="rId177" Type="http://schemas.openxmlformats.org/officeDocument/2006/relationships/hyperlink" Target="https://learning.oreilly.com/library/view/business-statistics-for/9781118213957/10_chapter02.html" TargetMode="External"/><Relationship Id="rId198" Type="http://schemas.openxmlformats.org/officeDocument/2006/relationships/hyperlink" Target="https://learning.oreilly.com/library/view/business-statistics-for/9781118213957/12_chapter04.html" TargetMode="External"/><Relationship Id="rId321" Type="http://schemas.openxmlformats.org/officeDocument/2006/relationships/image" Target="media/image185.jpeg"/><Relationship Id="rId342" Type="http://schemas.openxmlformats.org/officeDocument/2006/relationships/hyperlink" Target="https://learning.oreilly.com/library/view/business-statistics-for/9781118213957/12_chapter04.html" TargetMode="External"/><Relationship Id="rId363" Type="http://schemas.openxmlformats.org/officeDocument/2006/relationships/hyperlink" Target="https://learning.oreilly.com/library/view/business-statistics-for/9781118213957/12_chapter04.html" TargetMode="External"/><Relationship Id="rId202" Type="http://schemas.openxmlformats.org/officeDocument/2006/relationships/hyperlink" Target="https://learning.oreilly.com/library/view/business-statistics-for/9781118213957/12_chapter04.html" TargetMode="External"/><Relationship Id="rId223" Type="http://schemas.openxmlformats.org/officeDocument/2006/relationships/image" Target="media/image107.jpeg"/><Relationship Id="rId244" Type="http://schemas.openxmlformats.org/officeDocument/2006/relationships/hyperlink" Target="https://learning.oreilly.com/library/view/business-statistics-for/9781118213957/12_chapter04.html" TargetMode="External"/><Relationship Id="rId18" Type="http://schemas.openxmlformats.org/officeDocument/2006/relationships/hyperlink" Target="http://knowledge.wharton.upenn.edu/india/article.cfm?articleid=4172;" TargetMode="External"/><Relationship Id="rId39" Type="http://schemas.openxmlformats.org/officeDocument/2006/relationships/image" Target="media/image15.jpeg"/><Relationship Id="rId265" Type="http://schemas.openxmlformats.org/officeDocument/2006/relationships/image" Target="media/image139.jpeg"/><Relationship Id="rId286" Type="http://schemas.openxmlformats.org/officeDocument/2006/relationships/image" Target="media/image157.jpeg"/><Relationship Id="rId50" Type="http://schemas.openxmlformats.org/officeDocument/2006/relationships/hyperlink" Target="https://learning.oreilly.com/library/view/business-statistics-for/9781118213957/10_chapter02.html" TargetMode="External"/><Relationship Id="rId104" Type="http://schemas.openxmlformats.org/officeDocument/2006/relationships/hyperlink" Target="https://learning.oreilly.com/library/view/business-statistics-for/9781118213957/10_chapter02.html" TargetMode="External"/><Relationship Id="rId125" Type="http://schemas.openxmlformats.org/officeDocument/2006/relationships/image" Target="media/image45.jpeg"/><Relationship Id="rId146" Type="http://schemas.openxmlformats.org/officeDocument/2006/relationships/hyperlink" Target="https://learning.oreilly.com/library/view/business-statistics-for/9781118213957/10_chapter02.html" TargetMode="External"/><Relationship Id="rId167" Type="http://schemas.openxmlformats.org/officeDocument/2006/relationships/image" Target="media/image74.jpeg"/><Relationship Id="rId188" Type="http://schemas.openxmlformats.org/officeDocument/2006/relationships/hyperlink" Target="https://learning.oreilly.com/library/view/business-statistics-for/9781118213957/12_chapter04.html" TargetMode="External"/><Relationship Id="rId311" Type="http://schemas.openxmlformats.org/officeDocument/2006/relationships/image" Target="media/image175.jpeg"/><Relationship Id="rId332" Type="http://schemas.openxmlformats.org/officeDocument/2006/relationships/hyperlink" Target="https://learning.oreilly.com/library/view/business-statistics-for/9781118213957/12_chapter04.html" TargetMode="External"/><Relationship Id="rId353" Type="http://schemas.openxmlformats.org/officeDocument/2006/relationships/hyperlink" Target="https://learning.oreilly.com/library/view/business-statistics-for/9781118213957/12_chapter04.html" TargetMode="External"/><Relationship Id="rId374" Type="http://schemas.openxmlformats.org/officeDocument/2006/relationships/fontTable" Target="fontTable.xml"/><Relationship Id="rId71" Type="http://schemas.openxmlformats.org/officeDocument/2006/relationships/hyperlink" Target="https://learning.oreilly.com/library/view/business-statistics-for/9781118213957/10_chapter02.html" TargetMode="External"/><Relationship Id="rId92" Type="http://schemas.openxmlformats.org/officeDocument/2006/relationships/hyperlink" Target="https://learning.oreilly.com/library/view/business-statistics-for/9781118213957/10_chapter02.html" TargetMode="External"/><Relationship Id="rId213" Type="http://schemas.openxmlformats.org/officeDocument/2006/relationships/hyperlink" Target="https://learning.oreilly.com/library/view/business-statistics-for/9781118213957/12_chapter04.html" TargetMode="External"/><Relationship Id="rId234" Type="http://schemas.openxmlformats.org/officeDocument/2006/relationships/hyperlink" Target="https://learning.oreilly.com/library/view/business-statistics-for/9781118213957/12_chapter04.html" TargetMode="External"/><Relationship Id="rId2" Type="http://schemas.openxmlformats.org/officeDocument/2006/relationships/styles" Target="styles.xml"/><Relationship Id="rId29" Type="http://schemas.openxmlformats.org/officeDocument/2006/relationships/image" Target="media/image9.jpeg"/><Relationship Id="rId255" Type="http://schemas.openxmlformats.org/officeDocument/2006/relationships/image" Target="media/image132.jpeg"/><Relationship Id="rId276" Type="http://schemas.openxmlformats.org/officeDocument/2006/relationships/image" Target="media/image147.jpeg"/><Relationship Id="rId297" Type="http://schemas.openxmlformats.org/officeDocument/2006/relationships/image" Target="media/image166.jpeg"/><Relationship Id="rId40" Type="http://schemas.openxmlformats.org/officeDocument/2006/relationships/hyperlink" Target="http://www.wiley.com/college/black" TargetMode="External"/><Relationship Id="rId115" Type="http://schemas.openxmlformats.org/officeDocument/2006/relationships/image" Target="media/image37.jpeg"/><Relationship Id="rId136" Type="http://schemas.openxmlformats.org/officeDocument/2006/relationships/image" Target="media/image52.jpeg"/><Relationship Id="rId157" Type="http://schemas.openxmlformats.org/officeDocument/2006/relationships/hyperlink" Target="https://learning.oreilly.com/library/view/business-statistics-for/9781118213957/10_chapter02.html" TargetMode="External"/><Relationship Id="rId178" Type="http://schemas.openxmlformats.org/officeDocument/2006/relationships/hyperlink" Target="https://learning.oreilly.com/library/view/business-statistics-for/9781118213957/12_chapter04.html" TargetMode="External"/><Relationship Id="rId301" Type="http://schemas.openxmlformats.org/officeDocument/2006/relationships/image" Target="media/image170.jpeg"/><Relationship Id="rId322" Type="http://schemas.openxmlformats.org/officeDocument/2006/relationships/image" Target="media/image186.jpeg"/><Relationship Id="rId343" Type="http://schemas.openxmlformats.org/officeDocument/2006/relationships/hyperlink" Target="https://learning.oreilly.com/library/view/business-statistics-for/9781118213957/12_chapter04.html" TargetMode="External"/><Relationship Id="rId364" Type="http://schemas.openxmlformats.org/officeDocument/2006/relationships/hyperlink" Target="https://learning.oreilly.com/library/view/business-statistics-for/9781118213957/12_chapter04.html" TargetMode="External"/><Relationship Id="rId61" Type="http://schemas.openxmlformats.org/officeDocument/2006/relationships/hyperlink" Target="https://learning.oreilly.com/library/view/business-statistics-for/9781118213957/10_chapter02.html" TargetMode="External"/><Relationship Id="rId82" Type="http://schemas.openxmlformats.org/officeDocument/2006/relationships/image" Target="media/image25.jpeg"/><Relationship Id="rId199" Type="http://schemas.openxmlformats.org/officeDocument/2006/relationships/image" Target="media/image92.jpeg"/><Relationship Id="rId203" Type="http://schemas.openxmlformats.org/officeDocument/2006/relationships/hyperlink" Target="https://learning.oreilly.com/library/view/business-statistics-for/9781118213957/12_chapter04.html" TargetMode="External"/><Relationship Id="rId19" Type="http://schemas.openxmlformats.org/officeDocument/2006/relationships/hyperlink" Target="http://businessmapsofindia.com/" TargetMode="External"/><Relationship Id="rId224" Type="http://schemas.openxmlformats.org/officeDocument/2006/relationships/hyperlink" Target="https://learning.oreilly.com/library/view/business-statistics-for/9781118213957/12_chapter04.html" TargetMode="External"/><Relationship Id="rId245" Type="http://schemas.openxmlformats.org/officeDocument/2006/relationships/image" Target="media/image122.jpeg"/><Relationship Id="rId266" Type="http://schemas.openxmlformats.org/officeDocument/2006/relationships/image" Target="media/image140.jpeg"/><Relationship Id="rId287" Type="http://schemas.openxmlformats.org/officeDocument/2006/relationships/image" Target="media/image158.jpeg"/><Relationship Id="rId30" Type="http://schemas.openxmlformats.org/officeDocument/2006/relationships/hyperlink" Target="https://learning.oreilly.com/library/view/business-statistics-for/9781118213957/09_chapter01.html" TargetMode="External"/><Relationship Id="rId105" Type="http://schemas.openxmlformats.org/officeDocument/2006/relationships/hyperlink" Target="https://learning.oreilly.com/library/view/business-statistics-for/9781118213957/10_chapter02.html" TargetMode="External"/><Relationship Id="rId126" Type="http://schemas.openxmlformats.org/officeDocument/2006/relationships/hyperlink" Target="https://learning.oreilly.com/library/view/business-statistics-for/9781118213957/10_chapter02.html" TargetMode="External"/><Relationship Id="rId147" Type="http://schemas.openxmlformats.org/officeDocument/2006/relationships/hyperlink" Target="https://learning.oreilly.com/library/view/business-statistics-for/9781118213957/10_chapter02.html" TargetMode="External"/><Relationship Id="rId168" Type="http://schemas.openxmlformats.org/officeDocument/2006/relationships/image" Target="media/image75.jpeg"/><Relationship Id="rId312" Type="http://schemas.openxmlformats.org/officeDocument/2006/relationships/image" Target="media/image176.jpeg"/><Relationship Id="rId333" Type="http://schemas.openxmlformats.org/officeDocument/2006/relationships/hyperlink" Target="https://learning.oreilly.com/library/view/business-statistics-for/9781118213957/12_chapter04.html" TargetMode="External"/><Relationship Id="rId354" Type="http://schemas.openxmlformats.org/officeDocument/2006/relationships/hyperlink" Target="https://learning.oreilly.com/library/view/business-statistics-for/9781118213957/12_chapter04.html" TargetMode="External"/><Relationship Id="rId51" Type="http://schemas.openxmlformats.org/officeDocument/2006/relationships/hyperlink" Target="https://learning.oreilly.com/library/view/business-statistics-for/9781118213957/11_chapter03.html" TargetMode="External"/><Relationship Id="rId72" Type="http://schemas.openxmlformats.org/officeDocument/2006/relationships/hyperlink" Target="https://learning.oreilly.com/library/view/business-statistics-for/9781118213957/12_chapter04.html" TargetMode="External"/><Relationship Id="rId93" Type="http://schemas.openxmlformats.org/officeDocument/2006/relationships/image" Target="media/image29.jpeg"/><Relationship Id="rId189" Type="http://schemas.openxmlformats.org/officeDocument/2006/relationships/hyperlink" Target="https://learning.oreilly.com/library/view/business-statistics-for/9781118213957/12_chapter04.html" TargetMode="External"/><Relationship Id="rId375"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03.jpeg"/><Relationship Id="rId235" Type="http://schemas.openxmlformats.org/officeDocument/2006/relationships/image" Target="media/image115.jpeg"/><Relationship Id="rId256" Type="http://schemas.openxmlformats.org/officeDocument/2006/relationships/image" Target="media/image133.jpeg"/><Relationship Id="rId277" Type="http://schemas.openxmlformats.org/officeDocument/2006/relationships/image" Target="media/image148.jpeg"/><Relationship Id="rId298" Type="http://schemas.openxmlformats.org/officeDocument/2006/relationships/image" Target="media/image167.jpeg"/><Relationship Id="rId116" Type="http://schemas.openxmlformats.org/officeDocument/2006/relationships/image" Target="media/image38.jpeg"/><Relationship Id="rId137" Type="http://schemas.openxmlformats.org/officeDocument/2006/relationships/image" Target="media/image53.jpeg"/><Relationship Id="rId158" Type="http://schemas.openxmlformats.org/officeDocument/2006/relationships/image" Target="media/image66.jpeg"/><Relationship Id="rId302" Type="http://schemas.openxmlformats.org/officeDocument/2006/relationships/hyperlink" Target="https://learning.oreilly.com/library/view/business-statistics-for/9781118213957/12_chapter04.html" TargetMode="External"/><Relationship Id="rId323" Type="http://schemas.openxmlformats.org/officeDocument/2006/relationships/image" Target="media/image187.jpeg"/><Relationship Id="rId344" Type="http://schemas.openxmlformats.org/officeDocument/2006/relationships/hyperlink" Target="https://learning.oreilly.com/library/view/business-statistics-for/9781118213957/12_chapter04.html" TargetMode="External"/><Relationship Id="rId20" Type="http://schemas.openxmlformats.org/officeDocument/2006/relationships/hyperlink" Target="http://business.mapsofindia.com/rural-economy/" TargetMode="External"/><Relationship Id="rId41" Type="http://schemas.openxmlformats.org/officeDocument/2006/relationships/image" Target="media/image16.jpeg"/><Relationship Id="rId62" Type="http://schemas.openxmlformats.org/officeDocument/2006/relationships/hyperlink" Target="https://learning.oreilly.com/library/view/business-statistics-for/9781118213957/10_chapter02.html" TargetMode="External"/><Relationship Id="rId83" Type="http://schemas.openxmlformats.org/officeDocument/2006/relationships/image" Target="media/image26.jpeg"/><Relationship Id="rId179" Type="http://schemas.openxmlformats.org/officeDocument/2006/relationships/image" Target="media/image81.jpeg"/><Relationship Id="rId365" Type="http://schemas.openxmlformats.org/officeDocument/2006/relationships/hyperlink" Target="https://learning.oreilly.com/library/view/business-statistics-for/9781118213957/12_chapter04.html" TargetMode="External"/><Relationship Id="rId190" Type="http://schemas.openxmlformats.org/officeDocument/2006/relationships/hyperlink" Target="https://learning.oreilly.com/library/view/business-statistics-for/9781118213957/12_chapter04.html" TargetMode="External"/><Relationship Id="rId204" Type="http://schemas.openxmlformats.org/officeDocument/2006/relationships/image" Target="media/image95.jpeg"/><Relationship Id="rId225" Type="http://schemas.openxmlformats.org/officeDocument/2006/relationships/image" Target="media/image108.jpeg"/><Relationship Id="rId246" Type="http://schemas.openxmlformats.org/officeDocument/2006/relationships/image" Target="media/image123.jpeg"/><Relationship Id="rId267" Type="http://schemas.openxmlformats.org/officeDocument/2006/relationships/image" Target="media/image141.jpeg"/><Relationship Id="rId288" Type="http://schemas.openxmlformats.org/officeDocument/2006/relationships/image" Target="media/image159.jpeg"/><Relationship Id="rId106" Type="http://schemas.openxmlformats.org/officeDocument/2006/relationships/hyperlink" Target="https://learning.oreilly.com/library/view/business-statistics-for/9781118213957/10_chapter02.html" TargetMode="External"/><Relationship Id="rId127" Type="http://schemas.openxmlformats.org/officeDocument/2006/relationships/hyperlink" Target="https://learning.oreilly.com/library/view/business-statistics-for/9781118213957/10_chapter02.html" TargetMode="External"/><Relationship Id="rId313" Type="http://schemas.openxmlformats.org/officeDocument/2006/relationships/image" Target="media/image177.jpeg"/><Relationship Id="rId10" Type="http://schemas.openxmlformats.org/officeDocument/2006/relationships/hyperlink" Target="https://learning.oreilly.com/library/view/business-statistics-for/9781118213957/09_chapter01.html" TargetMode="External"/><Relationship Id="rId31" Type="http://schemas.openxmlformats.org/officeDocument/2006/relationships/image" Target="media/image10.jpeg"/><Relationship Id="rId52" Type="http://schemas.openxmlformats.org/officeDocument/2006/relationships/hyperlink" Target="https://learning.oreilly.com/library/view/business-statistics-for/9781118213957/10_chapter02.html" TargetMode="External"/><Relationship Id="rId73" Type="http://schemas.openxmlformats.org/officeDocument/2006/relationships/hyperlink" Target="https://learning.oreilly.com/library/view/business-statistics-for/9781118213957/10_chapter02.html" TargetMode="External"/><Relationship Id="rId94" Type="http://schemas.openxmlformats.org/officeDocument/2006/relationships/image" Target="media/image30.jpeg"/><Relationship Id="rId148" Type="http://schemas.openxmlformats.org/officeDocument/2006/relationships/image" Target="media/image59.jpeg"/><Relationship Id="rId169" Type="http://schemas.openxmlformats.org/officeDocument/2006/relationships/image" Target="media/image76.jpeg"/><Relationship Id="rId334" Type="http://schemas.openxmlformats.org/officeDocument/2006/relationships/hyperlink" Target="https://learning.oreilly.com/library/view/business-statistics-for/9781118213957/12_chapter04.html" TargetMode="External"/><Relationship Id="rId355" Type="http://schemas.openxmlformats.org/officeDocument/2006/relationships/hyperlink" Target="https://learning.oreilly.com/library/view/business-statistics-for/9781118213957/12_chapter04.html" TargetMode="External"/><Relationship Id="rId4" Type="http://schemas.openxmlformats.org/officeDocument/2006/relationships/webSettings" Target="webSettings.xml"/><Relationship Id="rId180" Type="http://schemas.openxmlformats.org/officeDocument/2006/relationships/image" Target="media/image82.jpeg"/><Relationship Id="rId215" Type="http://schemas.openxmlformats.org/officeDocument/2006/relationships/image" Target="media/image104.jpeg"/><Relationship Id="rId236" Type="http://schemas.openxmlformats.org/officeDocument/2006/relationships/image" Target="media/image116.jpeg"/><Relationship Id="rId257" Type="http://schemas.openxmlformats.org/officeDocument/2006/relationships/hyperlink" Target="https://learning.oreilly.com/library/view/business-statistics-for/9781118213957/12_chapter04.html" TargetMode="External"/><Relationship Id="rId278" Type="http://schemas.openxmlformats.org/officeDocument/2006/relationships/image" Target="media/image149.jpeg"/><Relationship Id="rId303" Type="http://schemas.openxmlformats.org/officeDocument/2006/relationships/hyperlink" Target="https://learning.oreilly.com/library/view/business-statistics-for/9781118213957/12_chapter04.html" TargetMode="External"/><Relationship Id="rId42" Type="http://schemas.openxmlformats.org/officeDocument/2006/relationships/hyperlink" Target="http://www.foodexplorer.com/BUSINESS/Products/MarketAnalysis/PF02896b.htm" TargetMode="External"/><Relationship Id="rId84" Type="http://schemas.openxmlformats.org/officeDocument/2006/relationships/image" Target="media/image27.jpeg"/><Relationship Id="rId138" Type="http://schemas.openxmlformats.org/officeDocument/2006/relationships/hyperlink" Target="https://learning.oreilly.com/library/view/business-statistics-for/9781118213957/30_chapter18.html" TargetMode="External"/><Relationship Id="rId345" Type="http://schemas.openxmlformats.org/officeDocument/2006/relationships/hyperlink" Target="https://learning.oreilly.com/library/view/business-statistics-for/9781118213957/12_chapter04.html" TargetMode="External"/><Relationship Id="rId191" Type="http://schemas.openxmlformats.org/officeDocument/2006/relationships/hyperlink" Target="https://learning.oreilly.com/library/view/business-statistics-for/9781118213957/12_chapter04.html" TargetMode="External"/><Relationship Id="rId205" Type="http://schemas.openxmlformats.org/officeDocument/2006/relationships/image" Target="media/image96.jpeg"/><Relationship Id="rId247" Type="http://schemas.openxmlformats.org/officeDocument/2006/relationships/image" Target="media/image124.jpeg"/><Relationship Id="rId107" Type="http://schemas.openxmlformats.org/officeDocument/2006/relationships/image" Target="media/image33.jpeg"/><Relationship Id="rId289" Type="http://schemas.openxmlformats.org/officeDocument/2006/relationships/image" Target="media/image160.jpeg"/><Relationship Id="rId11" Type="http://schemas.openxmlformats.org/officeDocument/2006/relationships/image" Target="media/image1.jpeg"/><Relationship Id="rId53" Type="http://schemas.openxmlformats.org/officeDocument/2006/relationships/hyperlink" Target="https://learning.oreilly.com/library/view/business-statistics-for/9781118213957/10_chapter02.html" TargetMode="External"/><Relationship Id="rId149" Type="http://schemas.openxmlformats.org/officeDocument/2006/relationships/image" Target="media/image60.jpeg"/><Relationship Id="rId314" Type="http://schemas.openxmlformats.org/officeDocument/2006/relationships/image" Target="media/image178.jpeg"/><Relationship Id="rId356" Type="http://schemas.openxmlformats.org/officeDocument/2006/relationships/hyperlink" Target="https://learning.oreilly.com/library/view/business-statistics-for/9781118213957/12_chapter04.html" TargetMode="External"/><Relationship Id="rId95" Type="http://schemas.openxmlformats.org/officeDocument/2006/relationships/hyperlink" Target="https://learning.oreilly.com/library/view/business-statistics-for/9781118213957/11_chapter03.html" TargetMode="External"/><Relationship Id="rId160" Type="http://schemas.openxmlformats.org/officeDocument/2006/relationships/image" Target="media/image68.jpeg"/><Relationship Id="rId216" Type="http://schemas.openxmlformats.org/officeDocument/2006/relationships/hyperlink" Target="https://learning.oreilly.com/library/view/business-statistics-for/9781118213957/12_chapter04.html" TargetMode="External"/><Relationship Id="rId258" Type="http://schemas.openxmlformats.org/officeDocument/2006/relationships/hyperlink" Target="https://learning.oreilly.com/library/view/business-statistics-for/9781118213957/12_chapter04.html" TargetMode="External"/><Relationship Id="rId22" Type="http://schemas.openxmlformats.org/officeDocument/2006/relationships/image" Target="media/image5.jpeg"/><Relationship Id="rId64" Type="http://schemas.openxmlformats.org/officeDocument/2006/relationships/hyperlink" Target="https://learning.oreilly.com/library/view/business-statistics-for/9781118213957/10_chapter02.html" TargetMode="External"/><Relationship Id="rId118" Type="http://schemas.openxmlformats.org/officeDocument/2006/relationships/image" Target="media/image40.jpeg"/><Relationship Id="rId325" Type="http://schemas.openxmlformats.org/officeDocument/2006/relationships/hyperlink" Target="https://learning.oreilly.com/library/view/business-statistics-for/9781118213957/09_chapter01.html" TargetMode="External"/><Relationship Id="rId367" Type="http://schemas.openxmlformats.org/officeDocument/2006/relationships/hyperlink" Target="https://learning.oreilly.com/library/view/business-statistics-for/9781118213957/12_chapter04.html" TargetMode="External"/><Relationship Id="rId171" Type="http://schemas.openxmlformats.org/officeDocument/2006/relationships/image" Target="media/image78.jpeg"/><Relationship Id="rId227" Type="http://schemas.openxmlformats.org/officeDocument/2006/relationships/image" Target="media/image110.jpeg"/><Relationship Id="rId269" Type="http://schemas.openxmlformats.org/officeDocument/2006/relationships/hyperlink" Target="https://learning.oreilly.com/library/view/business-statistics-for/9781118213957/12_chapter04.html" TargetMode="External"/><Relationship Id="rId33" Type="http://schemas.openxmlformats.org/officeDocument/2006/relationships/hyperlink" Target="https://learning.oreilly.com/library/view/business-statistics-for/9781118213957/29_chapter17.html" TargetMode="External"/><Relationship Id="rId129" Type="http://schemas.openxmlformats.org/officeDocument/2006/relationships/image" Target="media/image47.jpeg"/><Relationship Id="rId280" Type="http://schemas.openxmlformats.org/officeDocument/2006/relationships/image" Target="media/image151.jpeg"/><Relationship Id="rId336" Type="http://schemas.openxmlformats.org/officeDocument/2006/relationships/hyperlink" Target="https://learning.oreilly.com/library/view/business-statistics-for/9781118213957/12_chapter04.html" TargetMode="External"/><Relationship Id="rId75" Type="http://schemas.openxmlformats.org/officeDocument/2006/relationships/hyperlink" Target="https://learning.oreilly.com/library/view/business-statistics-for/9781118213957/10_chapter02.html" TargetMode="External"/><Relationship Id="rId140" Type="http://schemas.openxmlformats.org/officeDocument/2006/relationships/image" Target="media/image54.jpeg"/><Relationship Id="rId182" Type="http://schemas.openxmlformats.org/officeDocument/2006/relationships/hyperlink" Target="https://learning.oreilly.com/library/view/business-statistics-for/9781118213957/09_chapter01.html" TargetMode="External"/><Relationship Id="rId6" Type="http://schemas.openxmlformats.org/officeDocument/2006/relationships/hyperlink" Target="https://learning.oreilly.com/library/view/business-statistics-for/9781118213957/09_chapter01.html" TargetMode="External"/><Relationship Id="rId238" Type="http://schemas.openxmlformats.org/officeDocument/2006/relationships/image" Target="media/image118.jpeg"/><Relationship Id="rId291" Type="http://schemas.openxmlformats.org/officeDocument/2006/relationships/image" Target="media/image161.jpeg"/><Relationship Id="rId305" Type="http://schemas.openxmlformats.org/officeDocument/2006/relationships/hyperlink" Target="https://learning.oreilly.com/library/view/business-statistics-for/9781118213957/12_chapter04.html" TargetMode="External"/><Relationship Id="rId347" Type="http://schemas.openxmlformats.org/officeDocument/2006/relationships/hyperlink" Target="https://learning.oreilly.com/library/view/business-statistics-for/9781118213957/12_chapter04.html" TargetMode="External"/><Relationship Id="rId44" Type="http://schemas.openxmlformats.org/officeDocument/2006/relationships/hyperlink" Target="http://www.marketwatch.com/story/kraft-trading-pizza-for-chocolate-2010-01-05" TargetMode="External"/><Relationship Id="rId86" Type="http://schemas.openxmlformats.org/officeDocument/2006/relationships/hyperlink" Target="https://learning.oreilly.com/library/view/business-statistics-for/9781118213957/10_chapter02.html" TargetMode="External"/><Relationship Id="rId151" Type="http://schemas.openxmlformats.org/officeDocument/2006/relationships/hyperlink" Target="https://learning.oreilly.com/library/view/business-statistics-for/9781118213957/10_chapter02.html" TargetMode="External"/><Relationship Id="rId193" Type="http://schemas.openxmlformats.org/officeDocument/2006/relationships/image" Target="media/image88.jpeg"/><Relationship Id="rId207" Type="http://schemas.openxmlformats.org/officeDocument/2006/relationships/image" Target="media/image98.jpeg"/><Relationship Id="rId249" Type="http://schemas.openxmlformats.org/officeDocument/2006/relationships/image" Target="media/image126.jpeg"/><Relationship Id="rId13" Type="http://schemas.openxmlformats.org/officeDocument/2006/relationships/image" Target="media/image3.jpeg"/><Relationship Id="rId109" Type="http://schemas.openxmlformats.org/officeDocument/2006/relationships/hyperlink" Target="https://learning.oreilly.com/library/view/business-statistics-for/9781118213957/10_chapter02.html" TargetMode="External"/><Relationship Id="rId260" Type="http://schemas.openxmlformats.org/officeDocument/2006/relationships/hyperlink" Target="https://learning.oreilly.com/library/view/business-statistics-for/9781118213957/12_chapter04.html" TargetMode="External"/><Relationship Id="rId316" Type="http://schemas.openxmlformats.org/officeDocument/2006/relationships/image" Target="media/image180.jpeg"/><Relationship Id="rId55" Type="http://schemas.openxmlformats.org/officeDocument/2006/relationships/hyperlink" Target="https://learning.oreilly.com/library/view/business-statistics-for/9781118213957/10_chapter02.html" TargetMode="External"/><Relationship Id="rId97" Type="http://schemas.openxmlformats.org/officeDocument/2006/relationships/hyperlink" Target="https://learning.oreilly.com/library/view/business-statistics-for/9781118213957/11_chapter03.html" TargetMode="External"/><Relationship Id="rId120" Type="http://schemas.openxmlformats.org/officeDocument/2006/relationships/image" Target="media/image42.jpeg"/><Relationship Id="rId358" Type="http://schemas.openxmlformats.org/officeDocument/2006/relationships/hyperlink" Target="https://learning.oreilly.com/library/view/business-statistics-for/9781118213957/12_chapter04.html" TargetMode="External"/><Relationship Id="rId162" Type="http://schemas.openxmlformats.org/officeDocument/2006/relationships/image" Target="media/image70.jpeg"/><Relationship Id="rId218" Type="http://schemas.openxmlformats.org/officeDocument/2006/relationships/hyperlink" Target="https://learning.oreilly.com/library/view/business-statistics-for/9781118213957/12_chapter04.html" TargetMode="External"/><Relationship Id="rId271" Type="http://schemas.openxmlformats.org/officeDocument/2006/relationships/hyperlink" Target="https://learning.oreilly.com/library/view/business-statistics-for/9781118213957/12_chapter04.html" TargetMode="External"/><Relationship Id="rId24" Type="http://schemas.openxmlformats.org/officeDocument/2006/relationships/image" Target="media/image6.jpeg"/><Relationship Id="rId66" Type="http://schemas.openxmlformats.org/officeDocument/2006/relationships/hyperlink" Target="https://learning.oreilly.com/library/view/business-statistics-for/9781118213957/10_chapter02.html" TargetMode="External"/><Relationship Id="rId131" Type="http://schemas.openxmlformats.org/officeDocument/2006/relationships/hyperlink" Target="https://learning.oreilly.com/library/view/business-statistics-for/9781118213957/10_chapter02.html" TargetMode="External"/><Relationship Id="rId327" Type="http://schemas.openxmlformats.org/officeDocument/2006/relationships/hyperlink" Target="http://www.colgate.com/app/colgate/us/homepage.cvsp" TargetMode="External"/><Relationship Id="rId369" Type="http://schemas.openxmlformats.org/officeDocument/2006/relationships/hyperlink" Target="https://learning.oreilly.com/library/view/business-statistics-for/9781118213957/09_chapter01.html" TargetMode="External"/><Relationship Id="rId173" Type="http://schemas.openxmlformats.org/officeDocument/2006/relationships/image" Target="media/image79.jpeg"/><Relationship Id="rId229" Type="http://schemas.openxmlformats.org/officeDocument/2006/relationships/image" Target="media/image112.jpeg"/><Relationship Id="rId240" Type="http://schemas.openxmlformats.org/officeDocument/2006/relationships/image" Target="media/image120.jpeg"/><Relationship Id="rId35" Type="http://schemas.openxmlformats.org/officeDocument/2006/relationships/image" Target="media/image12.jpeg"/><Relationship Id="rId77" Type="http://schemas.openxmlformats.org/officeDocument/2006/relationships/hyperlink" Target="https://learning.oreilly.com/library/view/business-statistics-for/9781118213957/10_chapter02.html" TargetMode="External"/><Relationship Id="rId100" Type="http://schemas.openxmlformats.org/officeDocument/2006/relationships/image" Target="media/image31.jpeg"/><Relationship Id="rId282" Type="http://schemas.openxmlformats.org/officeDocument/2006/relationships/image" Target="media/image153.jpeg"/><Relationship Id="rId338" Type="http://schemas.openxmlformats.org/officeDocument/2006/relationships/hyperlink" Target="https://learning.oreilly.com/library/view/business-statistics-for/9781118213957/12_chapter04.html" TargetMode="External"/><Relationship Id="rId8" Type="http://schemas.openxmlformats.org/officeDocument/2006/relationships/hyperlink" Target="https://learning.oreilly.com/library/view/business-statistics-for/9781118213957/11_chapter03.html" TargetMode="External"/><Relationship Id="rId142" Type="http://schemas.openxmlformats.org/officeDocument/2006/relationships/image" Target="media/image56.jpeg"/><Relationship Id="rId184" Type="http://schemas.openxmlformats.org/officeDocument/2006/relationships/image" Target="media/image84.jpeg"/><Relationship Id="rId251" Type="http://schemas.openxmlformats.org/officeDocument/2006/relationships/image" Target="media/image128.jpeg"/><Relationship Id="rId46" Type="http://schemas.openxmlformats.org/officeDocument/2006/relationships/image" Target="media/image17.jpeg"/><Relationship Id="rId293" Type="http://schemas.openxmlformats.org/officeDocument/2006/relationships/hyperlink" Target="https://learning.oreilly.com/library/view/business-statistics-for/9781118213957/12_chapter04.html" TargetMode="External"/><Relationship Id="rId307" Type="http://schemas.openxmlformats.org/officeDocument/2006/relationships/hyperlink" Target="https://learning.oreilly.com/library/view/business-statistics-for/9781118213957/12_chapter04.html" TargetMode="External"/><Relationship Id="rId349" Type="http://schemas.openxmlformats.org/officeDocument/2006/relationships/hyperlink" Target="https://learning.oreilly.com/library/view/business-statistics-for/9781118213957/12_chapter04.html" TargetMode="External"/><Relationship Id="rId88" Type="http://schemas.openxmlformats.org/officeDocument/2006/relationships/hyperlink" Target="https://learning.oreilly.com/library/view/business-statistics-for/9781118213957/10_chapter02.html" TargetMode="External"/><Relationship Id="rId111" Type="http://schemas.openxmlformats.org/officeDocument/2006/relationships/hyperlink" Target="https://learning.oreilly.com/library/view/business-statistics-for/9781118213957/10_chapter02.html" TargetMode="External"/><Relationship Id="rId153" Type="http://schemas.openxmlformats.org/officeDocument/2006/relationships/image" Target="media/image62.jpeg"/><Relationship Id="rId195" Type="http://schemas.openxmlformats.org/officeDocument/2006/relationships/image" Target="media/image90.jpeg"/><Relationship Id="rId209" Type="http://schemas.openxmlformats.org/officeDocument/2006/relationships/image" Target="media/image100.jpeg"/><Relationship Id="rId360" Type="http://schemas.openxmlformats.org/officeDocument/2006/relationships/hyperlink" Target="https://learning.oreilly.com/library/view/business-statistics-for/9781118213957/12_chapter04.html" TargetMode="External"/><Relationship Id="rId220" Type="http://schemas.openxmlformats.org/officeDocument/2006/relationships/image" Target="media/image105.jpeg"/><Relationship Id="rId15" Type="http://schemas.openxmlformats.org/officeDocument/2006/relationships/hyperlink" Target="http://www.worldchanging.com/archives/001235.html;" TargetMode="External"/><Relationship Id="rId57" Type="http://schemas.openxmlformats.org/officeDocument/2006/relationships/image" Target="media/image20.jpeg"/><Relationship Id="rId262" Type="http://schemas.openxmlformats.org/officeDocument/2006/relationships/image" Target="media/image136.jpeg"/><Relationship Id="rId318" Type="http://schemas.openxmlformats.org/officeDocument/2006/relationships/image" Target="media/image1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237</Pages>
  <Words>64338</Words>
  <Characters>346785</Characters>
  <Application>Microsoft Office Word</Application>
  <DocSecurity>0</DocSecurity>
  <Lines>6083</Lines>
  <Paragraphs>2491</Paragraphs>
  <ScaleCrop>false</ScaleCrop>
  <Company/>
  <LinksUpToDate>false</LinksUpToDate>
  <CharactersWithSpaces>408632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Maldonado</dc:creator>
  <cp:keywords/>
  <dc:description/>
  <cp:lastModifiedBy>Juan Maldonado</cp:lastModifiedBy>
  <cp:revision>1</cp:revision>
  <dcterms:created xsi:type="dcterms:W3CDTF">2025-12-25T15:16:00Z</dcterms:created>
  <dcterms:modified xsi:type="dcterms:W3CDTF">2025-12-25T15:21:00Z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e3876309-a07a-4e80-a5d6-704359a6d365</vt:lpwstr>
  </property>
</Properties>
</file>